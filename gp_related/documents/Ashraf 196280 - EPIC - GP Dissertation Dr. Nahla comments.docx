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F63E7" w:rsidRDefault="00FF63E7">
      <w:pPr>
        <w:jc w:val="center"/>
      </w:pPr>
    </w:p>
    <w:p w14:paraId="00000002" w14:textId="77777777" w:rsidR="00FF63E7" w:rsidRDefault="000073DA">
      <w:pPr>
        <w:jc w:val="center"/>
        <w:rPr>
          <w:b/>
          <w:sz w:val="32"/>
          <w:szCs w:val="32"/>
        </w:rPr>
      </w:pPr>
      <w:r>
        <w:rPr>
          <w:noProof/>
          <w:lang w:val="en-US" w:eastAsia="en-US"/>
        </w:rPr>
        <w:drawing>
          <wp:inline distT="0" distB="0" distL="0" distR="0" wp14:anchorId="1E1F2D55" wp14:editId="5D0EFCA4">
            <wp:extent cx="2806798" cy="1162050"/>
            <wp:effectExtent l="0" t="0" r="0" b="0"/>
            <wp:docPr id="14" name="Picture 14" descr="https://www.bue.edu.eg/wp-content/uploads/2022/07/BUElogoNoBG.png"/>
            <wp:cNvGraphicFramePr/>
            <a:graphic xmlns:a="http://schemas.openxmlformats.org/drawingml/2006/main">
              <a:graphicData uri="http://schemas.openxmlformats.org/drawingml/2006/picture">
                <pic:pic xmlns:pic="http://schemas.openxmlformats.org/drawingml/2006/picture">
                  <pic:nvPicPr>
                    <pic:cNvPr id="0" name="image8.png" descr="https://www.bue.edu.eg/wp-content/uploads/2022/07/BUElogoNoBG.png"/>
                    <pic:cNvPicPr preferRelativeResize="0"/>
                  </pic:nvPicPr>
                  <pic:blipFill>
                    <a:blip r:embed="rId9"/>
                    <a:srcRect/>
                    <a:stretch>
                      <a:fillRect/>
                    </a:stretch>
                  </pic:blipFill>
                  <pic:spPr>
                    <a:xfrm>
                      <a:off x="0" y="0"/>
                      <a:ext cx="2816670" cy="1166137"/>
                    </a:xfrm>
                    <a:prstGeom prst="rect">
                      <a:avLst/>
                    </a:prstGeom>
                    <a:ln/>
                  </pic:spPr>
                </pic:pic>
              </a:graphicData>
            </a:graphic>
          </wp:inline>
        </w:drawing>
      </w:r>
    </w:p>
    <w:p w14:paraId="00000003" w14:textId="77777777" w:rsidR="00FF63E7" w:rsidRDefault="00FF63E7">
      <w:pPr>
        <w:jc w:val="center"/>
        <w:rPr>
          <w:b/>
          <w:sz w:val="32"/>
          <w:szCs w:val="32"/>
        </w:rPr>
      </w:pPr>
    </w:p>
    <w:p w14:paraId="00000005" w14:textId="1FF357D0" w:rsidR="00FF63E7" w:rsidRDefault="00FF63E7" w:rsidP="00831653">
      <w:pPr>
        <w:ind w:firstLine="0"/>
        <w:rPr>
          <w:b/>
          <w:sz w:val="32"/>
          <w:szCs w:val="32"/>
        </w:rPr>
      </w:pPr>
    </w:p>
    <w:p w14:paraId="557C8E7E" w14:textId="77777777" w:rsidR="00831653" w:rsidRDefault="00831653" w:rsidP="00831653">
      <w:pPr>
        <w:ind w:firstLine="0"/>
        <w:rPr>
          <w:b/>
          <w:sz w:val="32"/>
          <w:szCs w:val="32"/>
        </w:rPr>
      </w:pPr>
    </w:p>
    <w:p w14:paraId="00000006" w14:textId="77777777" w:rsidR="00FF63E7" w:rsidRPr="00831653" w:rsidRDefault="000073DA">
      <w:pPr>
        <w:jc w:val="center"/>
        <w:rPr>
          <w:b/>
          <w:sz w:val="28"/>
          <w:szCs w:val="28"/>
        </w:rPr>
      </w:pPr>
      <w:r w:rsidRPr="00831653">
        <w:rPr>
          <w:b/>
          <w:sz w:val="28"/>
          <w:szCs w:val="28"/>
        </w:rPr>
        <w:t>Faculty of Informatics and Computer Science</w:t>
      </w:r>
    </w:p>
    <w:p w14:paraId="00000007" w14:textId="77777777" w:rsidR="00FF63E7" w:rsidRPr="002B7875" w:rsidRDefault="000073DA">
      <w:pPr>
        <w:jc w:val="center"/>
        <w:rPr>
          <w:i/>
          <w:sz w:val="28"/>
          <w:szCs w:val="28"/>
        </w:rPr>
      </w:pPr>
      <w:r w:rsidRPr="002B7875">
        <w:rPr>
          <w:i/>
          <w:sz w:val="28"/>
          <w:szCs w:val="28"/>
        </w:rPr>
        <w:t>Artificial Intelligence</w:t>
      </w:r>
    </w:p>
    <w:p w14:paraId="00000009" w14:textId="77777777" w:rsidR="00FF63E7" w:rsidRDefault="00FF63E7" w:rsidP="00831653">
      <w:pPr>
        <w:ind w:firstLine="0"/>
        <w:rPr>
          <w:b/>
          <w:sz w:val="28"/>
          <w:szCs w:val="28"/>
        </w:rPr>
      </w:pPr>
    </w:p>
    <w:p w14:paraId="0000000A" w14:textId="12C92768" w:rsidR="00FF63E7" w:rsidRPr="00831653" w:rsidRDefault="003879D4" w:rsidP="00831653">
      <w:pPr>
        <w:spacing w:before="240" w:after="240"/>
        <w:jc w:val="center"/>
        <w:rPr>
          <w:b/>
          <w:sz w:val="40"/>
          <w:szCs w:val="40"/>
        </w:rPr>
      </w:pPr>
      <w:r>
        <w:rPr>
          <w:b/>
          <w:sz w:val="40"/>
          <w:szCs w:val="40"/>
        </w:rPr>
        <w:t>E</w:t>
      </w:r>
      <w:r w:rsidRPr="00831653">
        <w:rPr>
          <w:b/>
          <w:sz w:val="40"/>
          <w:szCs w:val="40"/>
        </w:rPr>
        <w:t xml:space="preserve">PIC: </w:t>
      </w:r>
      <w:r>
        <w:rPr>
          <w:b/>
          <w:sz w:val="40"/>
          <w:szCs w:val="40"/>
        </w:rPr>
        <w:t xml:space="preserve">Egyptian </w:t>
      </w:r>
      <w:r w:rsidRPr="00831653">
        <w:rPr>
          <w:b/>
          <w:sz w:val="40"/>
          <w:szCs w:val="40"/>
        </w:rPr>
        <w:t>Personal Images Classifier</w:t>
      </w:r>
    </w:p>
    <w:p w14:paraId="0000000B" w14:textId="77777777" w:rsidR="00FF63E7" w:rsidRDefault="00FF63E7">
      <w:pPr>
        <w:jc w:val="center"/>
        <w:rPr>
          <w:sz w:val="28"/>
          <w:szCs w:val="28"/>
        </w:rPr>
      </w:pPr>
    </w:p>
    <w:p w14:paraId="0000000C" w14:textId="77777777" w:rsidR="00FF63E7" w:rsidRPr="00831653" w:rsidRDefault="000073DA">
      <w:pPr>
        <w:jc w:val="center"/>
        <w:rPr>
          <w:sz w:val="28"/>
          <w:szCs w:val="28"/>
        </w:rPr>
      </w:pPr>
      <w:r w:rsidRPr="00831653">
        <w:rPr>
          <w:sz w:val="28"/>
          <w:szCs w:val="28"/>
        </w:rPr>
        <w:t>By: Ashraf Adel Gamil Haress</w:t>
      </w:r>
    </w:p>
    <w:p w14:paraId="0000000E" w14:textId="43B7BC60" w:rsidR="00FF63E7" w:rsidRPr="00831653" w:rsidRDefault="000073DA" w:rsidP="00831653">
      <w:pPr>
        <w:jc w:val="center"/>
        <w:rPr>
          <w:sz w:val="28"/>
          <w:szCs w:val="28"/>
        </w:rPr>
      </w:pPr>
      <w:r w:rsidRPr="00831653">
        <w:rPr>
          <w:sz w:val="28"/>
          <w:szCs w:val="28"/>
        </w:rPr>
        <w:t>Supervised By</w:t>
      </w:r>
      <w:r w:rsidR="00831653" w:rsidRPr="00831653">
        <w:rPr>
          <w:sz w:val="28"/>
          <w:szCs w:val="28"/>
        </w:rPr>
        <w:t xml:space="preserve"> </w:t>
      </w:r>
      <w:r w:rsidRPr="00831653">
        <w:rPr>
          <w:sz w:val="28"/>
          <w:szCs w:val="28"/>
        </w:rPr>
        <w:t>Associate Professor Nahla Barakat</w:t>
      </w:r>
    </w:p>
    <w:p w14:paraId="0000000F" w14:textId="77777777" w:rsidR="00FF63E7" w:rsidRDefault="00FF63E7">
      <w:pPr>
        <w:jc w:val="center"/>
        <w:rPr>
          <w:sz w:val="28"/>
          <w:szCs w:val="28"/>
        </w:rPr>
      </w:pPr>
    </w:p>
    <w:p w14:paraId="00000010" w14:textId="26736000" w:rsidR="00FF63E7" w:rsidRDefault="00FF63E7">
      <w:pPr>
        <w:jc w:val="center"/>
        <w:rPr>
          <w:b/>
          <w:sz w:val="28"/>
          <w:szCs w:val="28"/>
        </w:rPr>
      </w:pPr>
    </w:p>
    <w:p w14:paraId="3336ACE1" w14:textId="5392F526" w:rsidR="00831653" w:rsidRDefault="00831653">
      <w:pPr>
        <w:jc w:val="center"/>
        <w:rPr>
          <w:b/>
          <w:sz w:val="28"/>
          <w:szCs w:val="28"/>
        </w:rPr>
      </w:pPr>
    </w:p>
    <w:p w14:paraId="47D3A299" w14:textId="1D11A1B9" w:rsidR="00831653" w:rsidRDefault="00831653">
      <w:pPr>
        <w:jc w:val="center"/>
        <w:rPr>
          <w:b/>
          <w:sz w:val="28"/>
          <w:szCs w:val="28"/>
        </w:rPr>
      </w:pPr>
    </w:p>
    <w:p w14:paraId="4875FD64" w14:textId="7186AE3B" w:rsidR="00831653" w:rsidRDefault="00831653">
      <w:pPr>
        <w:jc w:val="center"/>
        <w:rPr>
          <w:b/>
          <w:sz w:val="28"/>
          <w:szCs w:val="28"/>
        </w:rPr>
      </w:pPr>
    </w:p>
    <w:p w14:paraId="56D70385" w14:textId="11AEE959" w:rsidR="00831653" w:rsidRDefault="00831653">
      <w:pPr>
        <w:jc w:val="center"/>
        <w:rPr>
          <w:b/>
          <w:sz w:val="28"/>
          <w:szCs w:val="28"/>
        </w:rPr>
      </w:pPr>
    </w:p>
    <w:p w14:paraId="7E3AC19C" w14:textId="2F228C69" w:rsidR="00831653" w:rsidRDefault="00831653">
      <w:pPr>
        <w:jc w:val="center"/>
        <w:rPr>
          <w:b/>
          <w:sz w:val="28"/>
          <w:szCs w:val="28"/>
        </w:rPr>
      </w:pPr>
    </w:p>
    <w:p w14:paraId="5B717308" w14:textId="2A56E069" w:rsidR="00831653" w:rsidRDefault="00831653">
      <w:pPr>
        <w:jc w:val="center"/>
        <w:rPr>
          <w:b/>
          <w:sz w:val="28"/>
          <w:szCs w:val="28"/>
        </w:rPr>
      </w:pPr>
    </w:p>
    <w:p w14:paraId="61EBE233" w14:textId="77777777" w:rsidR="00831653" w:rsidRDefault="00831653">
      <w:pPr>
        <w:jc w:val="center"/>
        <w:rPr>
          <w:b/>
          <w:sz w:val="28"/>
          <w:szCs w:val="28"/>
        </w:rPr>
      </w:pPr>
    </w:p>
    <w:p w14:paraId="00000011" w14:textId="77777777" w:rsidR="00FF63E7" w:rsidRDefault="00FF63E7">
      <w:pPr>
        <w:jc w:val="center"/>
        <w:rPr>
          <w:b/>
          <w:sz w:val="28"/>
          <w:szCs w:val="28"/>
        </w:rPr>
      </w:pPr>
    </w:p>
    <w:p w14:paraId="00000012" w14:textId="77777777" w:rsidR="00FF63E7" w:rsidRDefault="00FF63E7">
      <w:pPr>
        <w:jc w:val="center"/>
        <w:rPr>
          <w:b/>
          <w:sz w:val="28"/>
          <w:szCs w:val="28"/>
        </w:rPr>
      </w:pPr>
    </w:p>
    <w:p w14:paraId="00000013" w14:textId="69553BB4" w:rsidR="00FF63E7" w:rsidRDefault="00837AD6">
      <w:pPr>
        <w:jc w:val="center"/>
        <w:rPr>
          <w:b/>
          <w:sz w:val="28"/>
          <w:szCs w:val="28"/>
        </w:rPr>
      </w:pPr>
      <w:r>
        <w:rPr>
          <w:b/>
          <w:sz w:val="28"/>
          <w:szCs w:val="28"/>
        </w:rPr>
        <w:t>June</w:t>
      </w:r>
      <w:r w:rsidR="000073DA">
        <w:rPr>
          <w:b/>
          <w:sz w:val="28"/>
          <w:szCs w:val="28"/>
        </w:rPr>
        <w:t xml:space="preserve"> 202</w:t>
      </w:r>
      <w:r>
        <w:rPr>
          <w:b/>
          <w:sz w:val="28"/>
          <w:szCs w:val="28"/>
        </w:rPr>
        <w:t>3</w:t>
      </w:r>
    </w:p>
    <w:p w14:paraId="00000014" w14:textId="77777777" w:rsidR="00FF63E7" w:rsidRDefault="000073DA">
      <w:pPr>
        <w:keepNext/>
        <w:pageBreakBefore/>
        <w:pBdr>
          <w:top w:val="nil"/>
          <w:left w:val="nil"/>
          <w:bottom w:val="nil"/>
          <w:right w:val="nil"/>
          <w:between w:val="nil"/>
        </w:pBdr>
        <w:spacing w:before="240" w:after="180"/>
        <w:ind w:left="432" w:hanging="432"/>
        <w:rPr>
          <w:b/>
          <w:color w:val="000000"/>
          <w:sz w:val="32"/>
          <w:szCs w:val="32"/>
        </w:rPr>
      </w:pPr>
      <w:r>
        <w:rPr>
          <w:b/>
          <w:color w:val="000000"/>
          <w:sz w:val="32"/>
          <w:szCs w:val="32"/>
        </w:rPr>
        <w:lastRenderedPageBreak/>
        <w:t>Abstract</w:t>
      </w:r>
    </w:p>
    <w:p w14:paraId="0000001D" w14:textId="6BCB08E4" w:rsidR="00FF63E7" w:rsidRDefault="000073DA" w:rsidP="009550B1">
      <w:pPr>
        <w:pBdr>
          <w:top w:val="nil"/>
          <w:left w:val="nil"/>
          <w:bottom w:val="nil"/>
          <w:right w:val="nil"/>
          <w:between w:val="nil"/>
        </w:pBdr>
        <w:spacing w:after="120"/>
        <w:ind w:firstLine="360"/>
        <w:rPr>
          <w:color w:val="000000"/>
        </w:rPr>
      </w:pPr>
      <w:commentRangeStart w:id="0"/>
      <w:r>
        <w:rPr>
          <w:color w:val="000000"/>
        </w:rPr>
        <w:t xml:space="preserve">Managing one’s photos is often a monotonous task; one must browse through images in their storage device to distinguish </w:t>
      </w:r>
      <w:r w:rsidR="009D6BA2">
        <w:rPr>
          <w:color w:val="000000"/>
        </w:rPr>
        <w:t>personal</w:t>
      </w:r>
      <w:r>
        <w:rPr>
          <w:color w:val="000000"/>
        </w:rPr>
        <w:t xml:space="preserve"> images (</w:t>
      </w:r>
      <w:r w:rsidR="009D6BA2">
        <w:rPr>
          <w:color w:val="000000"/>
        </w:rPr>
        <w:t>P</w:t>
      </w:r>
      <w:r>
        <w:rPr>
          <w:color w:val="000000"/>
        </w:rPr>
        <w:t xml:space="preserve">Is) from irrelevant ones (IRIs) and keep only the former. To avoid this repetitive process, this </w:t>
      </w:r>
      <w:r w:rsidR="00680AC3">
        <w:rPr>
          <w:color w:val="000000"/>
        </w:rPr>
        <w:t>project</w:t>
      </w:r>
      <w:r>
        <w:rPr>
          <w:color w:val="000000"/>
        </w:rPr>
        <w:t xml:space="preserve"> proposes</w:t>
      </w:r>
      <w:r w:rsidR="00680AC3">
        <w:rPr>
          <w:color w:val="000000"/>
        </w:rPr>
        <w:t xml:space="preserve"> an efficient method utilizing deep and/or other machine learning techniques</w:t>
      </w:r>
      <w:r>
        <w:rPr>
          <w:color w:val="000000"/>
        </w:rPr>
        <w:t xml:space="preserve"> that will automatically classify the images in question into relevant and irrelevant ones, where the final methodology used for this task is called </w:t>
      </w:r>
      <w:r w:rsidR="003879D4">
        <w:rPr>
          <w:i/>
          <w:color w:val="000000"/>
        </w:rPr>
        <w:t>EP</w:t>
      </w:r>
      <w:r>
        <w:rPr>
          <w:i/>
          <w:color w:val="000000"/>
        </w:rPr>
        <w:t xml:space="preserve">IC: </w:t>
      </w:r>
      <w:r w:rsidR="003879D4">
        <w:rPr>
          <w:i/>
          <w:color w:val="000000"/>
        </w:rPr>
        <w:t xml:space="preserve">Egyptian </w:t>
      </w:r>
      <w:r>
        <w:rPr>
          <w:i/>
          <w:color w:val="000000"/>
        </w:rPr>
        <w:t>Personal Image</w:t>
      </w:r>
      <w:r w:rsidR="00272528">
        <w:rPr>
          <w:i/>
          <w:color w:val="000000"/>
        </w:rPr>
        <w:t>s</w:t>
      </w:r>
      <w:r>
        <w:rPr>
          <w:i/>
          <w:color w:val="000000"/>
        </w:rPr>
        <w:t xml:space="preserve"> Classifier</w:t>
      </w:r>
      <w:r w:rsidR="00D074C7">
        <w:rPr>
          <w:color w:val="000000"/>
        </w:rPr>
        <w:t>.</w:t>
      </w:r>
      <w:commentRangeEnd w:id="0"/>
      <w:r w:rsidR="00E86DC8">
        <w:rPr>
          <w:rStyle w:val="CommentReference"/>
        </w:rPr>
        <w:commentReference w:id="0"/>
      </w:r>
    </w:p>
    <w:p w14:paraId="1CD48C20" w14:textId="77777777" w:rsidR="009550B1" w:rsidRPr="005C63CE" w:rsidRDefault="009550B1" w:rsidP="009550B1">
      <w:pPr>
        <w:pBdr>
          <w:top w:val="nil"/>
          <w:left w:val="nil"/>
          <w:bottom w:val="nil"/>
          <w:right w:val="nil"/>
          <w:between w:val="nil"/>
        </w:pBdr>
        <w:spacing w:after="120"/>
        <w:ind w:firstLine="360"/>
        <w:rPr>
          <w:color w:val="000000"/>
        </w:rPr>
      </w:pPr>
    </w:p>
    <w:p w14:paraId="0000001E" w14:textId="044E8309" w:rsidR="00FF63E7" w:rsidRDefault="009550B1" w:rsidP="009550B1">
      <w:pPr>
        <w:pBdr>
          <w:top w:val="nil"/>
          <w:left w:val="nil"/>
          <w:bottom w:val="nil"/>
          <w:right w:val="nil"/>
          <w:between w:val="nil"/>
        </w:pBdr>
        <w:spacing w:after="120"/>
        <w:ind w:firstLine="0"/>
        <w:rPr>
          <w:b/>
          <w:color w:val="000000"/>
        </w:rPr>
      </w:pPr>
      <w:commentRangeStart w:id="1"/>
      <w:r>
        <w:rPr>
          <w:b/>
          <w:color w:val="000000"/>
          <w:sz w:val="32"/>
          <w:szCs w:val="32"/>
        </w:rPr>
        <w:t>Acknowledgment</w:t>
      </w:r>
      <w:commentRangeEnd w:id="1"/>
      <w:r w:rsidR="00E86DC8">
        <w:rPr>
          <w:rStyle w:val="CommentReference"/>
        </w:rPr>
        <w:commentReference w:id="1"/>
      </w:r>
    </w:p>
    <w:p w14:paraId="427E956C" w14:textId="593D3F4C" w:rsidR="002E200C" w:rsidRPr="00620F7D" w:rsidRDefault="00620F7D">
      <w:pPr>
        <w:pBdr>
          <w:top w:val="nil"/>
          <w:left w:val="nil"/>
          <w:bottom w:val="nil"/>
          <w:right w:val="nil"/>
          <w:between w:val="nil"/>
        </w:pBdr>
        <w:spacing w:after="120"/>
        <w:rPr>
          <w:bCs/>
          <w:color w:val="000000"/>
        </w:rPr>
      </w:pPr>
      <w:r w:rsidRPr="00620F7D">
        <w:rPr>
          <w:bCs/>
          <w:color w:val="000000"/>
        </w:rPr>
        <w:t>I would like to take this opportunity to express my heartfelt gratitude to the individuals and organizations who have contributed to the successful completion of my graduation project's dissertation.</w:t>
      </w:r>
      <w:r w:rsidR="00B45FFF">
        <w:rPr>
          <w:bCs/>
          <w:color w:val="000000"/>
        </w:rPr>
        <w:t xml:space="preserve"> </w:t>
      </w:r>
      <w:r w:rsidR="0001260B" w:rsidRPr="0001260B">
        <w:rPr>
          <w:bCs/>
          <w:color w:val="000000"/>
        </w:rPr>
        <w:t>First and foremost, I offer my sincerest thanks to God for providing me with the strength, wisdom, and guidance throughout this journey. Your blessings and grace have been instrumental in my achievements.</w:t>
      </w:r>
      <w:r w:rsidR="0001260B">
        <w:rPr>
          <w:bCs/>
          <w:color w:val="000000"/>
        </w:rPr>
        <w:t xml:space="preserve"> </w:t>
      </w:r>
      <w:r w:rsidR="00820F3F">
        <w:rPr>
          <w:bCs/>
          <w:color w:val="000000"/>
        </w:rPr>
        <w:t xml:space="preserve">Secondly, I am </w:t>
      </w:r>
      <w:r w:rsidR="00D50B3E">
        <w:rPr>
          <w:bCs/>
          <w:color w:val="000000"/>
        </w:rPr>
        <w:t xml:space="preserve">heavily indebted to </w:t>
      </w:r>
      <w:r w:rsidR="00D50B3E" w:rsidRPr="00820F3F">
        <w:rPr>
          <w:bCs/>
          <w:color w:val="000000"/>
        </w:rPr>
        <w:t>Prof.</w:t>
      </w:r>
      <w:r w:rsidR="00D50B3E">
        <w:rPr>
          <w:bCs/>
          <w:color w:val="000000"/>
        </w:rPr>
        <w:t xml:space="preserve"> Nahla </w:t>
      </w:r>
      <w:r w:rsidR="00820F3F" w:rsidRPr="00820F3F">
        <w:rPr>
          <w:bCs/>
          <w:color w:val="000000"/>
        </w:rPr>
        <w:t xml:space="preserve">for </w:t>
      </w:r>
      <w:r w:rsidR="00D50B3E">
        <w:rPr>
          <w:bCs/>
          <w:color w:val="000000"/>
        </w:rPr>
        <w:t xml:space="preserve">her </w:t>
      </w:r>
      <w:r w:rsidR="00820F3F" w:rsidRPr="00820F3F">
        <w:rPr>
          <w:bCs/>
          <w:color w:val="000000"/>
        </w:rPr>
        <w:t xml:space="preserve">unwavering support, guidance, and invaluable expertise. </w:t>
      </w:r>
      <w:r w:rsidR="00D50B3E">
        <w:rPr>
          <w:bCs/>
          <w:color w:val="000000"/>
        </w:rPr>
        <w:t>Her</w:t>
      </w:r>
      <w:r w:rsidR="00820F3F" w:rsidRPr="00820F3F">
        <w:rPr>
          <w:bCs/>
          <w:color w:val="000000"/>
        </w:rPr>
        <w:t xml:space="preserve"> mentorship and encouragement have played a pivotal role in shaping my research, refining my ideas, and pushing me to exceed my own expectations.</w:t>
      </w:r>
      <w:r w:rsidR="00D50B3E">
        <w:rPr>
          <w:bCs/>
          <w:color w:val="000000"/>
        </w:rPr>
        <w:t xml:space="preserve"> </w:t>
      </w:r>
      <w:r w:rsidR="00C10F59" w:rsidRPr="00C10F59">
        <w:rPr>
          <w:bCs/>
          <w:color w:val="000000"/>
        </w:rPr>
        <w:t>I would also like to extend my gratitude to my family for their unconditional love, unwavering belief in me, and constant encouragement. Their support has been the foundation of my success, and I am immensely grateful for their sacrifices and understanding throughout my academic journey.</w:t>
      </w:r>
      <w:r w:rsidR="00C10F59">
        <w:rPr>
          <w:bCs/>
          <w:color w:val="000000"/>
        </w:rPr>
        <w:t xml:space="preserve"> Then, I would like to thank my friends</w:t>
      </w:r>
      <w:r w:rsidR="00F50D57">
        <w:rPr>
          <w:bCs/>
          <w:color w:val="000000"/>
        </w:rPr>
        <w:t>, mainly Mohamed Negm, Hanin, Adam, and Ali,</w:t>
      </w:r>
      <w:r w:rsidR="00C10F59">
        <w:rPr>
          <w:bCs/>
          <w:color w:val="000000"/>
        </w:rPr>
        <w:t xml:space="preserve"> who helped me </w:t>
      </w:r>
      <w:r w:rsidR="00F50D57">
        <w:rPr>
          <w:bCs/>
          <w:color w:val="000000"/>
        </w:rPr>
        <w:t>obtain academic images to be used in the dataset</w:t>
      </w:r>
      <w:r w:rsidR="0065657C">
        <w:rPr>
          <w:bCs/>
          <w:color w:val="000000"/>
        </w:rPr>
        <w:t xml:space="preserve"> mentioned in section </w:t>
      </w:r>
      <w:r w:rsidR="00103F1E">
        <w:rPr>
          <w:bCs/>
          <w:color w:val="000000"/>
        </w:rPr>
        <w:fldChar w:fldCharType="begin"/>
      </w:r>
      <w:r w:rsidR="00103F1E">
        <w:rPr>
          <w:bCs/>
          <w:color w:val="000000"/>
        </w:rPr>
        <w:instrText xml:space="preserve"> REF _Ref137249678 \r \h </w:instrText>
      </w:r>
      <w:r w:rsidR="00103F1E">
        <w:rPr>
          <w:bCs/>
          <w:color w:val="000000"/>
        </w:rPr>
      </w:r>
      <w:r w:rsidR="00103F1E">
        <w:rPr>
          <w:bCs/>
          <w:color w:val="000000"/>
        </w:rPr>
        <w:fldChar w:fldCharType="separate"/>
      </w:r>
      <w:r w:rsidR="009910D7">
        <w:rPr>
          <w:bCs/>
          <w:color w:val="000000"/>
          <w:cs/>
        </w:rPr>
        <w:t>‎</w:t>
      </w:r>
      <w:r w:rsidR="009910D7">
        <w:rPr>
          <w:bCs/>
          <w:color w:val="000000"/>
        </w:rPr>
        <w:t>3.1</w:t>
      </w:r>
      <w:r w:rsidR="00103F1E">
        <w:rPr>
          <w:bCs/>
          <w:color w:val="000000"/>
        </w:rPr>
        <w:fldChar w:fldCharType="end"/>
      </w:r>
      <w:r w:rsidR="00103F1E">
        <w:rPr>
          <w:bCs/>
          <w:color w:val="000000"/>
        </w:rPr>
        <w:t xml:space="preserve">. </w:t>
      </w:r>
      <w:r w:rsidR="00ED79A3">
        <w:rPr>
          <w:bCs/>
          <w:color w:val="000000"/>
        </w:rPr>
        <w:t xml:space="preserve">Lastly, </w:t>
      </w:r>
      <w:r w:rsidR="00ED79A3" w:rsidRPr="00ED79A3">
        <w:rPr>
          <w:bCs/>
          <w:color w:val="000000"/>
        </w:rPr>
        <w:t>I would like to express my appreciation to all the developers of the third-party libraries that I utilized in my project</w:t>
      </w:r>
      <w:r w:rsidR="00951A8B">
        <w:rPr>
          <w:bCs/>
          <w:color w:val="000000"/>
        </w:rPr>
        <w:t xml:space="preserve">, especially </w:t>
      </w:r>
      <w:r w:rsidR="00F24CB9">
        <w:rPr>
          <w:bCs/>
          <w:color w:val="000000"/>
        </w:rPr>
        <w:t xml:space="preserve">Mr. </w:t>
      </w:r>
      <w:r w:rsidR="00F24CB9" w:rsidRPr="00F24CB9">
        <w:rPr>
          <w:bCs/>
          <w:color w:val="000000"/>
        </w:rPr>
        <w:t>Rajiv Sarvepalli</w:t>
      </w:r>
      <w:r w:rsidR="00F24CB9">
        <w:rPr>
          <w:bCs/>
          <w:color w:val="000000"/>
        </w:rPr>
        <w:t xml:space="preserve">, who took the time and effort to explain to me his </w:t>
      </w:r>
      <w:r w:rsidR="00B8079C">
        <w:rPr>
          <w:bCs/>
          <w:color w:val="000000"/>
        </w:rPr>
        <w:t xml:space="preserve">library “simple-hierarchy”, which will be mentioned later in section </w:t>
      </w:r>
      <w:r w:rsidR="00D93C61">
        <w:rPr>
          <w:bCs/>
          <w:color w:val="000000"/>
        </w:rPr>
        <w:fldChar w:fldCharType="begin"/>
      </w:r>
      <w:r w:rsidR="00D93C61">
        <w:rPr>
          <w:bCs/>
          <w:color w:val="000000"/>
        </w:rPr>
        <w:instrText xml:space="preserve"> REF _Ref137266614 \r \h </w:instrText>
      </w:r>
      <w:r w:rsidR="00D93C61">
        <w:rPr>
          <w:bCs/>
          <w:color w:val="000000"/>
        </w:rPr>
      </w:r>
      <w:r w:rsidR="00D93C61">
        <w:rPr>
          <w:bCs/>
          <w:color w:val="000000"/>
        </w:rPr>
        <w:fldChar w:fldCharType="separate"/>
      </w:r>
      <w:r w:rsidR="009910D7">
        <w:rPr>
          <w:bCs/>
          <w:color w:val="000000"/>
          <w:cs/>
        </w:rPr>
        <w:t>‎</w:t>
      </w:r>
      <w:r w:rsidR="009910D7">
        <w:rPr>
          <w:bCs/>
          <w:color w:val="000000"/>
        </w:rPr>
        <w:t>3.2.3</w:t>
      </w:r>
      <w:r w:rsidR="00D93C61">
        <w:rPr>
          <w:bCs/>
          <w:color w:val="000000"/>
        </w:rPr>
        <w:fldChar w:fldCharType="end"/>
      </w:r>
      <w:r w:rsidR="00B8079C">
        <w:rPr>
          <w:bCs/>
          <w:color w:val="000000"/>
        </w:rPr>
        <w:t>.</w:t>
      </w:r>
    </w:p>
    <w:p w14:paraId="0000001F" w14:textId="77777777" w:rsidR="00FF63E7" w:rsidRDefault="000073DA">
      <w:pPr>
        <w:keepNext/>
        <w:keepLines/>
        <w:pBdr>
          <w:top w:val="nil"/>
          <w:left w:val="nil"/>
          <w:bottom w:val="nil"/>
          <w:right w:val="nil"/>
          <w:between w:val="nil"/>
        </w:pBdr>
        <w:spacing w:before="240" w:line="259" w:lineRule="auto"/>
        <w:ind w:left="432" w:hanging="432"/>
        <w:jc w:val="center"/>
        <w:rPr>
          <w:rFonts w:ascii="Calibri" w:eastAsia="Calibri" w:hAnsi="Calibri" w:cs="Calibri"/>
          <w:color w:val="2E74B5"/>
          <w:sz w:val="32"/>
          <w:szCs w:val="32"/>
        </w:rPr>
      </w:pPr>
      <w:r>
        <w:br w:type="page"/>
      </w:r>
      <w:r>
        <w:rPr>
          <w:color w:val="000000"/>
          <w:sz w:val="32"/>
          <w:szCs w:val="32"/>
        </w:rPr>
        <w:lastRenderedPageBreak/>
        <w:t>Table of Contents</w:t>
      </w:r>
    </w:p>
    <w:sdt>
      <w:sdtPr>
        <w:rPr>
          <w:noProof w:val="0"/>
        </w:rPr>
        <w:id w:val="-1647975439"/>
        <w:docPartObj>
          <w:docPartGallery w:val="Table of Contents"/>
          <w:docPartUnique/>
        </w:docPartObj>
      </w:sdtPr>
      <w:sdtContent>
        <w:p w14:paraId="0C60E189" w14:textId="055202CF" w:rsidR="001D33DF" w:rsidRDefault="000073DA">
          <w:pPr>
            <w:pStyle w:val="TOC1"/>
            <w:rPr>
              <w:rFonts w:asciiTheme="minorHAnsi" w:eastAsiaTheme="minorEastAsia" w:hAnsiTheme="minorHAnsi" w:cstheme="minorBidi"/>
              <w:kern w:val="2"/>
              <w:lang w:val="en-US" w:eastAsia="en-US"/>
              <w14:ligatures w14:val="standardContextual"/>
            </w:rPr>
          </w:pPr>
          <w:r>
            <w:fldChar w:fldCharType="begin"/>
          </w:r>
          <w:r>
            <w:instrText xml:space="preserve"> TOC \h \u \z </w:instrText>
          </w:r>
          <w:r>
            <w:fldChar w:fldCharType="separate"/>
          </w:r>
          <w:hyperlink w:anchor="_Toc137266843" w:history="1">
            <w:r w:rsidR="001D33DF" w:rsidRPr="00C23333">
              <w:rPr>
                <w:rStyle w:val="Hyperlink"/>
              </w:rPr>
              <w:t>1</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Introduction</w:t>
            </w:r>
            <w:r w:rsidR="001D33DF">
              <w:rPr>
                <w:webHidden/>
              </w:rPr>
              <w:tab/>
            </w:r>
            <w:r w:rsidR="001D33DF">
              <w:rPr>
                <w:webHidden/>
              </w:rPr>
              <w:fldChar w:fldCharType="begin"/>
            </w:r>
            <w:r w:rsidR="001D33DF">
              <w:rPr>
                <w:webHidden/>
              </w:rPr>
              <w:instrText xml:space="preserve"> PAGEREF _Toc137266843 \h </w:instrText>
            </w:r>
            <w:r w:rsidR="001D33DF">
              <w:rPr>
                <w:webHidden/>
              </w:rPr>
            </w:r>
            <w:r w:rsidR="001D33DF">
              <w:rPr>
                <w:webHidden/>
              </w:rPr>
              <w:fldChar w:fldCharType="separate"/>
            </w:r>
            <w:r w:rsidR="009910D7">
              <w:rPr>
                <w:webHidden/>
              </w:rPr>
              <w:t>1</w:t>
            </w:r>
            <w:r w:rsidR="001D33DF">
              <w:rPr>
                <w:webHidden/>
              </w:rPr>
              <w:fldChar w:fldCharType="end"/>
            </w:r>
          </w:hyperlink>
        </w:p>
        <w:p w14:paraId="7BB90102" w14:textId="2E4487E0" w:rsidR="001D33DF" w:rsidRDefault="00000000">
          <w:pPr>
            <w:pStyle w:val="TOC2"/>
            <w:rPr>
              <w:rFonts w:asciiTheme="minorHAnsi" w:eastAsiaTheme="minorEastAsia" w:hAnsiTheme="minorHAnsi" w:cstheme="minorBidi"/>
              <w:kern w:val="2"/>
              <w:lang w:val="en-US" w:eastAsia="en-US"/>
              <w14:ligatures w14:val="standardContextual"/>
            </w:rPr>
          </w:pPr>
          <w:hyperlink w:anchor="_Toc137266844" w:history="1">
            <w:r w:rsidR="001D33DF" w:rsidRPr="00C23333">
              <w:rPr>
                <w:rStyle w:val="Hyperlink"/>
                <w:rFonts w:ascii="Times New Roman" w:eastAsia="Times New Roman" w:hAnsi="Times New Roman" w:cs="Times New Roman"/>
              </w:rPr>
              <w:t>1.1</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Motivation and Overview</w:t>
            </w:r>
            <w:r w:rsidR="001D33DF">
              <w:rPr>
                <w:webHidden/>
              </w:rPr>
              <w:tab/>
            </w:r>
            <w:r w:rsidR="001D33DF">
              <w:rPr>
                <w:webHidden/>
              </w:rPr>
              <w:fldChar w:fldCharType="begin"/>
            </w:r>
            <w:r w:rsidR="001D33DF">
              <w:rPr>
                <w:webHidden/>
              </w:rPr>
              <w:instrText xml:space="preserve"> PAGEREF _Toc137266844 \h </w:instrText>
            </w:r>
            <w:r w:rsidR="001D33DF">
              <w:rPr>
                <w:webHidden/>
              </w:rPr>
            </w:r>
            <w:r w:rsidR="001D33DF">
              <w:rPr>
                <w:webHidden/>
              </w:rPr>
              <w:fldChar w:fldCharType="separate"/>
            </w:r>
            <w:r w:rsidR="009910D7">
              <w:rPr>
                <w:webHidden/>
              </w:rPr>
              <w:t>1</w:t>
            </w:r>
            <w:r w:rsidR="001D33DF">
              <w:rPr>
                <w:webHidden/>
              </w:rPr>
              <w:fldChar w:fldCharType="end"/>
            </w:r>
          </w:hyperlink>
        </w:p>
        <w:p w14:paraId="0368AB6E" w14:textId="002531FF" w:rsidR="001D33DF" w:rsidRDefault="00000000">
          <w:pPr>
            <w:pStyle w:val="TOC2"/>
            <w:rPr>
              <w:rFonts w:asciiTheme="minorHAnsi" w:eastAsiaTheme="minorEastAsia" w:hAnsiTheme="minorHAnsi" w:cstheme="minorBidi"/>
              <w:kern w:val="2"/>
              <w:lang w:val="en-US" w:eastAsia="en-US"/>
              <w14:ligatures w14:val="standardContextual"/>
            </w:rPr>
          </w:pPr>
          <w:hyperlink w:anchor="_Toc137266845" w:history="1">
            <w:r w:rsidR="001D33DF" w:rsidRPr="00C23333">
              <w:rPr>
                <w:rStyle w:val="Hyperlink"/>
                <w:rFonts w:ascii="Times New Roman" w:eastAsia="Times New Roman" w:hAnsi="Times New Roman" w:cs="Times New Roman"/>
              </w:rPr>
              <w:t>1.2</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Problem Statement</w:t>
            </w:r>
            <w:r w:rsidR="001D33DF">
              <w:rPr>
                <w:webHidden/>
              </w:rPr>
              <w:tab/>
            </w:r>
            <w:r w:rsidR="001D33DF">
              <w:rPr>
                <w:webHidden/>
              </w:rPr>
              <w:fldChar w:fldCharType="begin"/>
            </w:r>
            <w:r w:rsidR="001D33DF">
              <w:rPr>
                <w:webHidden/>
              </w:rPr>
              <w:instrText xml:space="preserve"> PAGEREF _Toc137266845 \h </w:instrText>
            </w:r>
            <w:r w:rsidR="001D33DF">
              <w:rPr>
                <w:webHidden/>
              </w:rPr>
            </w:r>
            <w:r w:rsidR="001D33DF">
              <w:rPr>
                <w:webHidden/>
              </w:rPr>
              <w:fldChar w:fldCharType="separate"/>
            </w:r>
            <w:r w:rsidR="009910D7">
              <w:rPr>
                <w:webHidden/>
              </w:rPr>
              <w:t>1</w:t>
            </w:r>
            <w:r w:rsidR="001D33DF">
              <w:rPr>
                <w:webHidden/>
              </w:rPr>
              <w:fldChar w:fldCharType="end"/>
            </w:r>
          </w:hyperlink>
        </w:p>
        <w:p w14:paraId="61855E9F" w14:textId="2DAC79B3" w:rsidR="001D33DF" w:rsidRDefault="00000000">
          <w:pPr>
            <w:pStyle w:val="TOC2"/>
            <w:rPr>
              <w:rFonts w:asciiTheme="minorHAnsi" w:eastAsiaTheme="minorEastAsia" w:hAnsiTheme="minorHAnsi" w:cstheme="minorBidi"/>
              <w:kern w:val="2"/>
              <w:lang w:val="en-US" w:eastAsia="en-US"/>
              <w14:ligatures w14:val="standardContextual"/>
            </w:rPr>
          </w:pPr>
          <w:hyperlink w:anchor="_Toc137266846" w:history="1">
            <w:r w:rsidR="001D33DF" w:rsidRPr="00C23333">
              <w:rPr>
                <w:rStyle w:val="Hyperlink"/>
                <w:rFonts w:ascii="Times New Roman" w:eastAsia="Times New Roman" w:hAnsi="Times New Roman" w:cs="Times New Roman"/>
              </w:rPr>
              <w:t>1.3</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Scope and Objectives</w:t>
            </w:r>
            <w:r w:rsidR="001D33DF">
              <w:rPr>
                <w:webHidden/>
              </w:rPr>
              <w:tab/>
            </w:r>
            <w:r w:rsidR="001D33DF">
              <w:rPr>
                <w:webHidden/>
              </w:rPr>
              <w:fldChar w:fldCharType="begin"/>
            </w:r>
            <w:r w:rsidR="001D33DF">
              <w:rPr>
                <w:webHidden/>
              </w:rPr>
              <w:instrText xml:space="preserve"> PAGEREF _Toc137266846 \h </w:instrText>
            </w:r>
            <w:r w:rsidR="001D33DF">
              <w:rPr>
                <w:webHidden/>
              </w:rPr>
            </w:r>
            <w:r w:rsidR="001D33DF">
              <w:rPr>
                <w:webHidden/>
              </w:rPr>
              <w:fldChar w:fldCharType="separate"/>
            </w:r>
            <w:r w:rsidR="009910D7">
              <w:rPr>
                <w:webHidden/>
              </w:rPr>
              <w:t>1</w:t>
            </w:r>
            <w:r w:rsidR="001D33DF">
              <w:rPr>
                <w:webHidden/>
              </w:rPr>
              <w:fldChar w:fldCharType="end"/>
            </w:r>
          </w:hyperlink>
        </w:p>
        <w:p w14:paraId="548BD46D" w14:textId="53BD4062" w:rsidR="001D33DF" w:rsidRDefault="00000000">
          <w:pPr>
            <w:pStyle w:val="TOC2"/>
            <w:rPr>
              <w:rFonts w:asciiTheme="minorHAnsi" w:eastAsiaTheme="minorEastAsia" w:hAnsiTheme="minorHAnsi" w:cstheme="minorBidi"/>
              <w:kern w:val="2"/>
              <w:lang w:val="en-US" w:eastAsia="en-US"/>
              <w14:ligatures w14:val="standardContextual"/>
            </w:rPr>
          </w:pPr>
          <w:hyperlink w:anchor="_Toc137266847" w:history="1">
            <w:r w:rsidR="001D33DF" w:rsidRPr="00C23333">
              <w:rPr>
                <w:rStyle w:val="Hyperlink"/>
                <w:rFonts w:ascii="Times New Roman" w:eastAsia="Times New Roman" w:hAnsi="Times New Roman" w:cs="Times New Roman"/>
              </w:rPr>
              <w:t>1.4</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Report Organization (Structure)</w:t>
            </w:r>
            <w:r w:rsidR="001D33DF">
              <w:rPr>
                <w:webHidden/>
              </w:rPr>
              <w:tab/>
            </w:r>
            <w:r w:rsidR="001D33DF">
              <w:rPr>
                <w:webHidden/>
              </w:rPr>
              <w:fldChar w:fldCharType="begin"/>
            </w:r>
            <w:r w:rsidR="001D33DF">
              <w:rPr>
                <w:webHidden/>
              </w:rPr>
              <w:instrText xml:space="preserve"> PAGEREF _Toc137266847 \h </w:instrText>
            </w:r>
            <w:r w:rsidR="001D33DF">
              <w:rPr>
                <w:webHidden/>
              </w:rPr>
            </w:r>
            <w:r w:rsidR="001D33DF">
              <w:rPr>
                <w:webHidden/>
              </w:rPr>
              <w:fldChar w:fldCharType="separate"/>
            </w:r>
            <w:r w:rsidR="009910D7">
              <w:rPr>
                <w:webHidden/>
              </w:rPr>
              <w:t>2</w:t>
            </w:r>
            <w:r w:rsidR="001D33DF">
              <w:rPr>
                <w:webHidden/>
              </w:rPr>
              <w:fldChar w:fldCharType="end"/>
            </w:r>
          </w:hyperlink>
        </w:p>
        <w:p w14:paraId="13612B33" w14:textId="415D3075" w:rsidR="001D33DF" w:rsidRDefault="00000000">
          <w:pPr>
            <w:pStyle w:val="TOC2"/>
            <w:rPr>
              <w:rFonts w:asciiTheme="minorHAnsi" w:eastAsiaTheme="minorEastAsia" w:hAnsiTheme="minorHAnsi" w:cstheme="minorBidi"/>
              <w:kern w:val="2"/>
              <w:lang w:val="en-US" w:eastAsia="en-US"/>
              <w14:ligatures w14:val="standardContextual"/>
            </w:rPr>
          </w:pPr>
          <w:hyperlink w:anchor="_Toc137266848" w:history="1">
            <w:r w:rsidR="001D33DF" w:rsidRPr="00C23333">
              <w:rPr>
                <w:rStyle w:val="Hyperlink"/>
                <w:rFonts w:ascii="Times New Roman" w:eastAsia="Times New Roman" w:hAnsi="Times New Roman" w:cs="Times New Roman"/>
              </w:rPr>
              <w:t>1.5</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Work Plan (Gantt Chart)</w:t>
            </w:r>
            <w:r w:rsidR="001D33DF">
              <w:rPr>
                <w:webHidden/>
              </w:rPr>
              <w:tab/>
            </w:r>
            <w:r w:rsidR="001D33DF">
              <w:rPr>
                <w:webHidden/>
              </w:rPr>
              <w:fldChar w:fldCharType="begin"/>
            </w:r>
            <w:r w:rsidR="001D33DF">
              <w:rPr>
                <w:webHidden/>
              </w:rPr>
              <w:instrText xml:space="preserve"> PAGEREF _Toc137266848 \h </w:instrText>
            </w:r>
            <w:r w:rsidR="001D33DF">
              <w:rPr>
                <w:webHidden/>
              </w:rPr>
            </w:r>
            <w:r w:rsidR="001D33DF">
              <w:rPr>
                <w:webHidden/>
              </w:rPr>
              <w:fldChar w:fldCharType="separate"/>
            </w:r>
            <w:r w:rsidR="009910D7">
              <w:rPr>
                <w:webHidden/>
              </w:rPr>
              <w:t>2</w:t>
            </w:r>
            <w:r w:rsidR="001D33DF">
              <w:rPr>
                <w:webHidden/>
              </w:rPr>
              <w:fldChar w:fldCharType="end"/>
            </w:r>
          </w:hyperlink>
        </w:p>
        <w:p w14:paraId="11C2EF97" w14:textId="65BD71FA" w:rsidR="001D33DF" w:rsidRDefault="00000000">
          <w:pPr>
            <w:pStyle w:val="TOC1"/>
            <w:rPr>
              <w:rFonts w:asciiTheme="minorHAnsi" w:eastAsiaTheme="minorEastAsia" w:hAnsiTheme="minorHAnsi" w:cstheme="minorBidi"/>
              <w:kern w:val="2"/>
              <w:lang w:val="en-US" w:eastAsia="en-US"/>
              <w14:ligatures w14:val="standardContextual"/>
            </w:rPr>
          </w:pPr>
          <w:hyperlink w:anchor="_Toc137266849" w:history="1">
            <w:r w:rsidR="001D33DF" w:rsidRPr="00C23333">
              <w:rPr>
                <w:rStyle w:val="Hyperlink"/>
              </w:rPr>
              <w:t>2</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Related Work (State-of-The-Art)</w:t>
            </w:r>
            <w:r w:rsidR="001D33DF">
              <w:rPr>
                <w:webHidden/>
              </w:rPr>
              <w:tab/>
            </w:r>
            <w:r w:rsidR="001D33DF">
              <w:rPr>
                <w:webHidden/>
              </w:rPr>
              <w:fldChar w:fldCharType="begin"/>
            </w:r>
            <w:r w:rsidR="001D33DF">
              <w:rPr>
                <w:webHidden/>
              </w:rPr>
              <w:instrText xml:space="preserve"> PAGEREF _Toc137266849 \h </w:instrText>
            </w:r>
            <w:r w:rsidR="001D33DF">
              <w:rPr>
                <w:webHidden/>
              </w:rPr>
            </w:r>
            <w:r w:rsidR="001D33DF">
              <w:rPr>
                <w:webHidden/>
              </w:rPr>
              <w:fldChar w:fldCharType="separate"/>
            </w:r>
            <w:r w:rsidR="009910D7">
              <w:rPr>
                <w:webHidden/>
              </w:rPr>
              <w:t>3</w:t>
            </w:r>
            <w:r w:rsidR="001D33DF">
              <w:rPr>
                <w:webHidden/>
              </w:rPr>
              <w:fldChar w:fldCharType="end"/>
            </w:r>
          </w:hyperlink>
        </w:p>
        <w:p w14:paraId="7E6E1FD6" w14:textId="02EABD63" w:rsidR="001D33DF" w:rsidRDefault="00000000">
          <w:pPr>
            <w:pStyle w:val="TOC2"/>
            <w:rPr>
              <w:rFonts w:asciiTheme="minorHAnsi" w:eastAsiaTheme="minorEastAsia" w:hAnsiTheme="minorHAnsi" w:cstheme="minorBidi"/>
              <w:kern w:val="2"/>
              <w:lang w:val="en-US" w:eastAsia="en-US"/>
              <w14:ligatures w14:val="standardContextual"/>
            </w:rPr>
          </w:pPr>
          <w:hyperlink w:anchor="_Toc137266850" w:history="1">
            <w:r w:rsidR="001D33DF" w:rsidRPr="00C23333">
              <w:rPr>
                <w:rStyle w:val="Hyperlink"/>
                <w:rFonts w:ascii="Times New Roman" w:eastAsia="Times New Roman" w:hAnsi="Times New Roman" w:cs="Times New Roman"/>
              </w:rPr>
              <w:t>2.1</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Background</w:t>
            </w:r>
            <w:r w:rsidR="001D33DF">
              <w:rPr>
                <w:webHidden/>
              </w:rPr>
              <w:tab/>
            </w:r>
            <w:r w:rsidR="001D33DF">
              <w:rPr>
                <w:webHidden/>
              </w:rPr>
              <w:fldChar w:fldCharType="begin"/>
            </w:r>
            <w:r w:rsidR="001D33DF">
              <w:rPr>
                <w:webHidden/>
              </w:rPr>
              <w:instrText xml:space="preserve"> PAGEREF _Toc137266850 \h </w:instrText>
            </w:r>
            <w:r w:rsidR="001D33DF">
              <w:rPr>
                <w:webHidden/>
              </w:rPr>
            </w:r>
            <w:r w:rsidR="001D33DF">
              <w:rPr>
                <w:webHidden/>
              </w:rPr>
              <w:fldChar w:fldCharType="separate"/>
            </w:r>
            <w:r w:rsidR="009910D7">
              <w:rPr>
                <w:webHidden/>
              </w:rPr>
              <w:t>3</w:t>
            </w:r>
            <w:r w:rsidR="001D33DF">
              <w:rPr>
                <w:webHidden/>
              </w:rPr>
              <w:fldChar w:fldCharType="end"/>
            </w:r>
          </w:hyperlink>
        </w:p>
        <w:p w14:paraId="61C8467B" w14:textId="260C8210" w:rsidR="001D33DF" w:rsidRDefault="00000000">
          <w:pPr>
            <w:pStyle w:val="TOC2"/>
            <w:rPr>
              <w:rFonts w:asciiTheme="minorHAnsi" w:eastAsiaTheme="minorEastAsia" w:hAnsiTheme="minorHAnsi" w:cstheme="minorBidi"/>
              <w:kern w:val="2"/>
              <w:lang w:val="en-US" w:eastAsia="en-US"/>
              <w14:ligatures w14:val="standardContextual"/>
            </w:rPr>
          </w:pPr>
          <w:hyperlink w:anchor="_Toc137266851" w:history="1">
            <w:r w:rsidR="001D33DF" w:rsidRPr="00C23333">
              <w:rPr>
                <w:rStyle w:val="Hyperlink"/>
                <w:rFonts w:ascii="Times New Roman" w:eastAsia="Times New Roman" w:hAnsi="Times New Roman" w:cs="Times New Roman"/>
              </w:rPr>
              <w:t>2.2</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Meme Clustering</w:t>
            </w:r>
            <w:r w:rsidR="001D33DF">
              <w:rPr>
                <w:webHidden/>
              </w:rPr>
              <w:tab/>
            </w:r>
            <w:r w:rsidR="001D33DF">
              <w:rPr>
                <w:webHidden/>
              </w:rPr>
              <w:fldChar w:fldCharType="begin"/>
            </w:r>
            <w:r w:rsidR="001D33DF">
              <w:rPr>
                <w:webHidden/>
              </w:rPr>
              <w:instrText xml:space="preserve"> PAGEREF _Toc137266851 \h </w:instrText>
            </w:r>
            <w:r w:rsidR="001D33DF">
              <w:rPr>
                <w:webHidden/>
              </w:rPr>
            </w:r>
            <w:r w:rsidR="001D33DF">
              <w:rPr>
                <w:webHidden/>
              </w:rPr>
              <w:fldChar w:fldCharType="separate"/>
            </w:r>
            <w:r w:rsidR="009910D7">
              <w:rPr>
                <w:webHidden/>
              </w:rPr>
              <w:t>3</w:t>
            </w:r>
            <w:r w:rsidR="001D33DF">
              <w:rPr>
                <w:webHidden/>
              </w:rPr>
              <w:fldChar w:fldCharType="end"/>
            </w:r>
          </w:hyperlink>
        </w:p>
        <w:p w14:paraId="5B44D2B2" w14:textId="4954C7AF"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52" w:history="1">
            <w:r w:rsidR="001D33DF" w:rsidRPr="00C23333">
              <w:rPr>
                <w:rStyle w:val="Hyperlink"/>
                <w:rFonts w:ascii="Times New Roman" w:eastAsia="Times New Roman" w:hAnsi="Times New Roman" w:cs="Times New Roman"/>
              </w:rPr>
              <w:t>2.2.1</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Memes as Features Extracted from Text-Only Posts</w:t>
            </w:r>
            <w:r w:rsidR="001D33DF">
              <w:rPr>
                <w:webHidden/>
              </w:rPr>
              <w:tab/>
            </w:r>
            <w:r w:rsidR="001D33DF">
              <w:rPr>
                <w:webHidden/>
              </w:rPr>
              <w:fldChar w:fldCharType="begin"/>
            </w:r>
            <w:r w:rsidR="001D33DF">
              <w:rPr>
                <w:webHidden/>
              </w:rPr>
              <w:instrText xml:space="preserve"> PAGEREF _Toc137266852 \h </w:instrText>
            </w:r>
            <w:r w:rsidR="001D33DF">
              <w:rPr>
                <w:webHidden/>
              </w:rPr>
            </w:r>
            <w:r w:rsidR="001D33DF">
              <w:rPr>
                <w:webHidden/>
              </w:rPr>
              <w:fldChar w:fldCharType="separate"/>
            </w:r>
            <w:r w:rsidR="009910D7">
              <w:rPr>
                <w:webHidden/>
              </w:rPr>
              <w:t>3</w:t>
            </w:r>
            <w:r w:rsidR="001D33DF">
              <w:rPr>
                <w:webHidden/>
              </w:rPr>
              <w:fldChar w:fldCharType="end"/>
            </w:r>
          </w:hyperlink>
        </w:p>
        <w:p w14:paraId="7A53D3B9" w14:textId="68795BBB"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53" w:history="1">
            <w:r w:rsidR="001D33DF" w:rsidRPr="00C23333">
              <w:rPr>
                <w:rStyle w:val="Hyperlink"/>
                <w:rFonts w:ascii="Times New Roman" w:eastAsia="Times New Roman" w:hAnsi="Times New Roman" w:cs="Times New Roman"/>
              </w:rPr>
              <w:t>2.2.2</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Memes as Features Extracted from Image and Text</w:t>
            </w:r>
            <w:r w:rsidR="001D33DF">
              <w:rPr>
                <w:webHidden/>
              </w:rPr>
              <w:tab/>
            </w:r>
            <w:r w:rsidR="001D33DF">
              <w:rPr>
                <w:webHidden/>
              </w:rPr>
              <w:fldChar w:fldCharType="begin"/>
            </w:r>
            <w:r w:rsidR="001D33DF">
              <w:rPr>
                <w:webHidden/>
              </w:rPr>
              <w:instrText xml:space="preserve"> PAGEREF _Toc137266853 \h </w:instrText>
            </w:r>
            <w:r w:rsidR="001D33DF">
              <w:rPr>
                <w:webHidden/>
              </w:rPr>
            </w:r>
            <w:r w:rsidR="001D33DF">
              <w:rPr>
                <w:webHidden/>
              </w:rPr>
              <w:fldChar w:fldCharType="separate"/>
            </w:r>
            <w:r w:rsidR="009910D7">
              <w:rPr>
                <w:webHidden/>
              </w:rPr>
              <w:t>4</w:t>
            </w:r>
            <w:r w:rsidR="001D33DF">
              <w:rPr>
                <w:webHidden/>
              </w:rPr>
              <w:fldChar w:fldCharType="end"/>
            </w:r>
          </w:hyperlink>
        </w:p>
        <w:p w14:paraId="7CEE50F9" w14:textId="102D213E" w:rsidR="001D33DF" w:rsidRDefault="00000000">
          <w:pPr>
            <w:pStyle w:val="TOC4"/>
            <w:rPr>
              <w:rFonts w:asciiTheme="minorHAnsi" w:eastAsiaTheme="minorEastAsia" w:hAnsiTheme="minorHAnsi" w:cstheme="minorBidi"/>
              <w:kern w:val="2"/>
              <w:lang w:val="en-US" w:eastAsia="en-US"/>
              <w14:ligatures w14:val="standardContextual"/>
            </w:rPr>
          </w:pPr>
          <w:hyperlink w:anchor="_Toc137266854" w:history="1">
            <w:r w:rsidR="001D33DF" w:rsidRPr="00C23333">
              <w:rPr>
                <w:rStyle w:val="Hyperlink"/>
              </w:rPr>
              <w:t>2.2.2.1</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Using DeepCluster</w:t>
            </w:r>
            <w:r w:rsidR="001D33DF">
              <w:rPr>
                <w:webHidden/>
              </w:rPr>
              <w:tab/>
            </w:r>
            <w:r w:rsidR="001D33DF">
              <w:rPr>
                <w:webHidden/>
              </w:rPr>
              <w:fldChar w:fldCharType="begin"/>
            </w:r>
            <w:r w:rsidR="001D33DF">
              <w:rPr>
                <w:webHidden/>
              </w:rPr>
              <w:instrText xml:space="preserve"> PAGEREF _Toc137266854 \h </w:instrText>
            </w:r>
            <w:r w:rsidR="001D33DF">
              <w:rPr>
                <w:webHidden/>
              </w:rPr>
            </w:r>
            <w:r w:rsidR="001D33DF">
              <w:rPr>
                <w:webHidden/>
              </w:rPr>
              <w:fldChar w:fldCharType="separate"/>
            </w:r>
            <w:r w:rsidR="009910D7">
              <w:rPr>
                <w:webHidden/>
              </w:rPr>
              <w:t>4</w:t>
            </w:r>
            <w:r w:rsidR="001D33DF">
              <w:rPr>
                <w:webHidden/>
              </w:rPr>
              <w:fldChar w:fldCharType="end"/>
            </w:r>
          </w:hyperlink>
        </w:p>
        <w:p w14:paraId="5DA54888" w14:textId="58031242" w:rsidR="001D33DF" w:rsidRDefault="00000000">
          <w:pPr>
            <w:pStyle w:val="TOC4"/>
            <w:rPr>
              <w:rFonts w:asciiTheme="minorHAnsi" w:eastAsiaTheme="minorEastAsia" w:hAnsiTheme="minorHAnsi" w:cstheme="minorBidi"/>
              <w:kern w:val="2"/>
              <w:lang w:val="en-US" w:eastAsia="en-US"/>
              <w14:ligatures w14:val="standardContextual"/>
            </w:rPr>
          </w:pPr>
          <w:hyperlink w:anchor="_Toc137266855" w:history="1">
            <w:r w:rsidR="001D33DF" w:rsidRPr="00C23333">
              <w:rPr>
                <w:rStyle w:val="Hyperlink"/>
              </w:rPr>
              <w:t>2.2.2.2</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Using pHash</w:t>
            </w:r>
            <w:r w:rsidR="001D33DF">
              <w:rPr>
                <w:webHidden/>
              </w:rPr>
              <w:tab/>
            </w:r>
            <w:r w:rsidR="001D33DF">
              <w:rPr>
                <w:webHidden/>
              </w:rPr>
              <w:fldChar w:fldCharType="begin"/>
            </w:r>
            <w:r w:rsidR="001D33DF">
              <w:rPr>
                <w:webHidden/>
              </w:rPr>
              <w:instrText xml:space="preserve"> PAGEREF _Toc137266855 \h </w:instrText>
            </w:r>
            <w:r w:rsidR="001D33DF">
              <w:rPr>
                <w:webHidden/>
              </w:rPr>
            </w:r>
            <w:r w:rsidR="001D33DF">
              <w:rPr>
                <w:webHidden/>
              </w:rPr>
              <w:fldChar w:fldCharType="separate"/>
            </w:r>
            <w:r w:rsidR="009910D7">
              <w:rPr>
                <w:webHidden/>
              </w:rPr>
              <w:t>5</w:t>
            </w:r>
            <w:r w:rsidR="001D33DF">
              <w:rPr>
                <w:webHidden/>
              </w:rPr>
              <w:fldChar w:fldCharType="end"/>
            </w:r>
          </w:hyperlink>
        </w:p>
        <w:p w14:paraId="28DC6EC9" w14:textId="229F8707"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56" w:history="1">
            <w:r w:rsidR="001D33DF" w:rsidRPr="00C23333">
              <w:rPr>
                <w:rStyle w:val="Hyperlink"/>
                <w:rFonts w:ascii="Times New Roman" w:eastAsia="Times New Roman" w:hAnsi="Times New Roman" w:cs="Times New Roman"/>
              </w:rPr>
              <w:t>2.2.3</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Memes as Features Extracted from Image Only</w:t>
            </w:r>
            <w:r w:rsidR="001D33DF">
              <w:rPr>
                <w:webHidden/>
              </w:rPr>
              <w:tab/>
            </w:r>
            <w:r w:rsidR="001D33DF">
              <w:rPr>
                <w:webHidden/>
              </w:rPr>
              <w:fldChar w:fldCharType="begin"/>
            </w:r>
            <w:r w:rsidR="001D33DF">
              <w:rPr>
                <w:webHidden/>
              </w:rPr>
              <w:instrText xml:space="preserve"> PAGEREF _Toc137266856 \h </w:instrText>
            </w:r>
            <w:r w:rsidR="001D33DF">
              <w:rPr>
                <w:webHidden/>
              </w:rPr>
            </w:r>
            <w:r w:rsidR="001D33DF">
              <w:rPr>
                <w:webHidden/>
              </w:rPr>
              <w:fldChar w:fldCharType="separate"/>
            </w:r>
            <w:r w:rsidR="009910D7">
              <w:rPr>
                <w:webHidden/>
              </w:rPr>
              <w:t>7</w:t>
            </w:r>
            <w:r w:rsidR="001D33DF">
              <w:rPr>
                <w:webHidden/>
              </w:rPr>
              <w:fldChar w:fldCharType="end"/>
            </w:r>
          </w:hyperlink>
        </w:p>
        <w:p w14:paraId="2B92E5A5" w14:textId="2924C8BB" w:rsidR="001D33DF" w:rsidRDefault="00000000">
          <w:pPr>
            <w:pStyle w:val="TOC2"/>
            <w:rPr>
              <w:rFonts w:asciiTheme="minorHAnsi" w:eastAsiaTheme="minorEastAsia" w:hAnsiTheme="minorHAnsi" w:cstheme="minorBidi"/>
              <w:kern w:val="2"/>
              <w:lang w:val="en-US" w:eastAsia="en-US"/>
              <w14:ligatures w14:val="standardContextual"/>
            </w:rPr>
          </w:pPr>
          <w:hyperlink w:anchor="_Toc137266857" w:history="1">
            <w:r w:rsidR="001D33DF" w:rsidRPr="00C23333">
              <w:rPr>
                <w:rStyle w:val="Hyperlink"/>
                <w:rFonts w:ascii="Times New Roman" w:eastAsia="Times New Roman" w:hAnsi="Times New Roman" w:cs="Times New Roman"/>
              </w:rPr>
              <w:t>2.3</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Meme Classification</w:t>
            </w:r>
            <w:r w:rsidR="001D33DF">
              <w:rPr>
                <w:webHidden/>
              </w:rPr>
              <w:tab/>
            </w:r>
            <w:r w:rsidR="001D33DF">
              <w:rPr>
                <w:webHidden/>
              </w:rPr>
              <w:fldChar w:fldCharType="begin"/>
            </w:r>
            <w:r w:rsidR="001D33DF">
              <w:rPr>
                <w:webHidden/>
              </w:rPr>
              <w:instrText xml:space="preserve"> PAGEREF _Toc137266857 \h </w:instrText>
            </w:r>
            <w:r w:rsidR="001D33DF">
              <w:rPr>
                <w:webHidden/>
              </w:rPr>
            </w:r>
            <w:r w:rsidR="001D33DF">
              <w:rPr>
                <w:webHidden/>
              </w:rPr>
              <w:fldChar w:fldCharType="separate"/>
            </w:r>
            <w:r w:rsidR="009910D7">
              <w:rPr>
                <w:webHidden/>
              </w:rPr>
              <w:t>9</w:t>
            </w:r>
            <w:r w:rsidR="001D33DF">
              <w:rPr>
                <w:webHidden/>
              </w:rPr>
              <w:fldChar w:fldCharType="end"/>
            </w:r>
          </w:hyperlink>
        </w:p>
        <w:p w14:paraId="3D80AF80" w14:textId="3505E6DD"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58" w:history="1">
            <w:r w:rsidR="001D33DF" w:rsidRPr="00C23333">
              <w:rPr>
                <w:rStyle w:val="Hyperlink"/>
                <w:rFonts w:ascii="Times New Roman" w:eastAsia="Times New Roman" w:hAnsi="Times New Roman" w:cs="Times New Roman"/>
              </w:rPr>
              <w:t>2.3.1</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Using Visual Features on ML/NN Techniques</w:t>
            </w:r>
            <w:r w:rsidR="001D33DF">
              <w:rPr>
                <w:webHidden/>
              </w:rPr>
              <w:tab/>
            </w:r>
            <w:r w:rsidR="001D33DF">
              <w:rPr>
                <w:webHidden/>
              </w:rPr>
              <w:fldChar w:fldCharType="begin"/>
            </w:r>
            <w:r w:rsidR="001D33DF">
              <w:rPr>
                <w:webHidden/>
              </w:rPr>
              <w:instrText xml:space="preserve"> PAGEREF _Toc137266858 \h </w:instrText>
            </w:r>
            <w:r w:rsidR="001D33DF">
              <w:rPr>
                <w:webHidden/>
              </w:rPr>
            </w:r>
            <w:r w:rsidR="001D33DF">
              <w:rPr>
                <w:webHidden/>
              </w:rPr>
              <w:fldChar w:fldCharType="separate"/>
            </w:r>
            <w:r w:rsidR="009910D7">
              <w:rPr>
                <w:webHidden/>
              </w:rPr>
              <w:t>9</w:t>
            </w:r>
            <w:r w:rsidR="001D33DF">
              <w:rPr>
                <w:webHidden/>
              </w:rPr>
              <w:fldChar w:fldCharType="end"/>
            </w:r>
          </w:hyperlink>
        </w:p>
        <w:p w14:paraId="0CD9A30F" w14:textId="64BC5A05"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59" w:history="1">
            <w:r w:rsidR="001D33DF" w:rsidRPr="00C23333">
              <w:rPr>
                <w:rStyle w:val="Hyperlink"/>
                <w:rFonts w:ascii="Times New Roman" w:eastAsia="Times New Roman" w:hAnsi="Times New Roman" w:cs="Times New Roman"/>
              </w:rPr>
              <w:t>2.3.2</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Using Visual and Textual Features on Multi-Modal Models</w:t>
            </w:r>
            <w:r w:rsidR="001D33DF">
              <w:rPr>
                <w:webHidden/>
              </w:rPr>
              <w:tab/>
            </w:r>
            <w:r w:rsidR="001D33DF">
              <w:rPr>
                <w:webHidden/>
              </w:rPr>
              <w:fldChar w:fldCharType="begin"/>
            </w:r>
            <w:r w:rsidR="001D33DF">
              <w:rPr>
                <w:webHidden/>
              </w:rPr>
              <w:instrText xml:space="preserve"> PAGEREF _Toc137266859 \h </w:instrText>
            </w:r>
            <w:r w:rsidR="001D33DF">
              <w:rPr>
                <w:webHidden/>
              </w:rPr>
            </w:r>
            <w:r w:rsidR="001D33DF">
              <w:rPr>
                <w:webHidden/>
              </w:rPr>
              <w:fldChar w:fldCharType="separate"/>
            </w:r>
            <w:r w:rsidR="009910D7">
              <w:rPr>
                <w:webHidden/>
              </w:rPr>
              <w:t>10</w:t>
            </w:r>
            <w:r w:rsidR="001D33DF">
              <w:rPr>
                <w:webHidden/>
              </w:rPr>
              <w:fldChar w:fldCharType="end"/>
            </w:r>
          </w:hyperlink>
        </w:p>
        <w:p w14:paraId="14513CF6" w14:textId="452BE3A3"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60" w:history="1">
            <w:r w:rsidR="001D33DF" w:rsidRPr="00C23333">
              <w:rPr>
                <w:rStyle w:val="Hyperlink"/>
                <w:rFonts w:ascii="Times New Roman" w:eastAsia="Times New Roman" w:hAnsi="Times New Roman" w:cs="Times New Roman"/>
              </w:rPr>
              <w:t>2.3.3</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Using Hierarchical Image Classification on Multi-Modal Models</w:t>
            </w:r>
            <w:r w:rsidR="001D33DF">
              <w:rPr>
                <w:webHidden/>
              </w:rPr>
              <w:tab/>
            </w:r>
            <w:r w:rsidR="001D33DF">
              <w:rPr>
                <w:webHidden/>
              </w:rPr>
              <w:fldChar w:fldCharType="begin"/>
            </w:r>
            <w:r w:rsidR="001D33DF">
              <w:rPr>
                <w:webHidden/>
              </w:rPr>
              <w:instrText xml:space="preserve"> PAGEREF _Toc137266860 \h </w:instrText>
            </w:r>
            <w:r w:rsidR="001D33DF">
              <w:rPr>
                <w:webHidden/>
              </w:rPr>
            </w:r>
            <w:r w:rsidR="001D33DF">
              <w:rPr>
                <w:webHidden/>
              </w:rPr>
              <w:fldChar w:fldCharType="separate"/>
            </w:r>
            <w:r w:rsidR="009910D7">
              <w:rPr>
                <w:webHidden/>
              </w:rPr>
              <w:t>12</w:t>
            </w:r>
            <w:r w:rsidR="001D33DF">
              <w:rPr>
                <w:webHidden/>
              </w:rPr>
              <w:fldChar w:fldCharType="end"/>
            </w:r>
          </w:hyperlink>
        </w:p>
        <w:p w14:paraId="0B9C59ED" w14:textId="11C8A0ED" w:rsidR="001D33DF" w:rsidRDefault="00000000">
          <w:pPr>
            <w:pStyle w:val="TOC2"/>
            <w:rPr>
              <w:rFonts w:asciiTheme="minorHAnsi" w:eastAsiaTheme="minorEastAsia" w:hAnsiTheme="minorHAnsi" w:cstheme="minorBidi"/>
              <w:kern w:val="2"/>
              <w:lang w:val="en-US" w:eastAsia="en-US"/>
              <w14:ligatures w14:val="standardContextual"/>
            </w:rPr>
          </w:pPr>
          <w:hyperlink w:anchor="_Toc137266861" w:history="1">
            <w:r w:rsidR="001D33DF" w:rsidRPr="00C23333">
              <w:rPr>
                <w:rStyle w:val="Hyperlink"/>
                <w:rFonts w:ascii="Times New Roman" w:eastAsia="Times New Roman" w:hAnsi="Times New Roman" w:cs="Times New Roman"/>
              </w:rPr>
              <w:t>2.4</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Face Recognition</w:t>
            </w:r>
            <w:r w:rsidR="001D33DF">
              <w:rPr>
                <w:webHidden/>
              </w:rPr>
              <w:tab/>
            </w:r>
            <w:r w:rsidR="001D33DF">
              <w:rPr>
                <w:webHidden/>
              </w:rPr>
              <w:fldChar w:fldCharType="begin"/>
            </w:r>
            <w:r w:rsidR="001D33DF">
              <w:rPr>
                <w:webHidden/>
              </w:rPr>
              <w:instrText xml:space="preserve"> PAGEREF _Toc137266861 \h </w:instrText>
            </w:r>
            <w:r w:rsidR="001D33DF">
              <w:rPr>
                <w:webHidden/>
              </w:rPr>
            </w:r>
            <w:r w:rsidR="001D33DF">
              <w:rPr>
                <w:webHidden/>
              </w:rPr>
              <w:fldChar w:fldCharType="separate"/>
            </w:r>
            <w:r w:rsidR="009910D7">
              <w:rPr>
                <w:webHidden/>
              </w:rPr>
              <w:t>14</w:t>
            </w:r>
            <w:r w:rsidR="001D33DF">
              <w:rPr>
                <w:webHidden/>
              </w:rPr>
              <w:fldChar w:fldCharType="end"/>
            </w:r>
          </w:hyperlink>
        </w:p>
        <w:p w14:paraId="08328130" w14:textId="1ADAB888" w:rsidR="001D33DF" w:rsidRDefault="00000000">
          <w:pPr>
            <w:pStyle w:val="TOC2"/>
            <w:rPr>
              <w:rFonts w:asciiTheme="minorHAnsi" w:eastAsiaTheme="minorEastAsia" w:hAnsiTheme="minorHAnsi" w:cstheme="minorBidi"/>
              <w:kern w:val="2"/>
              <w:lang w:val="en-US" w:eastAsia="en-US"/>
              <w14:ligatures w14:val="standardContextual"/>
            </w:rPr>
          </w:pPr>
          <w:hyperlink w:anchor="_Toc137266862" w:history="1">
            <w:r w:rsidR="001D33DF" w:rsidRPr="00C23333">
              <w:rPr>
                <w:rStyle w:val="Hyperlink"/>
                <w:rFonts w:ascii="Times New Roman" w:eastAsia="Times New Roman" w:hAnsi="Times New Roman" w:cs="Times New Roman"/>
              </w:rPr>
              <w:t>2.5</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Analysis of the Related Work</w:t>
            </w:r>
            <w:r w:rsidR="001D33DF">
              <w:rPr>
                <w:webHidden/>
              </w:rPr>
              <w:tab/>
            </w:r>
            <w:r w:rsidR="001D33DF">
              <w:rPr>
                <w:webHidden/>
              </w:rPr>
              <w:fldChar w:fldCharType="begin"/>
            </w:r>
            <w:r w:rsidR="001D33DF">
              <w:rPr>
                <w:webHidden/>
              </w:rPr>
              <w:instrText xml:space="preserve"> PAGEREF _Toc137266862 \h </w:instrText>
            </w:r>
            <w:r w:rsidR="001D33DF">
              <w:rPr>
                <w:webHidden/>
              </w:rPr>
            </w:r>
            <w:r w:rsidR="001D33DF">
              <w:rPr>
                <w:webHidden/>
              </w:rPr>
              <w:fldChar w:fldCharType="separate"/>
            </w:r>
            <w:r w:rsidR="009910D7">
              <w:rPr>
                <w:webHidden/>
              </w:rPr>
              <w:t>15</w:t>
            </w:r>
            <w:r w:rsidR="001D33DF">
              <w:rPr>
                <w:webHidden/>
              </w:rPr>
              <w:fldChar w:fldCharType="end"/>
            </w:r>
          </w:hyperlink>
        </w:p>
        <w:p w14:paraId="1492C8BC" w14:textId="375B84A9" w:rsidR="001D33DF" w:rsidRDefault="00000000">
          <w:pPr>
            <w:pStyle w:val="TOC1"/>
            <w:rPr>
              <w:rFonts w:asciiTheme="minorHAnsi" w:eastAsiaTheme="minorEastAsia" w:hAnsiTheme="minorHAnsi" w:cstheme="minorBidi"/>
              <w:kern w:val="2"/>
              <w:lang w:val="en-US" w:eastAsia="en-US"/>
              <w14:ligatures w14:val="standardContextual"/>
            </w:rPr>
          </w:pPr>
          <w:hyperlink w:anchor="_Toc137266863" w:history="1">
            <w:r w:rsidR="001D33DF" w:rsidRPr="00C23333">
              <w:rPr>
                <w:rStyle w:val="Hyperlink"/>
              </w:rPr>
              <w:t>3</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Methodology</w:t>
            </w:r>
            <w:r w:rsidR="001D33DF">
              <w:rPr>
                <w:webHidden/>
              </w:rPr>
              <w:tab/>
            </w:r>
            <w:r w:rsidR="001D33DF">
              <w:rPr>
                <w:webHidden/>
              </w:rPr>
              <w:fldChar w:fldCharType="begin"/>
            </w:r>
            <w:r w:rsidR="001D33DF">
              <w:rPr>
                <w:webHidden/>
              </w:rPr>
              <w:instrText xml:space="preserve"> PAGEREF _Toc137266863 \h </w:instrText>
            </w:r>
            <w:r w:rsidR="001D33DF">
              <w:rPr>
                <w:webHidden/>
              </w:rPr>
            </w:r>
            <w:r w:rsidR="001D33DF">
              <w:rPr>
                <w:webHidden/>
              </w:rPr>
              <w:fldChar w:fldCharType="separate"/>
            </w:r>
            <w:r w:rsidR="009910D7">
              <w:rPr>
                <w:webHidden/>
              </w:rPr>
              <w:t>17</w:t>
            </w:r>
            <w:r w:rsidR="001D33DF">
              <w:rPr>
                <w:webHidden/>
              </w:rPr>
              <w:fldChar w:fldCharType="end"/>
            </w:r>
          </w:hyperlink>
        </w:p>
        <w:p w14:paraId="5E2B93E9" w14:textId="2666A72B" w:rsidR="001D33DF" w:rsidRDefault="00000000">
          <w:pPr>
            <w:pStyle w:val="TOC2"/>
            <w:rPr>
              <w:rFonts w:asciiTheme="minorHAnsi" w:eastAsiaTheme="minorEastAsia" w:hAnsiTheme="minorHAnsi" w:cstheme="minorBidi"/>
              <w:kern w:val="2"/>
              <w:lang w:val="en-US" w:eastAsia="en-US"/>
              <w14:ligatures w14:val="standardContextual"/>
            </w:rPr>
          </w:pPr>
          <w:hyperlink w:anchor="_Toc137266864" w:history="1">
            <w:r w:rsidR="001D33DF" w:rsidRPr="00C23333">
              <w:rPr>
                <w:rStyle w:val="Hyperlink"/>
                <w:rFonts w:ascii="Times New Roman" w:eastAsia="Times New Roman" w:hAnsi="Times New Roman" w:cs="Times New Roman"/>
              </w:rPr>
              <w:t>3.1</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Dataset Preparation Phase</w:t>
            </w:r>
            <w:r w:rsidR="001D33DF">
              <w:rPr>
                <w:webHidden/>
              </w:rPr>
              <w:tab/>
            </w:r>
            <w:r w:rsidR="001D33DF">
              <w:rPr>
                <w:webHidden/>
              </w:rPr>
              <w:fldChar w:fldCharType="begin"/>
            </w:r>
            <w:r w:rsidR="001D33DF">
              <w:rPr>
                <w:webHidden/>
              </w:rPr>
              <w:instrText xml:space="preserve"> PAGEREF _Toc137266864 \h </w:instrText>
            </w:r>
            <w:r w:rsidR="001D33DF">
              <w:rPr>
                <w:webHidden/>
              </w:rPr>
            </w:r>
            <w:r w:rsidR="001D33DF">
              <w:rPr>
                <w:webHidden/>
              </w:rPr>
              <w:fldChar w:fldCharType="separate"/>
            </w:r>
            <w:r w:rsidR="009910D7">
              <w:rPr>
                <w:webHidden/>
              </w:rPr>
              <w:t>17</w:t>
            </w:r>
            <w:r w:rsidR="001D33DF">
              <w:rPr>
                <w:webHidden/>
              </w:rPr>
              <w:fldChar w:fldCharType="end"/>
            </w:r>
          </w:hyperlink>
        </w:p>
        <w:p w14:paraId="48D633A7" w14:textId="54C29A16"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65" w:history="1">
            <w:r w:rsidR="001D33DF" w:rsidRPr="00C23333">
              <w:rPr>
                <w:rStyle w:val="Hyperlink"/>
                <w:rFonts w:ascii="Times New Roman" w:eastAsia="Times New Roman" w:hAnsi="Times New Roman" w:cs="Times New Roman"/>
              </w:rPr>
              <w:t>3.1.1</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Data Distribution</w:t>
            </w:r>
            <w:r w:rsidR="001D33DF">
              <w:rPr>
                <w:webHidden/>
              </w:rPr>
              <w:tab/>
            </w:r>
            <w:r w:rsidR="001D33DF">
              <w:rPr>
                <w:webHidden/>
              </w:rPr>
              <w:fldChar w:fldCharType="begin"/>
            </w:r>
            <w:r w:rsidR="001D33DF">
              <w:rPr>
                <w:webHidden/>
              </w:rPr>
              <w:instrText xml:space="preserve"> PAGEREF _Toc137266865 \h </w:instrText>
            </w:r>
            <w:r w:rsidR="001D33DF">
              <w:rPr>
                <w:webHidden/>
              </w:rPr>
            </w:r>
            <w:r w:rsidR="001D33DF">
              <w:rPr>
                <w:webHidden/>
              </w:rPr>
              <w:fldChar w:fldCharType="separate"/>
            </w:r>
            <w:r w:rsidR="009910D7">
              <w:rPr>
                <w:webHidden/>
              </w:rPr>
              <w:t>17</w:t>
            </w:r>
            <w:r w:rsidR="001D33DF">
              <w:rPr>
                <w:webHidden/>
              </w:rPr>
              <w:fldChar w:fldCharType="end"/>
            </w:r>
          </w:hyperlink>
        </w:p>
        <w:p w14:paraId="5C88579F" w14:textId="734480B6"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66" w:history="1">
            <w:r w:rsidR="001D33DF" w:rsidRPr="00C23333">
              <w:rPr>
                <w:rStyle w:val="Hyperlink"/>
                <w:rFonts w:ascii="Times New Roman" w:eastAsia="Times New Roman" w:hAnsi="Times New Roman" w:cs="Times New Roman"/>
              </w:rPr>
              <w:t>3.1.2</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Data Collection</w:t>
            </w:r>
            <w:r w:rsidR="001D33DF">
              <w:rPr>
                <w:webHidden/>
              </w:rPr>
              <w:tab/>
            </w:r>
            <w:r w:rsidR="001D33DF">
              <w:rPr>
                <w:webHidden/>
              </w:rPr>
              <w:fldChar w:fldCharType="begin"/>
            </w:r>
            <w:r w:rsidR="001D33DF">
              <w:rPr>
                <w:webHidden/>
              </w:rPr>
              <w:instrText xml:space="preserve"> PAGEREF _Toc137266866 \h </w:instrText>
            </w:r>
            <w:r w:rsidR="001D33DF">
              <w:rPr>
                <w:webHidden/>
              </w:rPr>
            </w:r>
            <w:r w:rsidR="001D33DF">
              <w:rPr>
                <w:webHidden/>
              </w:rPr>
              <w:fldChar w:fldCharType="separate"/>
            </w:r>
            <w:r w:rsidR="009910D7">
              <w:rPr>
                <w:webHidden/>
              </w:rPr>
              <w:t>18</w:t>
            </w:r>
            <w:r w:rsidR="001D33DF">
              <w:rPr>
                <w:webHidden/>
              </w:rPr>
              <w:fldChar w:fldCharType="end"/>
            </w:r>
          </w:hyperlink>
        </w:p>
        <w:p w14:paraId="75965350" w14:textId="07781D54" w:rsidR="001D33DF" w:rsidRDefault="00000000">
          <w:pPr>
            <w:pStyle w:val="TOC4"/>
            <w:rPr>
              <w:rFonts w:asciiTheme="minorHAnsi" w:eastAsiaTheme="minorEastAsia" w:hAnsiTheme="minorHAnsi" w:cstheme="minorBidi"/>
              <w:kern w:val="2"/>
              <w:lang w:val="en-US" w:eastAsia="en-US"/>
              <w14:ligatures w14:val="standardContextual"/>
            </w:rPr>
          </w:pPr>
          <w:hyperlink w:anchor="_Toc137266867" w:history="1">
            <w:r w:rsidR="001D33DF" w:rsidRPr="00C23333">
              <w:rPr>
                <w:rStyle w:val="Hyperlink"/>
              </w:rPr>
              <w:t>3.1.2.1</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Ready-Made Data</w:t>
            </w:r>
            <w:r w:rsidR="001D33DF">
              <w:rPr>
                <w:webHidden/>
              </w:rPr>
              <w:tab/>
            </w:r>
            <w:r w:rsidR="001D33DF">
              <w:rPr>
                <w:webHidden/>
              </w:rPr>
              <w:fldChar w:fldCharType="begin"/>
            </w:r>
            <w:r w:rsidR="001D33DF">
              <w:rPr>
                <w:webHidden/>
              </w:rPr>
              <w:instrText xml:space="preserve"> PAGEREF _Toc137266867 \h </w:instrText>
            </w:r>
            <w:r w:rsidR="001D33DF">
              <w:rPr>
                <w:webHidden/>
              </w:rPr>
            </w:r>
            <w:r w:rsidR="001D33DF">
              <w:rPr>
                <w:webHidden/>
              </w:rPr>
              <w:fldChar w:fldCharType="separate"/>
            </w:r>
            <w:r w:rsidR="009910D7">
              <w:rPr>
                <w:webHidden/>
              </w:rPr>
              <w:t>18</w:t>
            </w:r>
            <w:r w:rsidR="001D33DF">
              <w:rPr>
                <w:webHidden/>
              </w:rPr>
              <w:fldChar w:fldCharType="end"/>
            </w:r>
          </w:hyperlink>
        </w:p>
        <w:p w14:paraId="23071B20" w14:textId="62C7C23E" w:rsidR="001D33DF" w:rsidRDefault="00000000">
          <w:pPr>
            <w:pStyle w:val="TOC4"/>
            <w:rPr>
              <w:rFonts w:asciiTheme="minorHAnsi" w:eastAsiaTheme="minorEastAsia" w:hAnsiTheme="minorHAnsi" w:cstheme="minorBidi"/>
              <w:kern w:val="2"/>
              <w:lang w:val="en-US" w:eastAsia="en-US"/>
              <w14:ligatures w14:val="standardContextual"/>
            </w:rPr>
          </w:pPr>
          <w:hyperlink w:anchor="_Toc137266868" w:history="1">
            <w:r w:rsidR="001D33DF" w:rsidRPr="00C23333">
              <w:rPr>
                <w:rStyle w:val="Hyperlink"/>
              </w:rPr>
              <w:t>3.1.2.2</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Scraped Data</w:t>
            </w:r>
            <w:r w:rsidR="001D33DF">
              <w:rPr>
                <w:webHidden/>
              </w:rPr>
              <w:tab/>
            </w:r>
            <w:r w:rsidR="001D33DF">
              <w:rPr>
                <w:webHidden/>
              </w:rPr>
              <w:fldChar w:fldCharType="begin"/>
            </w:r>
            <w:r w:rsidR="001D33DF">
              <w:rPr>
                <w:webHidden/>
              </w:rPr>
              <w:instrText xml:space="preserve"> PAGEREF _Toc137266868 \h </w:instrText>
            </w:r>
            <w:r w:rsidR="001D33DF">
              <w:rPr>
                <w:webHidden/>
              </w:rPr>
            </w:r>
            <w:r w:rsidR="001D33DF">
              <w:rPr>
                <w:webHidden/>
              </w:rPr>
              <w:fldChar w:fldCharType="separate"/>
            </w:r>
            <w:r w:rsidR="009910D7">
              <w:rPr>
                <w:webHidden/>
              </w:rPr>
              <w:t>18</w:t>
            </w:r>
            <w:r w:rsidR="001D33DF">
              <w:rPr>
                <w:webHidden/>
              </w:rPr>
              <w:fldChar w:fldCharType="end"/>
            </w:r>
          </w:hyperlink>
        </w:p>
        <w:p w14:paraId="62A8663A" w14:textId="07EA49C6"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69" w:history="1">
            <w:r w:rsidR="001D33DF" w:rsidRPr="00C23333">
              <w:rPr>
                <w:rStyle w:val="Hyperlink"/>
                <w:rFonts w:ascii="Times New Roman" w:eastAsia="Times New Roman" w:hAnsi="Times New Roman" w:cs="Times New Roman"/>
              </w:rPr>
              <w:t>3.1.3</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Data Analysis and Cleaning</w:t>
            </w:r>
            <w:r w:rsidR="001D33DF">
              <w:rPr>
                <w:webHidden/>
              </w:rPr>
              <w:tab/>
            </w:r>
            <w:r w:rsidR="001D33DF">
              <w:rPr>
                <w:webHidden/>
              </w:rPr>
              <w:fldChar w:fldCharType="begin"/>
            </w:r>
            <w:r w:rsidR="001D33DF">
              <w:rPr>
                <w:webHidden/>
              </w:rPr>
              <w:instrText xml:space="preserve"> PAGEREF _Toc137266869 \h </w:instrText>
            </w:r>
            <w:r w:rsidR="001D33DF">
              <w:rPr>
                <w:webHidden/>
              </w:rPr>
            </w:r>
            <w:r w:rsidR="001D33DF">
              <w:rPr>
                <w:webHidden/>
              </w:rPr>
              <w:fldChar w:fldCharType="separate"/>
            </w:r>
            <w:r w:rsidR="009910D7">
              <w:rPr>
                <w:webHidden/>
              </w:rPr>
              <w:t>19</w:t>
            </w:r>
            <w:r w:rsidR="001D33DF">
              <w:rPr>
                <w:webHidden/>
              </w:rPr>
              <w:fldChar w:fldCharType="end"/>
            </w:r>
          </w:hyperlink>
        </w:p>
        <w:p w14:paraId="7166A379" w14:textId="68006C22"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70" w:history="1">
            <w:r w:rsidR="001D33DF" w:rsidRPr="00C23333">
              <w:rPr>
                <w:rStyle w:val="Hyperlink"/>
                <w:rFonts w:ascii="Times New Roman" w:eastAsia="Times New Roman" w:hAnsi="Times New Roman" w:cs="Times New Roman"/>
              </w:rPr>
              <w:t>3.1.4</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Data Pre-processing</w:t>
            </w:r>
            <w:r w:rsidR="001D33DF">
              <w:rPr>
                <w:webHidden/>
              </w:rPr>
              <w:tab/>
            </w:r>
            <w:r w:rsidR="001D33DF">
              <w:rPr>
                <w:webHidden/>
              </w:rPr>
              <w:fldChar w:fldCharType="begin"/>
            </w:r>
            <w:r w:rsidR="001D33DF">
              <w:rPr>
                <w:webHidden/>
              </w:rPr>
              <w:instrText xml:space="preserve"> PAGEREF _Toc137266870 \h </w:instrText>
            </w:r>
            <w:r w:rsidR="001D33DF">
              <w:rPr>
                <w:webHidden/>
              </w:rPr>
            </w:r>
            <w:r w:rsidR="001D33DF">
              <w:rPr>
                <w:webHidden/>
              </w:rPr>
              <w:fldChar w:fldCharType="separate"/>
            </w:r>
            <w:r w:rsidR="009910D7">
              <w:rPr>
                <w:webHidden/>
              </w:rPr>
              <w:t>25</w:t>
            </w:r>
            <w:r w:rsidR="001D33DF">
              <w:rPr>
                <w:webHidden/>
              </w:rPr>
              <w:fldChar w:fldCharType="end"/>
            </w:r>
          </w:hyperlink>
        </w:p>
        <w:p w14:paraId="099A4216" w14:textId="2B72877A" w:rsidR="001D33DF" w:rsidRDefault="00000000">
          <w:pPr>
            <w:pStyle w:val="TOC4"/>
            <w:rPr>
              <w:rFonts w:asciiTheme="minorHAnsi" w:eastAsiaTheme="minorEastAsia" w:hAnsiTheme="minorHAnsi" w:cstheme="minorBidi"/>
              <w:kern w:val="2"/>
              <w:lang w:val="en-US" w:eastAsia="en-US"/>
              <w14:ligatures w14:val="standardContextual"/>
            </w:rPr>
          </w:pPr>
          <w:hyperlink w:anchor="_Toc137266871" w:history="1">
            <w:r w:rsidR="001D33DF" w:rsidRPr="00C23333">
              <w:rPr>
                <w:rStyle w:val="Hyperlink"/>
              </w:rPr>
              <w:t>3.1.4.1</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Metadata Extraction</w:t>
            </w:r>
            <w:r w:rsidR="001D33DF">
              <w:rPr>
                <w:webHidden/>
              </w:rPr>
              <w:tab/>
            </w:r>
            <w:r w:rsidR="001D33DF">
              <w:rPr>
                <w:webHidden/>
              </w:rPr>
              <w:fldChar w:fldCharType="begin"/>
            </w:r>
            <w:r w:rsidR="001D33DF">
              <w:rPr>
                <w:webHidden/>
              </w:rPr>
              <w:instrText xml:space="preserve"> PAGEREF _Toc137266871 \h </w:instrText>
            </w:r>
            <w:r w:rsidR="001D33DF">
              <w:rPr>
                <w:webHidden/>
              </w:rPr>
            </w:r>
            <w:r w:rsidR="001D33DF">
              <w:rPr>
                <w:webHidden/>
              </w:rPr>
              <w:fldChar w:fldCharType="separate"/>
            </w:r>
            <w:r w:rsidR="009910D7">
              <w:rPr>
                <w:webHidden/>
              </w:rPr>
              <w:t>25</w:t>
            </w:r>
            <w:r w:rsidR="001D33DF">
              <w:rPr>
                <w:webHidden/>
              </w:rPr>
              <w:fldChar w:fldCharType="end"/>
            </w:r>
          </w:hyperlink>
        </w:p>
        <w:p w14:paraId="7DE5F378" w14:textId="7502F239" w:rsidR="001D33DF" w:rsidRDefault="00000000">
          <w:pPr>
            <w:pStyle w:val="TOC2"/>
            <w:rPr>
              <w:rFonts w:asciiTheme="minorHAnsi" w:eastAsiaTheme="minorEastAsia" w:hAnsiTheme="minorHAnsi" w:cstheme="minorBidi"/>
              <w:kern w:val="2"/>
              <w:lang w:val="en-US" w:eastAsia="en-US"/>
              <w14:ligatures w14:val="standardContextual"/>
            </w:rPr>
          </w:pPr>
          <w:hyperlink w:anchor="_Toc137266872" w:history="1">
            <w:r w:rsidR="001D33DF" w:rsidRPr="00C23333">
              <w:rPr>
                <w:rStyle w:val="Hyperlink"/>
                <w:rFonts w:ascii="Times New Roman" w:eastAsia="Times New Roman" w:hAnsi="Times New Roman" w:cs="Times New Roman"/>
              </w:rPr>
              <w:t>3.2</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Model Development Phase</w:t>
            </w:r>
            <w:r w:rsidR="001D33DF">
              <w:rPr>
                <w:webHidden/>
              </w:rPr>
              <w:tab/>
            </w:r>
            <w:r w:rsidR="001D33DF">
              <w:rPr>
                <w:webHidden/>
              </w:rPr>
              <w:fldChar w:fldCharType="begin"/>
            </w:r>
            <w:r w:rsidR="001D33DF">
              <w:rPr>
                <w:webHidden/>
              </w:rPr>
              <w:instrText xml:space="preserve"> PAGEREF _Toc137266872 \h </w:instrText>
            </w:r>
            <w:r w:rsidR="001D33DF">
              <w:rPr>
                <w:webHidden/>
              </w:rPr>
            </w:r>
            <w:r w:rsidR="001D33DF">
              <w:rPr>
                <w:webHidden/>
              </w:rPr>
              <w:fldChar w:fldCharType="separate"/>
            </w:r>
            <w:r w:rsidR="009910D7">
              <w:rPr>
                <w:webHidden/>
              </w:rPr>
              <w:t>27</w:t>
            </w:r>
            <w:r w:rsidR="001D33DF">
              <w:rPr>
                <w:webHidden/>
              </w:rPr>
              <w:fldChar w:fldCharType="end"/>
            </w:r>
          </w:hyperlink>
        </w:p>
        <w:p w14:paraId="79BA4C9C" w14:textId="3D312F23"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73" w:history="1">
            <w:r w:rsidR="001D33DF" w:rsidRPr="00C23333">
              <w:rPr>
                <w:rStyle w:val="Hyperlink"/>
                <w:rFonts w:ascii="Times New Roman" w:eastAsia="Times New Roman" w:hAnsi="Times New Roman" w:cs="Times New Roman"/>
              </w:rPr>
              <w:t>3.2.1</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VCNN: Vanilla CNN</w:t>
            </w:r>
            <w:r w:rsidR="001D33DF">
              <w:rPr>
                <w:webHidden/>
              </w:rPr>
              <w:tab/>
            </w:r>
            <w:r w:rsidR="001D33DF">
              <w:rPr>
                <w:webHidden/>
              </w:rPr>
              <w:fldChar w:fldCharType="begin"/>
            </w:r>
            <w:r w:rsidR="001D33DF">
              <w:rPr>
                <w:webHidden/>
              </w:rPr>
              <w:instrText xml:space="preserve"> PAGEREF _Toc137266873 \h </w:instrText>
            </w:r>
            <w:r w:rsidR="001D33DF">
              <w:rPr>
                <w:webHidden/>
              </w:rPr>
            </w:r>
            <w:r w:rsidR="001D33DF">
              <w:rPr>
                <w:webHidden/>
              </w:rPr>
              <w:fldChar w:fldCharType="separate"/>
            </w:r>
            <w:r w:rsidR="009910D7">
              <w:rPr>
                <w:webHidden/>
              </w:rPr>
              <w:t>27</w:t>
            </w:r>
            <w:r w:rsidR="001D33DF">
              <w:rPr>
                <w:webHidden/>
              </w:rPr>
              <w:fldChar w:fldCharType="end"/>
            </w:r>
          </w:hyperlink>
        </w:p>
        <w:p w14:paraId="7B19ECFC" w14:textId="093A3EEE"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74" w:history="1">
            <w:r w:rsidR="001D33DF" w:rsidRPr="00C23333">
              <w:rPr>
                <w:rStyle w:val="Hyperlink"/>
                <w:rFonts w:ascii="Times New Roman" w:eastAsia="Times New Roman" w:hAnsi="Times New Roman" w:cs="Times New Roman"/>
              </w:rPr>
              <w:t>3.2.2</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MCNN: CNN Incorporating Metadata</w:t>
            </w:r>
            <w:r w:rsidR="001D33DF">
              <w:rPr>
                <w:webHidden/>
              </w:rPr>
              <w:tab/>
            </w:r>
            <w:r w:rsidR="001D33DF">
              <w:rPr>
                <w:webHidden/>
              </w:rPr>
              <w:fldChar w:fldCharType="begin"/>
            </w:r>
            <w:r w:rsidR="001D33DF">
              <w:rPr>
                <w:webHidden/>
              </w:rPr>
              <w:instrText xml:space="preserve"> PAGEREF _Toc137266874 \h </w:instrText>
            </w:r>
            <w:r w:rsidR="001D33DF">
              <w:rPr>
                <w:webHidden/>
              </w:rPr>
            </w:r>
            <w:r w:rsidR="001D33DF">
              <w:rPr>
                <w:webHidden/>
              </w:rPr>
              <w:fldChar w:fldCharType="separate"/>
            </w:r>
            <w:r w:rsidR="009910D7">
              <w:rPr>
                <w:webHidden/>
              </w:rPr>
              <w:t>29</w:t>
            </w:r>
            <w:r w:rsidR="001D33DF">
              <w:rPr>
                <w:webHidden/>
              </w:rPr>
              <w:fldChar w:fldCharType="end"/>
            </w:r>
          </w:hyperlink>
        </w:p>
        <w:p w14:paraId="2CA58A8A" w14:textId="2AAF58BF"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75" w:history="1">
            <w:r w:rsidR="001D33DF" w:rsidRPr="00C23333">
              <w:rPr>
                <w:rStyle w:val="Hyperlink"/>
                <w:rFonts w:ascii="Times New Roman" w:eastAsia="Times New Roman" w:hAnsi="Times New Roman" w:cs="Times New Roman"/>
              </w:rPr>
              <w:t>3.2.3</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HCNN: Hierarchical CNN</w:t>
            </w:r>
            <w:r w:rsidR="001D33DF">
              <w:rPr>
                <w:webHidden/>
              </w:rPr>
              <w:tab/>
            </w:r>
            <w:r w:rsidR="001D33DF">
              <w:rPr>
                <w:webHidden/>
              </w:rPr>
              <w:fldChar w:fldCharType="begin"/>
            </w:r>
            <w:r w:rsidR="001D33DF">
              <w:rPr>
                <w:webHidden/>
              </w:rPr>
              <w:instrText xml:space="preserve"> PAGEREF _Toc137266875 \h </w:instrText>
            </w:r>
            <w:r w:rsidR="001D33DF">
              <w:rPr>
                <w:webHidden/>
              </w:rPr>
            </w:r>
            <w:r w:rsidR="001D33DF">
              <w:rPr>
                <w:webHidden/>
              </w:rPr>
              <w:fldChar w:fldCharType="separate"/>
            </w:r>
            <w:r w:rsidR="009910D7">
              <w:rPr>
                <w:webHidden/>
              </w:rPr>
              <w:t>30</w:t>
            </w:r>
            <w:r w:rsidR="001D33DF">
              <w:rPr>
                <w:webHidden/>
              </w:rPr>
              <w:fldChar w:fldCharType="end"/>
            </w:r>
          </w:hyperlink>
        </w:p>
        <w:p w14:paraId="65C0A7DF" w14:textId="41366A71"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76" w:history="1">
            <w:r w:rsidR="001D33DF" w:rsidRPr="00C23333">
              <w:rPr>
                <w:rStyle w:val="Hyperlink"/>
                <w:rFonts w:ascii="Times New Roman" w:eastAsia="Times New Roman" w:hAnsi="Times New Roman" w:cs="Times New Roman"/>
              </w:rPr>
              <w:t>3.2.4</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XCNN: XGBoost and CNN</w:t>
            </w:r>
            <w:r w:rsidR="001D33DF">
              <w:rPr>
                <w:webHidden/>
              </w:rPr>
              <w:tab/>
            </w:r>
            <w:r w:rsidR="001D33DF">
              <w:rPr>
                <w:webHidden/>
              </w:rPr>
              <w:fldChar w:fldCharType="begin"/>
            </w:r>
            <w:r w:rsidR="001D33DF">
              <w:rPr>
                <w:webHidden/>
              </w:rPr>
              <w:instrText xml:space="preserve"> PAGEREF _Toc137266876 \h </w:instrText>
            </w:r>
            <w:r w:rsidR="001D33DF">
              <w:rPr>
                <w:webHidden/>
              </w:rPr>
            </w:r>
            <w:r w:rsidR="001D33DF">
              <w:rPr>
                <w:webHidden/>
              </w:rPr>
              <w:fldChar w:fldCharType="separate"/>
            </w:r>
            <w:r w:rsidR="009910D7">
              <w:rPr>
                <w:webHidden/>
              </w:rPr>
              <w:t>34</w:t>
            </w:r>
            <w:r w:rsidR="001D33DF">
              <w:rPr>
                <w:webHidden/>
              </w:rPr>
              <w:fldChar w:fldCharType="end"/>
            </w:r>
          </w:hyperlink>
        </w:p>
        <w:p w14:paraId="2AF50AC0" w14:textId="54479A0C" w:rsidR="001D33DF" w:rsidRDefault="00000000">
          <w:pPr>
            <w:pStyle w:val="TOC2"/>
            <w:rPr>
              <w:rFonts w:asciiTheme="minorHAnsi" w:eastAsiaTheme="minorEastAsia" w:hAnsiTheme="minorHAnsi" w:cstheme="minorBidi"/>
              <w:kern w:val="2"/>
              <w:lang w:val="en-US" w:eastAsia="en-US"/>
              <w14:ligatures w14:val="standardContextual"/>
            </w:rPr>
          </w:pPr>
          <w:hyperlink w:anchor="_Toc137266877" w:history="1">
            <w:r w:rsidR="001D33DF" w:rsidRPr="00C23333">
              <w:rPr>
                <w:rStyle w:val="Hyperlink"/>
                <w:rFonts w:ascii="Times New Roman" w:eastAsia="Times New Roman" w:hAnsi="Times New Roman" w:cs="Times New Roman"/>
              </w:rPr>
              <w:t>3.3</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Model Evaluation Phase</w:t>
            </w:r>
            <w:r w:rsidR="001D33DF">
              <w:rPr>
                <w:webHidden/>
              </w:rPr>
              <w:tab/>
            </w:r>
            <w:r w:rsidR="001D33DF">
              <w:rPr>
                <w:webHidden/>
              </w:rPr>
              <w:fldChar w:fldCharType="begin"/>
            </w:r>
            <w:r w:rsidR="001D33DF">
              <w:rPr>
                <w:webHidden/>
              </w:rPr>
              <w:instrText xml:space="preserve"> PAGEREF _Toc137266877 \h </w:instrText>
            </w:r>
            <w:r w:rsidR="001D33DF">
              <w:rPr>
                <w:webHidden/>
              </w:rPr>
            </w:r>
            <w:r w:rsidR="001D33DF">
              <w:rPr>
                <w:webHidden/>
              </w:rPr>
              <w:fldChar w:fldCharType="separate"/>
            </w:r>
            <w:r w:rsidR="009910D7">
              <w:rPr>
                <w:webHidden/>
              </w:rPr>
              <w:t>35</w:t>
            </w:r>
            <w:r w:rsidR="001D33DF">
              <w:rPr>
                <w:webHidden/>
              </w:rPr>
              <w:fldChar w:fldCharType="end"/>
            </w:r>
          </w:hyperlink>
        </w:p>
        <w:p w14:paraId="15AA4171" w14:textId="0A3416DE" w:rsidR="001D33DF" w:rsidRDefault="00000000">
          <w:pPr>
            <w:pStyle w:val="TOC1"/>
            <w:rPr>
              <w:rFonts w:asciiTheme="minorHAnsi" w:eastAsiaTheme="minorEastAsia" w:hAnsiTheme="minorHAnsi" w:cstheme="minorBidi"/>
              <w:kern w:val="2"/>
              <w:lang w:val="en-US" w:eastAsia="en-US"/>
              <w14:ligatures w14:val="standardContextual"/>
            </w:rPr>
          </w:pPr>
          <w:hyperlink w:anchor="_Toc137266878" w:history="1">
            <w:r w:rsidR="001D33DF" w:rsidRPr="00C23333">
              <w:rPr>
                <w:rStyle w:val="Hyperlink"/>
              </w:rPr>
              <w:t>4</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Implementation</w:t>
            </w:r>
            <w:r w:rsidR="001D33DF">
              <w:rPr>
                <w:webHidden/>
              </w:rPr>
              <w:tab/>
            </w:r>
            <w:r w:rsidR="001D33DF">
              <w:rPr>
                <w:webHidden/>
              </w:rPr>
              <w:fldChar w:fldCharType="begin"/>
            </w:r>
            <w:r w:rsidR="001D33DF">
              <w:rPr>
                <w:webHidden/>
              </w:rPr>
              <w:instrText xml:space="preserve"> PAGEREF _Toc137266878 \h </w:instrText>
            </w:r>
            <w:r w:rsidR="001D33DF">
              <w:rPr>
                <w:webHidden/>
              </w:rPr>
            </w:r>
            <w:r w:rsidR="001D33DF">
              <w:rPr>
                <w:webHidden/>
              </w:rPr>
              <w:fldChar w:fldCharType="separate"/>
            </w:r>
            <w:r w:rsidR="009910D7">
              <w:rPr>
                <w:webHidden/>
              </w:rPr>
              <w:t>36</w:t>
            </w:r>
            <w:r w:rsidR="001D33DF">
              <w:rPr>
                <w:webHidden/>
              </w:rPr>
              <w:fldChar w:fldCharType="end"/>
            </w:r>
          </w:hyperlink>
        </w:p>
        <w:p w14:paraId="3F9D4FC9" w14:textId="2FC90F03" w:rsidR="001D33DF" w:rsidRDefault="00000000">
          <w:pPr>
            <w:pStyle w:val="TOC2"/>
            <w:rPr>
              <w:rFonts w:asciiTheme="minorHAnsi" w:eastAsiaTheme="minorEastAsia" w:hAnsiTheme="minorHAnsi" w:cstheme="minorBidi"/>
              <w:kern w:val="2"/>
              <w:lang w:val="en-US" w:eastAsia="en-US"/>
              <w14:ligatures w14:val="standardContextual"/>
            </w:rPr>
          </w:pPr>
          <w:hyperlink w:anchor="_Toc137266879" w:history="1">
            <w:r w:rsidR="001D33DF" w:rsidRPr="00C23333">
              <w:rPr>
                <w:rStyle w:val="Hyperlink"/>
                <w:rFonts w:ascii="Times New Roman" w:eastAsia="Times New Roman" w:hAnsi="Times New Roman" w:cs="Times New Roman"/>
              </w:rPr>
              <w:t>4.1</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Dataset Preparation Phase</w:t>
            </w:r>
            <w:r w:rsidR="001D33DF">
              <w:rPr>
                <w:webHidden/>
              </w:rPr>
              <w:tab/>
            </w:r>
            <w:r w:rsidR="001D33DF">
              <w:rPr>
                <w:webHidden/>
              </w:rPr>
              <w:fldChar w:fldCharType="begin"/>
            </w:r>
            <w:r w:rsidR="001D33DF">
              <w:rPr>
                <w:webHidden/>
              </w:rPr>
              <w:instrText xml:space="preserve"> PAGEREF _Toc137266879 \h </w:instrText>
            </w:r>
            <w:r w:rsidR="001D33DF">
              <w:rPr>
                <w:webHidden/>
              </w:rPr>
            </w:r>
            <w:r w:rsidR="001D33DF">
              <w:rPr>
                <w:webHidden/>
              </w:rPr>
              <w:fldChar w:fldCharType="separate"/>
            </w:r>
            <w:r w:rsidR="009910D7">
              <w:rPr>
                <w:webHidden/>
              </w:rPr>
              <w:t>36</w:t>
            </w:r>
            <w:r w:rsidR="001D33DF">
              <w:rPr>
                <w:webHidden/>
              </w:rPr>
              <w:fldChar w:fldCharType="end"/>
            </w:r>
          </w:hyperlink>
        </w:p>
        <w:p w14:paraId="110AB3A7" w14:textId="0CFDCD7E"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80" w:history="1">
            <w:r w:rsidR="001D33DF" w:rsidRPr="00C23333">
              <w:rPr>
                <w:rStyle w:val="Hyperlink"/>
                <w:rFonts w:ascii="Times New Roman" w:eastAsia="Times New Roman" w:hAnsi="Times New Roman" w:cs="Times New Roman"/>
              </w:rPr>
              <w:t>4.1.1</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Data Collection and Scraping</w:t>
            </w:r>
            <w:r w:rsidR="001D33DF">
              <w:rPr>
                <w:webHidden/>
              </w:rPr>
              <w:tab/>
            </w:r>
            <w:r w:rsidR="001D33DF">
              <w:rPr>
                <w:webHidden/>
              </w:rPr>
              <w:fldChar w:fldCharType="begin"/>
            </w:r>
            <w:r w:rsidR="001D33DF">
              <w:rPr>
                <w:webHidden/>
              </w:rPr>
              <w:instrText xml:space="preserve"> PAGEREF _Toc137266880 \h </w:instrText>
            </w:r>
            <w:r w:rsidR="001D33DF">
              <w:rPr>
                <w:webHidden/>
              </w:rPr>
            </w:r>
            <w:r w:rsidR="001D33DF">
              <w:rPr>
                <w:webHidden/>
              </w:rPr>
              <w:fldChar w:fldCharType="separate"/>
            </w:r>
            <w:r w:rsidR="009910D7">
              <w:rPr>
                <w:webHidden/>
              </w:rPr>
              <w:t>36</w:t>
            </w:r>
            <w:r w:rsidR="001D33DF">
              <w:rPr>
                <w:webHidden/>
              </w:rPr>
              <w:fldChar w:fldCharType="end"/>
            </w:r>
          </w:hyperlink>
        </w:p>
        <w:p w14:paraId="629ADB24" w14:textId="2BCB24BE"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81" w:history="1">
            <w:r w:rsidR="001D33DF" w:rsidRPr="00C23333">
              <w:rPr>
                <w:rStyle w:val="Hyperlink"/>
                <w:rFonts w:ascii="Times New Roman" w:eastAsia="Times New Roman" w:hAnsi="Times New Roman" w:cs="Times New Roman"/>
              </w:rPr>
              <w:t>4.1.2</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Data Cleaning</w:t>
            </w:r>
            <w:r w:rsidR="001D33DF">
              <w:rPr>
                <w:webHidden/>
              </w:rPr>
              <w:tab/>
            </w:r>
            <w:r w:rsidR="001D33DF">
              <w:rPr>
                <w:webHidden/>
              </w:rPr>
              <w:fldChar w:fldCharType="begin"/>
            </w:r>
            <w:r w:rsidR="001D33DF">
              <w:rPr>
                <w:webHidden/>
              </w:rPr>
              <w:instrText xml:space="preserve"> PAGEREF _Toc137266881 \h </w:instrText>
            </w:r>
            <w:r w:rsidR="001D33DF">
              <w:rPr>
                <w:webHidden/>
              </w:rPr>
            </w:r>
            <w:r w:rsidR="001D33DF">
              <w:rPr>
                <w:webHidden/>
              </w:rPr>
              <w:fldChar w:fldCharType="separate"/>
            </w:r>
            <w:r w:rsidR="009910D7">
              <w:rPr>
                <w:webHidden/>
              </w:rPr>
              <w:t>38</w:t>
            </w:r>
            <w:r w:rsidR="001D33DF">
              <w:rPr>
                <w:webHidden/>
              </w:rPr>
              <w:fldChar w:fldCharType="end"/>
            </w:r>
          </w:hyperlink>
        </w:p>
        <w:p w14:paraId="69D5ED3C" w14:textId="526D4998"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82" w:history="1">
            <w:r w:rsidR="001D33DF" w:rsidRPr="00C23333">
              <w:rPr>
                <w:rStyle w:val="Hyperlink"/>
                <w:rFonts w:ascii="Times New Roman" w:eastAsia="Times New Roman" w:hAnsi="Times New Roman" w:cs="Times New Roman"/>
              </w:rPr>
              <w:t>4.1.3</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Data Pre-processing</w:t>
            </w:r>
            <w:r w:rsidR="001D33DF">
              <w:rPr>
                <w:webHidden/>
              </w:rPr>
              <w:tab/>
            </w:r>
            <w:r w:rsidR="001D33DF">
              <w:rPr>
                <w:webHidden/>
              </w:rPr>
              <w:fldChar w:fldCharType="begin"/>
            </w:r>
            <w:r w:rsidR="001D33DF">
              <w:rPr>
                <w:webHidden/>
              </w:rPr>
              <w:instrText xml:space="preserve"> PAGEREF _Toc137266882 \h </w:instrText>
            </w:r>
            <w:r w:rsidR="001D33DF">
              <w:rPr>
                <w:webHidden/>
              </w:rPr>
            </w:r>
            <w:r w:rsidR="001D33DF">
              <w:rPr>
                <w:webHidden/>
              </w:rPr>
              <w:fldChar w:fldCharType="separate"/>
            </w:r>
            <w:r w:rsidR="009910D7">
              <w:rPr>
                <w:webHidden/>
              </w:rPr>
              <w:t>42</w:t>
            </w:r>
            <w:r w:rsidR="001D33DF">
              <w:rPr>
                <w:webHidden/>
              </w:rPr>
              <w:fldChar w:fldCharType="end"/>
            </w:r>
          </w:hyperlink>
        </w:p>
        <w:p w14:paraId="4EFB0BFC" w14:textId="225FB3AB" w:rsidR="001D33DF" w:rsidRDefault="00000000">
          <w:pPr>
            <w:pStyle w:val="TOC2"/>
            <w:rPr>
              <w:rFonts w:asciiTheme="minorHAnsi" w:eastAsiaTheme="minorEastAsia" w:hAnsiTheme="minorHAnsi" w:cstheme="minorBidi"/>
              <w:kern w:val="2"/>
              <w:lang w:val="en-US" w:eastAsia="en-US"/>
              <w14:ligatures w14:val="standardContextual"/>
            </w:rPr>
          </w:pPr>
          <w:hyperlink w:anchor="_Toc137266883" w:history="1">
            <w:r w:rsidR="001D33DF" w:rsidRPr="00C23333">
              <w:rPr>
                <w:rStyle w:val="Hyperlink"/>
                <w:rFonts w:ascii="Times New Roman" w:eastAsia="Times New Roman" w:hAnsi="Times New Roman" w:cs="Times New Roman"/>
              </w:rPr>
              <w:t>4.2</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Model Development Phase</w:t>
            </w:r>
            <w:r w:rsidR="001D33DF">
              <w:rPr>
                <w:webHidden/>
              </w:rPr>
              <w:tab/>
            </w:r>
            <w:r w:rsidR="001D33DF">
              <w:rPr>
                <w:webHidden/>
              </w:rPr>
              <w:fldChar w:fldCharType="begin"/>
            </w:r>
            <w:r w:rsidR="001D33DF">
              <w:rPr>
                <w:webHidden/>
              </w:rPr>
              <w:instrText xml:space="preserve"> PAGEREF _Toc137266883 \h </w:instrText>
            </w:r>
            <w:r w:rsidR="001D33DF">
              <w:rPr>
                <w:webHidden/>
              </w:rPr>
            </w:r>
            <w:r w:rsidR="001D33DF">
              <w:rPr>
                <w:webHidden/>
              </w:rPr>
              <w:fldChar w:fldCharType="separate"/>
            </w:r>
            <w:r w:rsidR="009910D7">
              <w:rPr>
                <w:webHidden/>
              </w:rPr>
              <w:t>44</w:t>
            </w:r>
            <w:r w:rsidR="001D33DF">
              <w:rPr>
                <w:webHidden/>
              </w:rPr>
              <w:fldChar w:fldCharType="end"/>
            </w:r>
          </w:hyperlink>
        </w:p>
        <w:p w14:paraId="10079FB0" w14:textId="5ED0F605"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84" w:history="1">
            <w:r w:rsidR="001D33DF" w:rsidRPr="00C23333">
              <w:rPr>
                <w:rStyle w:val="Hyperlink"/>
                <w:rFonts w:ascii="Times New Roman" w:eastAsia="Times New Roman" w:hAnsi="Times New Roman" w:cs="Times New Roman"/>
              </w:rPr>
              <w:t>4.2.1</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VCNN: Vanilla CNN</w:t>
            </w:r>
            <w:r w:rsidR="001D33DF">
              <w:rPr>
                <w:webHidden/>
              </w:rPr>
              <w:tab/>
            </w:r>
            <w:r w:rsidR="001D33DF">
              <w:rPr>
                <w:webHidden/>
              </w:rPr>
              <w:fldChar w:fldCharType="begin"/>
            </w:r>
            <w:r w:rsidR="001D33DF">
              <w:rPr>
                <w:webHidden/>
              </w:rPr>
              <w:instrText xml:space="preserve"> PAGEREF _Toc137266884 \h </w:instrText>
            </w:r>
            <w:r w:rsidR="001D33DF">
              <w:rPr>
                <w:webHidden/>
              </w:rPr>
            </w:r>
            <w:r w:rsidR="001D33DF">
              <w:rPr>
                <w:webHidden/>
              </w:rPr>
              <w:fldChar w:fldCharType="separate"/>
            </w:r>
            <w:r w:rsidR="009910D7">
              <w:rPr>
                <w:webHidden/>
              </w:rPr>
              <w:t>46</w:t>
            </w:r>
            <w:r w:rsidR="001D33DF">
              <w:rPr>
                <w:webHidden/>
              </w:rPr>
              <w:fldChar w:fldCharType="end"/>
            </w:r>
          </w:hyperlink>
        </w:p>
        <w:p w14:paraId="0F85CDF3" w14:textId="3A050575"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85" w:history="1">
            <w:r w:rsidR="001D33DF" w:rsidRPr="00C23333">
              <w:rPr>
                <w:rStyle w:val="Hyperlink"/>
                <w:rFonts w:ascii="Times New Roman" w:eastAsia="Times New Roman" w:hAnsi="Times New Roman" w:cs="Times New Roman"/>
              </w:rPr>
              <w:t>4.2.2</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MCNN: CNN Incorporating Metadata</w:t>
            </w:r>
            <w:r w:rsidR="001D33DF">
              <w:rPr>
                <w:webHidden/>
              </w:rPr>
              <w:tab/>
            </w:r>
            <w:r w:rsidR="001D33DF">
              <w:rPr>
                <w:webHidden/>
              </w:rPr>
              <w:fldChar w:fldCharType="begin"/>
            </w:r>
            <w:r w:rsidR="001D33DF">
              <w:rPr>
                <w:webHidden/>
              </w:rPr>
              <w:instrText xml:space="preserve"> PAGEREF _Toc137266885 \h </w:instrText>
            </w:r>
            <w:r w:rsidR="001D33DF">
              <w:rPr>
                <w:webHidden/>
              </w:rPr>
            </w:r>
            <w:r w:rsidR="001D33DF">
              <w:rPr>
                <w:webHidden/>
              </w:rPr>
              <w:fldChar w:fldCharType="separate"/>
            </w:r>
            <w:r w:rsidR="009910D7">
              <w:rPr>
                <w:webHidden/>
              </w:rPr>
              <w:t>47</w:t>
            </w:r>
            <w:r w:rsidR="001D33DF">
              <w:rPr>
                <w:webHidden/>
              </w:rPr>
              <w:fldChar w:fldCharType="end"/>
            </w:r>
          </w:hyperlink>
        </w:p>
        <w:p w14:paraId="1B3AA0CC" w14:textId="72F5E3CC"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86" w:history="1">
            <w:r w:rsidR="001D33DF" w:rsidRPr="00C23333">
              <w:rPr>
                <w:rStyle w:val="Hyperlink"/>
                <w:rFonts w:ascii="Times New Roman" w:eastAsia="Times New Roman" w:hAnsi="Times New Roman" w:cs="Times New Roman"/>
              </w:rPr>
              <w:t>4.2.3</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HCNN: Hierarchical CNN</w:t>
            </w:r>
            <w:r w:rsidR="001D33DF">
              <w:rPr>
                <w:webHidden/>
              </w:rPr>
              <w:tab/>
            </w:r>
            <w:r w:rsidR="001D33DF">
              <w:rPr>
                <w:webHidden/>
              </w:rPr>
              <w:fldChar w:fldCharType="begin"/>
            </w:r>
            <w:r w:rsidR="001D33DF">
              <w:rPr>
                <w:webHidden/>
              </w:rPr>
              <w:instrText xml:space="preserve"> PAGEREF _Toc137266886 \h </w:instrText>
            </w:r>
            <w:r w:rsidR="001D33DF">
              <w:rPr>
                <w:webHidden/>
              </w:rPr>
            </w:r>
            <w:r w:rsidR="001D33DF">
              <w:rPr>
                <w:webHidden/>
              </w:rPr>
              <w:fldChar w:fldCharType="separate"/>
            </w:r>
            <w:r w:rsidR="009910D7">
              <w:rPr>
                <w:webHidden/>
              </w:rPr>
              <w:t>47</w:t>
            </w:r>
            <w:r w:rsidR="001D33DF">
              <w:rPr>
                <w:webHidden/>
              </w:rPr>
              <w:fldChar w:fldCharType="end"/>
            </w:r>
          </w:hyperlink>
        </w:p>
        <w:p w14:paraId="33376A75" w14:textId="17A431D1"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87" w:history="1">
            <w:r w:rsidR="001D33DF" w:rsidRPr="00C23333">
              <w:rPr>
                <w:rStyle w:val="Hyperlink"/>
                <w:rFonts w:ascii="Times New Roman" w:eastAsia="Times New Roman" w:hAnsi="Times New Roman" w:cs="Times New Roman"/>
              </w:rPr>
              <w:t>4.2.4</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XCNN: XGBoost &amp; CNN</w:t>
            </w:r>
            <w:r w:rsidR="001D33DF">
              <w:rPr>
                <w:webHidden/>
              </w:rPr>
              <w:tab/>
            </w:r>
            <w:r w:rsidR="001D33DF">
              <w:rPr>
                <w:webHidden/>
              </w:rPr>
              <w:fldChar w:fldCharType="begin"/>
            </w:r>
            <w:r w:rsidR="001D33DF">
              <w:rPr>
                <w:webHidden/>
              </w:rPr>
              <w:instrText xml:space="preserve"> PAGEREF _Toc137266887 \h </w:instrText>
            </w:r>
            <w:r w:rsidR="001D33DF">
              <w:rPr>
                <w:webHidden/>
              </w:rPr>
            </w:r>
            <w:r w:rsidR="001D33DF">
              <w:rPr>
                <w:webHidden/>
              </w:rPr>
              <w:fldChar w:fldCharType="separate"/>
            </w:r>
            <w:r w:rsidR="009910D7">
              <w:rPr>
                <w:webHidden/>
              </w:rPr>
              <w:t>50</w:t>
            </w:r>
            <w:r w:rsidR="001D33DF">
              <w:rPr>
                <w:webHidden/>
              </w:rPr>
              <w:fldChar w:fldCharType="end"/>
            </w:r>
          </w:hyperlink>
        </w:p>
        <w:p w14:paraId="6FFBD4C1" w14:textId="5A76A503" w:rsidR="001D33DF" w:rsidRDefault="00000000">
          <w:pPr>
            <w:pStyle w:val="TOC2"/>
            <w:rPr>
              <w:rFonts w:asciiTheme="minorHAnsi" w:eastAsiaTheme="minorEastAsia" w:hAnsiTheme="minorHAnsi" w:cstheme="minorBidi"/>
              <w:kern w:val="2"/>
              <w:lang w:val="en-US" w:eastAsia="en-US"/>
              <w14:ligatures w14:val="standardContextual"/>
            </w:rPr>
          </w:pPr>
          <w:hyperlink w:anchor="_Toc137266888" w:history="1">
            <w:r w:rsidR="001D33DF" w:rsidRPr="00C23333">
              <w:rPr>
                <w:rStyle w:val="Hyperlink"/>
                <w:rFonts w:ascii="Times New Roman" w:eastAsia="Times New Roman" w:hAnsi="Times New Roman" w:cs="Times New Roman"/>
              </w:rPr>
              <w:t>4.3</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Model Evaluation Phase</w:t>
            </w:r>
            <w:r w:rsidR="001D33DF">
              <w:rPr>
                <w:webHidden/>
              </w:rPr>
              <w:tab/>
            </w:r>
            <w:r w:rsidR="001D33DF">
              <w:rPr>
                <w:webHidden/>
              </w:rPr>
              <w:fldChar w:fldCharType="begin"/>
            </w:r>
            <w:r w:rsidR="001D33DF">
              <w:rPr>
                <w:webHidden/>
              </w:rPr>
              <w:instrText xml:space="preserve"> PAGEREF _Toc137266888 \h </w:instrText>
            </w:r>
            <w:r w:rsidR="001D33DF">
              <w:rPr>
                <w:webHidden/>
              </w:rPr>
            </w:r>
            <w:r w:rsidR="001D33DF">
              <w:rPr>
                <w:webHidden/>
              </w:rPr>
              <w:fldChar w:fldCharType="separate"/>
            </w:r>
            <w:r w:rsidR="009910D7">
              <w:rPr>
                <w:webHidden/>
              </w:rPr>
              <w:t>51</w:t>
            </w:r>
            <w:r w:rsidR="001D33DF">
              <w:rPr>
                <w:webHidden/>
              </w:rPr>
              <w:fldChar w:fldCharType="end"/>
            </w:r>
          </w:hyperlink>
        </w:p>
        <w:p w14:paraId="2B1DF08B" w14:textId="21EC8925" w:rsidR="001D33DF" w:rsidRDefault="00000000">
          <w:pPr>
            <w:pStyle w:val="TOC1"/>
            <w:rPr>
              <w:rFonts w:asciiTheme="minorHAnsi" w:eastAsiaTheme="minorEastAsia" w:hAnsiTheme="minorHAnsi" w:cstheme="minorBidi"/>
              <w:kern w:val="2"/>
              <w:lang w:val="en-US" w:eastAsia="en-US"/>
              <w14:ligatures w14:val="standardContextual"/>
            </w:rPr>
          </w:pPr>
          <w:hyperlink w:anchor="_Toc137266889" w:history="1">
            <w:r w:rsidR="001D33DF" w:rsidRPr="00C23333">
              <w:rPr>
                <w:rStyle w:val="Hyperlink"/>
              </w:rPr>
              <w:t>5</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Results</w:t>
            </w:r>
            <w:r w:rsidR="001D33DF">
              <w:rPr>
                <w:webHidden/>
              </w:rPr>
              <w:tab/>
            </w:r>
            <w:r w:rsidR="001D33DF">
              <w:rPr>
                <w:webHidden/>
              </w:rPr>
              <w:fldChar w:fldCharType="begin"/>
            </w:r>
            <w:r w:rsidR="001D33DF">
              <w:rPr>
                <w:webHidden/>
              </w:rPr>
              <w:instrText xml:space="preserve"> PAGEREF _Toc137266889 \h </w:instrText>
            </w:r>
            <w:r w:rsidR="001D33DF">
              <w:rPr>
                <w:webHidden/>
              </w:rPr>
            </w:r>
            <w:r w:rsidR="001D33DF">
              <w:rPr>
                <w:webHidden/>
              </w:rPr>
              <w:fldChar w:fldCharType="separate"/>
            </w:r>
            <w:r w:rsidR="009910D7">
              <w:rPr>
                <w:webHidden/>
              </w:rPr>
              <w:t>55</w:t>
            </w:r>
            <w:r w:rsidR="001D33DF">
              <w:rPr>
                <w:webHidden/>
              </w:rPr>
              <w:fldChar w:fldCharType="end"/>
            </w:r>
          </w:hyperlink>
        </w:p>
        <w:p w14:paraId="36A1C4DC" w14:textId="22B5AAF7" w:rsidR="001D33DF" w:rsidRDefault="00000000">
          <w:pPr>
            <w:pStyle w:val="TOC2"/>
            <w:rPr>
              <w:rFonts w:asciiTheme="minorHAnsi" w:eastAsiaTheme="minorEastAsia" w:hAnsiTheme="minorHAnsi" w:cstheme="minorBidi"/>
              <w:kern w:val="2"/>
              <w:lang w:val="en-US" w:eastAsia="en-US"/>
              <w14:ligatures w14:val="standardContextual"/>
            </w:rPr>
          </w:pPr>
          <w:hyperlink w:anchor="_Toc137266890" w:history="1">
            <w:r w:rsidR="001D33DF" w:rsidRPr="00C23333">
              <w:rPr>
                <w:rStyle w:val="Hyperlink"/>
                <w:rFonts w:ascii="Times New Roman" w:eastAsia="Times New Roman" w:hAnsi="Times New Roman" w:cs="Times New Roman"/>
              </w:rPr>
              <w:t>5.1</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Train, Validation, and Test Results of Each Model</w:t>
            </w:r>
            <w:r w:rsidR="001D33DF">
              <w:rPr>
                <w:webHidden/>
              </w:rPr>
              <w:tab/>
            </w:r>
            <w:r w:rsidR="001D33DF">
              <w:rPr>
                <w:webHidden/>
              </w:rPr>
              <w:fldChar w:fldCharType="begin"/>
            </w:r>
            <w:r w:rsidR="001D33DF">
              <w:rPr>
                <w:webHidden/>
              </w:rPr>
              <w:instrText xml:space="preserve"> PAGEREF _Toc137266890 \h </w:instrText>
            </w:r>
            <w:r w:rsidR="001D33DF">
              <w:rPr>
                <w:webHidden/>
              </w:rPr>
            </w:r>
            <w:r w:rsidR="001D33DF">
              <w:rPr>
                <w:webHidden/>
              </w:rPr>
              <w:fldChar w:fldCharType="separate"/>
            </w:r>
            <w:r w:rsidR="009910D7">
              <w:rPr>
                <w:webHidden/>
              </w:rPr>
              <w:t>55</w:t>
            </w:r>
            <w:r w:rsidR="001D33DF">
              <w:rPr>
                <w:webHidden/>
              </w:rPr>
              <w:fldChar w:fldCharType="end"/>
            </w:r>
          </w:hyperlink>
        </w:p>
        <w:p w14:paraId="770A06E2" w14:textId="1532F83E"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91" w:history="1">
            <w:r w:rsidR="001D33DF" w:rsidRPr="00C23333">
              <w:rPr>
                <w:rStyle w:val="Hyperlink"/>
                <w:rFonts w:ascii="Times New Roman" w:eastAsia="Times New Roman" w:hAnsi="Times New Roman" w:cs="Times New Roman"/>
              </w:rPr>
              <w:t>5.1.1</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VCNN: “m01”</w:t>
            </w:r>
            <w:r w:rsidR="001D33DF">
              <w:rPr>
                <w:webHidden/>
              </w:rPr>
              <w:tab/>
            </w:r>
            <w:r w:rsidR="001D33DF">
              <w:rPr>
                <w:webHidden/>
              </w:rPr>
              <w:fldChar w:fldCharType="begin"/>
            </w:r>
            <w:r w:rsidR="001D33DF">
              <w:rPr>
                <w:webHidden/>
              </w:rPr>
              <w:instrText xml:space="preserve"> PAGEREF _Toc137266891 \h </w:instrText>
            </w:r>
            <w:r w:rsidR="001D33DF">
              <w:rPr>
                <w:webHidden/>
              </w:rPr>
            </w:r>
            <w:r w:rsidR="001D33DF">
              <w:rPr>
                <w:webHidden/>
              </w:rPr>
              <w:fldChar w:fldCharType="separate"/>
            </w:r>
            <w:r w:rsidR="009910D7">
              <w:rPr>
                <w:webHidden/>
              </w:rPr>
              <w:t>55</w:t>
            </w:r>
            <w:r w:rsidR="001D33DF">
              <w:rPr>
                <w:webHidden/>
              </w:rPr>
              <w:fldChar w:fldCharType="end"/>
            </w:r>
          </w:hyperlink>
        </w:p>
        <w:p w14:paraId="56B6F992" w14:textId="07B4C351"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92" w:history="1">
            <w:r w:rsidR="001D33DF" w:rsidRPr="00C23333">
              <w:rPr>
                <w:rStyle w:val="Hyperlink"/>
                <w:rFonts w:ascii="Times New Roman" w:eastAsia="Times New Roman" w:hAnsi="Times New Roman" w:cs="Times New Roman"/>
              </w:rPr>
              <w:t>5.1.2</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VCNN: “m01.1”</w:t>
            </w:r>
            <w:r w:rsidR="001D33DF">
              <w:rPr>
                <w:webHidden/>
              </w:rPr>
              <w:tab/>
            </w:r>
            <w:r w:rsidR="001D33DF">
              <w:rPr>
                <w:webHidden/>
              </w:rPr>
              <w:fldChar w:fldCharType="begin"/>
            </w:r>
            <w:r w:rsidR="001D33DF">
              <w:rPr>
                <w:webHidden/>
              </w:rPr>
              <w:instrText xml:space="preserve"> PAGEREF _Toc137266892 \h </w:instrText>
            </w:r>
            <w:r w:rsidR="001D33DF">
              <w:rPr>
                <w:webHidden/>
              </w:rPr>
            </w:r>
            <w:r w:rsidR="001D33DF">
              <w:rPr>
                <w:webHidden/>
              </w:rPr>
              <w:fldChar w:fldCharType="separate"/>
            </w:r>
            <w:r w:rsidR="009910D7">
              <w:rPr>
                <w:webHidden/>
              </w:rPr>
              <w:t>57</w:t>
            </w:r>
            <w:r w:rsidR="001D33DF">
              <w:rPr>
                <w:webHidden/>
              </w:rPr>
              <w:fldChar w:fldCharType="end"/>
            </w:r>
          </w:hyperlink>
        </w:p>
        <w:p w14:paraId="44913E6A" w14:textId="21AF1F27"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93" w:history="1">
            <w:r w:rsidR="001D33DF" w:rsidRPr="00C23333">
              <w:rPr>
                <w:rStyle w:val="Hyperlink"/>
                <w:rFonts w:ascii="Times New Roman" w:eastAsia="Times New Roman" w:hAnsi="Times New Roman" w:cs="Times New Roman"/>
              </w:rPr>
              <w:t>5.1.3</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VCNN: “m01.3”</w:t>
            </w:r>
            <w:r w:rsidR="001D33DF">
              <w:rPr>
                <w:webHidden/>
              </w:rPr>
              <w:tab/>
            </w:r>
            <w:r w:rsidR="001D33DF">
              <w:rPr>
                <w:webHidden/>
              </w:rPr>
              <w:fldChar w:fldCharType="begin"/>
            </w:r>
            <w:r w:rsidR="001D33DF">
              <w:rPr>
                <w:webHidden/>
              </w:rPr>
              <w:instrText xml:space="preserve"> PAGEREF _Toc137266893 \h </w:instrText>
            </w:r>
            <w:r w:rsidR="001D33DF">
              <w:rPr>
                <w:webHidden/>
              </w:rPr>
            </w:r>
            <w:r w:rsidR="001D33DF">
              <w:rPr>
                <w:webHidden/>
              </w:rPr>
              <w:fldChar w:fldCharType="separate"/>
            </w:r>
            <w:r w:rsidR="009910D7">
              <w:rPr>
                <w:webHidden/>
              </w:rPr>
              <w:t>59</w:t>
            </w:r>
            <w:r w:rsidR="001D33DF">
              <w:rPr>
                <w:webHidden/>
              </w:rPr>
              <w:fldChar w:fldCharType="end"/>
            </w:r>
          </w:hyperlink>
        </w:p>
        <w:p w14:paraId="13144353" w14:textId="0FBDF7EB"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94" w:history="1">
            <w:r w:rsidR="001D33DF" w:rsidRPr="00C23333">
              <w:rPr>
                <w:rStyle w:val="Hyperlink"/>
                <w:rFonts w:ascii="Times New Roman" w:eastAsia="Times New Roman" w:hAnsi="Times New Roman" w:cs="Times New Roman"/>
              </w:rPr>
              <w:t>5.1.4</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VCNN: “m01.4”</w:t>
            </w:r>
            <w:r w:rsidR="001D33DF">
              <w:rPr>
                <w:webHidden/>
              </w:rPr>
              <w:tab/>
            </w:r>
            <w:r w:rsidR="001D33DF">
              <w:rPr>
                <w:webHidden/>
              </w:rPr>
              <w:fldChar w:fldCharType="begin"/>
            </w:r>
            <w:r w:rsidR="001D33DF">
              <w:rPr>
                <w:webHidden/>
              </w:rPr>
              <w:instrText xml:space="preserve"> PAGEREF _Toc137266894 \h </w:instrText>
            </w:r>
            <w:r w:rsidR="001D33DF">
              <w:rPr>
                <w:webHidden/>
              </w:rPr>
            </w:r>
            <w:r w:rsidR="001D33DF">
              <w:rPr>
                <w:webHidden/>
              </w:rPr>
              <w:fldChar w:fldCharType="separate"/>
            </w:r>
            <w:r w:rsidR="009910D7">
              <w:rPr>
                <w:webHidden/>
              </w:rPr>
              <w:t>60</w:t>
            </w:r>
            <w:r w:rsidR="001D33DF">
              <w:rPr>
                <w:webHidden/>
              </w:rPr>
              <w:fldChar w:fldCharType="end"/>
            </w:r>
          </w:hyperlink>
        </w:p>
        <w:p w14:paraId="0B678053" w14:textId="7C6EAC07"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95" w:history="1">
            <w:r w:rsidR="001D33DF" w:rsidRPr="00C23333">
              <w:rPr>
                <w:rStyle w:val="Hyperlink"/>
                <w:rFonts w:ascii="Times New Roman" w:eastAsia="Times New Roman" w:hAnsi="Times New Roman" w:cs="Times New Roman"/>
              </w:rPr>
              <w:t>5.1.5</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VCNN: “m01.6” on “v1.1” dataset</w:t>
            </w:r>
            <w:r w:rsidR="001D33DF">
              <w:rPr>
                <w:webHidden/>
              </w:rPr>
              <w:tab/>
            </w:r>
            <w:r w:rsidR="001D33DF">
              <w:rPr>
                <w:webHidden/>
              </w:rPr>
              <w:fldChar w:fldCharType="begin"/>
            </w:r>
            <w:r w:rsidR="001D33DF">
              <w:rPr>
                <w:webHidden/>
              </w:rPr>
              <w:instrText xml:space="preserve"> PAGEREF _Toc137266895 \h </w:instrText>
            </w:r>
            <w:r w:rsidR="001D33DF">
              <w:rPr>
                <w:webHidden/>
              </w:rPr>
            </w:r>
            <w:r w:rsidR="001D33DF">
              <w:rPr>
                <w:webHidden/>
              </w:rPr>
              <w:fldChar w:fldCharType="separate"/>
            </w:r>
            <w:r w:rsidR="009910D7">
              <w:rPr>
                <w:webHidden/>
              </w:rPr>
              <w:t>62</w:t>
            </w:r>
            <w:r w:rsidR="001D33DF">
              <w:rPr>
                <w:webHidden/>
              </w:rPr>
              <w:fldChar w:fldCharType="end"/>
            </w:r>
          </w:hyperlink>
        </w:p>
        <w:p w14:paraId="1CB2BA55" w14:textId="3F7A09E4"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96" w:history="1">
            <w:r w:rsidR="001D33DF" w:rsidRPr="00C23333">
              <w:rPr>
                <w:rStyle w:val="Hyperlink"/>
                <w:rFonts w:ascii="Times New Roman" w:eastAsia="Times New Roman" w:hAnsi="Times New Roman" w:cs="Times New Roman"/>
              </w:rPr>
              <w:t>5.1.6</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MCNN: “m02”</w:t>
            </w:r>
            <w:r w:rsidR="001D33DF">
              <w:rPr>
                <w:webHidden/>
              </w:rPr>
              <w:tab/>
            </w:r>
            <w:r w:rsidR="001D33DF">
              <w:rPr>
                <w:webHidden/>
              </w:rPr>
              <w:fldChar w:fldCharType="begin"/>
            </w:r>
            <w:r w:rsidR="001D33DF">
              <w:rPr>
                <w:webHidden/>
              </w:rPr>
              <w:instrText xml:space="preserve"> PAGEREF _Toc137266896 \h </w:instrText>
            </w:r>
            <w:r w:rsidR="001D33DF">
              <w:rPr>
                <w:webHidden/>
              </w:rPr>
            </w:r>
            <w:r w:rsidR="001D33DF">
              <w:rPr>
                <w:webHidden/>
              </w:rPr>
              <w:fldChar w:fldCharType="separate"/>
            </w:r>
            <w:r w:rsidR="009910D7">
              <w:rPr>
                <w:webHidden/>
              </w:rPr>
              <w:t>64</w:t>
            </w:r>
            <w:r w:rsidR="001D33DF">
              <w:rPr>
                <w:webHidden/>
              </w:rPr>
              <w:fldChar w:fldCharType="end"/>
            </w:r>
          </w:hyperlink>
        </w:p>
        <w:p w14:paraId="0FA321FA" w14:textId="1D7C88F5"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97" w:history="1">
            <w:r w:rsidR="001D33DF" w:rsidRPr="00C23333">
              <w:rPr>
                <w:rStyle w:val="Hyperlink"/>
                <w:rFonts w:ascii="Times New Roman" w:eastAsia="Times New Roman" w:hAnsi="Times New Roman" w:cs="Times New Roman"/>
              </w:rPr>
              <w:t>5.1.7</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MCNN: “m02.1”</w:t>
            </w:r>
            <w:r w:rsidR="001D33DF">
              <w:rPr>
                <w:webHidden/>
              </w:rPr>
              <w:tab/>
            </w:r>
            <w:r w:rsidR="001D33DF">
              <w:rPr>
                <w:webHidden/>
              </w:rPr>
              <w:fldChar w:fldCharType="begin"/>
            </w:r>
            <w:r w:rsidR="001D33DF">
              <w:rPr>
                <w:webHidden/>
              </w:rPr>
              <w:instrText xml:space="preserve"> PAGEREF _Toc137266897 \h </w:instrText>
            </w:r>
            <w:r w:rsidR="001D33DF">
              <w:rPr>
                <w:webHidden/>
              </w:rPr>
            </w:r>
            <w:r w:rsidR="001D33DF">
              <w:rPr>
                <w:webHidden/>
              </w:rPr>
              <w:fldChar w:fldCharType="separate"/>
            </w:r>
            <w:r w:rsidR="009910D7">
              <w:rPr>
                <w:webHidden/>
              </w:rPr>
              <w:t>65</w:t>
            </w:r>
            <w:r w:rsidR="001D33DF">
              <w:rPr>
                <w:webHidden/>
              </w:rPr>
              <w:fldChar w:fldCharType="end"/>
            </w:r>
          </w:hyperlink>
        </w:p>
        <w:p w14:paraId="005B3829" w14:textId="63D4C9A2"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98" w:history="1">
            <w:r w:rsidR="001D33DF" w:rsidRPr="00C23333">
              <w:rPr>
                <w:rStyle w:val="Hyperlink"/>
                <w:rFonts w:ascii="Times New Roman" w:eastAsia="Times New Roman" w:hAnsi="Times New Roman" w:cs="Times New Roman"/>
              </w:rPr>
              <w:t>5.1.8</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MCNN: “m02.2”</w:t>
            </w:r>
            <w:r w:rsidR="001D33DF">
              <w:rPr>
                <w:webHidden/>
              </w:rPr>
              <w:tab/>
            </w:r>
            <w:r w:rsidR="001D33DF">
              <w:rPr>
                <w:webHidden/>
              </w:rPr>
              <w:fldChar w:fldCharType="begin"/>
            </w:r>
            <w:r w:rsidR="001D33DF">
              <w:rPr>
                <w:webHidden/>
              </w:rPr>
              <w:instrText xml:space="preserve"> PAGEREF _Toc137266898 \h </w:instrText>
            </w:r>
            <w:r w:rsidR="001D33DF">
              <w:rPr>
                <w:webHidden/>
              </w:rPr>
            </w:r>
            <w:r w:rsidR="001D33DF">
              <w:rPr>
                <w:webHidden/>
              </w:rPr>
              <w:fldChar w:fldCharType="separate"/>
            </w:r>
            <w:r w:rsidR="009910D7">
              <w:rPr>
                <w:webHidden/>
              </w:rPr>
              <w:t>67</w:t>
            </w:r>
            <w:r w:rsidR="001D33DF">
              <w:rPr>
                <w:webHidden/>
              </w:rPr>
              <w:fldChar w:fldCharType="end"/>
            </w:r>
          </w:hyperlink>
        </w:p>
        <w:p w14:paraId="4686232F" w14:textId="7083B34D"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899" w:history="1">
            <w:r w:rsidR="001D33DF" w:rsidRPr="00C23333">
              <w:rPr>
                <w:rStyle w:val="Hyperlink"/>
                <w:rFonts w:ascii="Times New Roman" w:eastAsia="Times New Roman" w:hAnsi="Times New Roman" w:cs="Times New Roman"/>
              </w:rPr>
              <w:t>5.1.9</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MCNN: “m02.3”</w:t>
            </w:r>
            <w:r w:rsidR="001D33DF">
              <w:rPr>
                <w:webHidden/>
              </w:rPr>
              <w:tab/>
            </w:r>
            <w:r w:rsidR="001D33DF">
              <w:rPr>
                <w:webHidden/>
              </w:rPr>
              <w:fldChar w:fldCharType="begin"/>
            </w:r>
            <w:r w:rsidR="001D33DF">
              <w:rPr>
                <w:webHidden/>
              </w:rPr>
              <w:instrText xml:space="preserve"> PAGEREF _Toc137266899 \h </w:instrText>
            </w:r>
            <w:r w:rsidR="001D33DF">
              <w:rPr>
                <w:webHidden/>
              </w:rPr>
            </w:r>
            <w:r w:rsidR="001D33DF">
              <w:rPr>
                <w:webHidden/>
              </w:rPr>
              <w:fldChar w:fldCharType="separate"/>
            </w:r>
            <w:r w:rsidR="009910D7">
              <w:rPr>
                <w:webHidden/>
              </w:rPr>
              <w:t>68</w:t>
            </w:r>
            <w:r w:rsidR="001D33DF">
              <w:rPr>
                <w:webHidden/>
              </w:rPr>
              <w:fldChar w:fldCharType="end"/>
            </w:r>
          </w:hyperlink>
        </w:p>
        <w:p w14:paraId="230094F3" w14:textId="33A42427"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900" w:history="1">
            <w:r w:rsidR="001D33DF" w:rsidRPr="00C23333">
              <w:rPr>
                <w:rStyle w:val="Hyperlink"/>
                <w:rFonts w:ascii="Times New Roman" w:eastAsia="Times New Roman" w:hAnsi="Times New Roman" w:cs="Times New Roman"/>
              </w:rPr>
              <w:t>5.1.10</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MCNN: “m02.5”</w:t>
            </w:r>
            <w:r w:rsidR="001D33DF">
              <w:rPr>
                <w:webHidden/>
              </w:rPr>
              <w:tab/>
            </w:r>
            <w:r w:rsidR="001D33DF">
              <w:rPr>
                <w:webHidden/>
              </w:rPr>
              <w:fldChar w:fldCharType="begin"/>
            </w:r>
            <w:r w:rsidR="001D33DF">
              <w:rPr>
                <w:webHidden/>
              </w:rPr>
              <w:instrText xml:space="preserve"> PAGEREF _Toc137266900 \h </w:instrText>
            </w:r>
            <w:r w:rsidR="001D33DF">
              <w:rPr>
                <w:webHidden/>
              </w:rPr>
            </w:r>
            <w:r w:rsidR="001D33DF">
              <w:rPr>
                <w:webHidden/>
              </w:rPr>
              <w:fldChar w:fldCharType="separate"/>
            </w:r>
            <w:r w:rsidR="009910D7">
              <w:rPr>
                <w:webHidden/>
              </w:rPr>
              <w:t>70</w:t>
            </w:r>
            <w:r w:rsidR="001D33DF">
              <w:rPr>
                <w:webHidden/>
              </w:rPr>
              <w:fldChar w:fldCharType="end"/>
            </w:r>
          </w:hyperlink>
        </w:p>
        <w:p w14:paraId="685EEC17" w14:textId="4B7C0622"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901" w:history="1">
            <w:r w:rsidR="001D33DF" w:rsidRPr="00C23333">
              <w:rPr>
                <w:rStyle w:val="Hyperlink"/>
                <w:rFonts w:ascii="Times New Roman" w:eastAsia="Times New Roman" w:hAnsi="Times New Roman" w:cs="Times New Roman"/>
              </w:rPr>
              <w:t>5.1.11</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HCNN: “m03”</w:t>
            </w:r>
            <w:r w:rsidR="001D33DF">
              <w:rPr>
                <w:webHidden/>
              </w:rPr>
              <w:tab/>
            </w:r>
            <w:r w:rsidR="001D33DF">
              <w:rPr>
                <w:webHidden/>
              </w:rPr>
              <w:fldChar w:fldCharType="begin"/>
            </w:r>
            <w:r w:rsidR="001D33DF">
              <w:rPr>
                <w:webHidden/>
              </w:rPr>
              <w:instrText xml:space="preserve"> PAGEREF _Toc137266901 \h </w:instrText>
            </w:r>
            <w:r w:rsidR="001D33DF">
              <w:rPr>
                <w:webHidden/>
              </w:rPr>
            </w:r>
            <w:r w:rsidR="001D33DF">
              <w:rPr>
                <w:webHidden/>
              </w:rPr>
              <w:fldChar w:fldCharType="separate"/>
            </w:r>
            <w:r w:rsidR="009910D7">
              <w:rPr>
                <w:webHidden/>
              </w:rPr>
              <w:t>71</w:t>
            </w:r>
            <w:r w:rsidR="001D33DF">
              <w:rPr>
                <w:webHidden/>
              </w:rPr>
              <w:fldChar w:fldCharType="end"/>
            </w:r>
          </w:hyperlink>
        </w:p>
        <w:p w14:paraId="1C9428F1" w14:textId="6B6D5149"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902" w:history="1">
            <w:r w:rsidR="001D33DF" w:rsidRPr="00C23333">
              <w:rPr>
                <w:rStyle w:val="Hyperlink"/>
                <w:rFonts w:ascii="Times New Roman" w:eastAsia="Times New Roman" w:hAnsi="Times New Roman" w:cs="Times New Roman"/>
              </w:rPr>
              <w:t>5.1.12</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MCNN: “m04”</w:t>
            </w:r>
            <w:r w:rsidR="001D33DF">
              <w:rPr>
                <w:webHidden/>
              </w:rPr>
              <w:tab/>
            </w:r>
            <w:r w:rsidR="001D33DF">
              <w:rPr>
                <w:webHidden/>
              </w:rPr>
              <w:fldChar w:fldCharType="begin"/>
            </w:r>
            <w:r w:rsidR="001D33DF">
              <w:rPr>
                <w:webHidden/>
              </w:rPr>
              <w:instrText xml:space="preserve"> PAGEREF _Toc137266902 \h </w:instrText>
            </w:r>
            <w:r w:rsidR="001D33DF">
              <w:rPr>
                <w:webHidden/>
              </w:rPr>
            </w:r>
            <w:r w:rsidR="001D33DF">
              <w:rPr>
                <w:webHidden/>
              </w:rPr>
              <w:fldChar w:fldCharType="separate"/>
            </w:r>
            <w:r w:rsidR="009910D7">
              <w:rPr>
                <w:webHidden/>
              </w:rPr>
              <w:t>77</w:t>
            </w:r>
            <w:r w:rsidR="001D33DF">
              <w:rPr>
                <w:webHidden/>
              </w:rPr>
              <w:fldChar w:fldCharType="end"/>
            </w:r>
          </w:hyperlink>
        </w:p>
        <w:p w14:paraId="7AF35F51" w14:textId="7C8C9A6B"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903" w:history="1">
            <w:r w:rsidR="001D33DF" w:rsidRPr="00C23333">
              <w:rPr>
                <w:rStyle w:val="Hyperlink"/>
                <w:rFonts w:ascii="Times New Roman" w:eastAsia="Times New Roman" w:hAnsi="Times New Roman" w:cs="Times New Roman"/>
              </w:rPr>
              <w:t>5.1.13</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MCNN: “m04.1”</w:t>
            </w:r>
            <w:r w:rsidR="001D33DF">
              <w:rPr>
                <w:webHidden/>
              </w:rPr>
              <w:tab/>
            </w:r>
            <w:r w:rsidR="001D33DF">
              <w:rPr>
                <w:webHidden/>
              </w:rPr>
              <w:fldChar w:fldCharType="begin"/>
            </w:r>
            <w:r w:rsidR="001D33DF">
              <w:rPr>
                <w:webHidden/>
              </w:rPr>
              <w:instrText xml:space="preserve"> PAGEREF _Toc137266903 \h </w:instrText>
            </w:r>
            <w:r w:rsidR="001D33DF">
              <w:rPr>
                <w:webHidden/>
              </w:rPr>
            </w:r>
            <w:r w:rsidR="001D33DF">
              <w:rPr>
                <w:webHidden/>
              </w:rPr>
              <w:fldChar w:fldCharType="separate"/>
            </w:r>
            <w:r w:rsidR="009910D7">
              <w:rPr>
                <w:webHidden/>
              </w:rPr>
              <w:t>79</w:t>
            </w:r>
            <w:r w:rsidR="001D33DF">
              <w:rPr>
                <w:webHidden/>
              </w:rPr>
              <w:fldChar w:fldCharType="end"/>
            </w:r>
          </w:hyperlink>
        </w:p>
        <w:p w14:paraId="659CA859" w14:textId="3F6557F7" w:rsidR="001D33DF" w:rsidRDefault="00000000">
          <w:pPr>
            <w:pStyle w:val="TOC3"/>
            <w:rPr>
              <w:rFonts w:asciiTheme="minorHAnsi" w:eastAsiaTheme="minorEastAsia" w:hAnsiTheme="minorHAnsi" w:cstheme="minorBidi"/>
              <w:kern w:val="2"/>
              <w:lang w:val="en-US" w:eastAsia="en-US"/>
              <w14:ligatures w14:val="standardContextual"/>
            </w:rPr>
          </w:pPr>
          <w:hyperlink w:anchor="_Toc137266904" w:history="1">
            <w:r w:rsidR="001D33DF" w:rsidRPr="00C23333">
              <w:rPr>
                <w:rStyle w:val="Hyperlink"/>
                <w:rFonts w:ascii="Times New Roman" w:eastAsia="Times New Roman" w:hAnsi="Times New Roman" w:cs="Times New Roman"/>
              </w:rPr>
              <w:t>5.1.14</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XCNN: “m04.2”</w:t>
            </w:r>
            <w:r w:rsidR="001D33DF">
              <w:rPr>
                <w:webHidden/>
              </w:rPr>
              <w:tab/>
            </w:r>
            <w:r w:rsidR="001D33DF">
              <w:rPr>
                <w:webHidden/>
              </w:rPr>
              <w:fldChar w:fldCharType="begin"/>
            </w:r>
            <w:r w:rsidR="001D33DF">
              <w:rPr>
                <w:webHidden/>
              </w:rPr>
              <w:instrText xml:space="preserve"> PAGEREF _Toc137266904 \h </w:instrText>
            </w:r>
            <w:r w:rsidR="001D33DF">
              <w:rPr>
                <w:webHidden/>
              </w:rPr>
            </w:r>
            <w:r w:rsidR="001D33DF">
              <w:rPr>
                <w:webHidden/>
              </w:rPr>
              <w:fldChar w:fldCharType="separate"/>
            </w:r>
            <w:r w:rsidR="009910D7">
              <w:rPr>
                <w:webHidden/>
              </w:rPr>
              <w:t>80</w:t>
            </w:r>
            <w:r w:rsidR="001D33DF">
              <w:rPr>
                <w:webHidden/>
              </w:rPr>
              <w:fldChar w:fldCharType="end"/>
            </w:r>
          </w:hyperlink>
        </w:p>
        <w:p w14:paraId="45F35D56" w14:textId="65305B52" w:rsidR="001D33DF" w:rsidRDefault="00000000">
          <w:pPr>
            <w:pStyle w:val="TOC2"/>
            <w:rPr>
              <w:rFonts w:asciiTheme="minorHAnsi" w:eastAsiaTheme="minorEastAsia" w:hAnsiTheme="minorHAnsi" w:cstheme="minorBidi"/>
              <w:kern w:val="2"/>
              <w:lang w:val="en-US" w:eastAsia="en-US"/>
              <w14:ligatures w14:val="standardContextual"/>
            </w:rPr>
          </w:pPr>
          <w:hyperlink w:anchor="_Toc137266905" w:history="1">
            <w:r w:rsidR="001D33DF" w:rsidRPr="00C23333">
              <w:rPr>
                <w:rStyle w:val="Hyperlink"/>
                <w:rFonts w:ascii="Times New Roman" w:eastAsia="Times New Roman" w:hAnsi="Times New Roman" w:cs="Times New Roman"/>
              </w:rPr>
              <w:t>5.2</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Comparing Different Variants of the Same Model Type</w:t>
            </w:r>
            <w:r w:rsidR="001D33DF">
              <w:rPr>
                <w:webHidden/>
              </w:rPr>
              <w:tab/>
            </w:r>
            <w:r w:rsidR="001D33DF">
              <w:rPr>
                <w:webHidden/>
              </w:rPr>
              <w:fldChar w:fldCharType="begin"/>
            </w:r>
            <w:r w:rsidR="001D33DF">
              <w:rPr>
                <w:webHidden/>
              </w:rPr>
              <w:instrText xml:space="preserve"> PAGEREF _Toc137266905 \h </w:instrText>
            </w:r>
            <w:r w:rsidR="001D33DF">
              <w:rPr>
                <w:webHidden/>
              </w:rPr>
            </w:r>
            <w:r w:rsidR="001D33DF">
              <w:rPr>
                <w:webHidden/>
              </w:rPr>
              <w:fldChar w:fldCharType="separate"/>
            </w:r>
            <w:r w:rsidR="009910D7">
              <w:rPr>
                <w:webHidden/>
              </w:rPr>
              <w:t>81</w:t>
            </w:r>
            <w:r w:rsidR="001D33DF">
              <w:rPr>
                <w:webHidden/>
              </w:rPr>
              <w:fldChar w:fldCharType="end"/>
            </w:r>
          </w:hyperlink>
        </w:p>
        <w:p w14:paraId="24508183" w14:textId="3ACCEE95" w:rsidR="001D33DF" w:rsidRDefault="00000000">
          <w:pPr>
            <w:pStyle w:val="TOC2"/>
            <w:rPr>
              <w:rFonts w:asciiTheme="minorHAnsi" w:eastAsiaTheme="minorEastAsia" w:hAnsiTheme="minorHAnsi" w:cstheme="minorBidi"/>
              <w:kern w:val="2"/>
              <w:lang w:val="en-US" w:eastAsia="en-US"/>
              <w14:ligatures w14:val="standardContextual"/>
            </w:rPr>
          </w:pPr>
          <w:hyperlink w:anchor="_Toc137266906" w:history="1">
            <w:r w:rsidR="001D33DF" w:rsidRPr="00C23333">
              <w:rPr>
                <w:rStyle w:val="Hyperlink"/>
                <w:rFonts w:ascii="Times New Roman" w:eastAsia="Times New Roman" w:hAnsi="Times New Roman" w:cs="Times New Roman"/>
              </w:rPr>
              <w:t>5.3</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Comparing All Models</w:t>
            </w:r>
            <w:r w:rsidR="001D33DF">
              <w:rPr>
                <w:webHidden/>
              </w:rPr>
              <w:tab/>
            </w:r>
            <w:r w:rsidR="001D33DF">
              <w:rPr>
                <w:webHidden/>
              </w:rPr>
              <w:fldChar w:fldCharType="begin"/>
            </w:r>
            <w:r w:rsidR="001D33DF">
              <w:rPr>
                <w:webHidden/>
              </w:rPr>
              <w:instrText xml:space="preserve"> PAGEREF _Toc137266906 \h </w:instrText>
            </w:r>
            <w:r w:rsidR="001D33DF">
              <w:rPr>
                <w:webHidden/>
              </w:rPr>
            </w:r>
            <w:r w:rsidR="001D33DF">
              <w:rPr>
                <w:webHidden/>
              </w:rPr>
              <w:fldChar w:fldCharType="separate"/>
            </w:r>
            <w:r w:rsidR="009910D7">
              <w:rPr>
                <w:webHidden/>
              </w:rPr>
              <w:t>93</w:t>
            </w:r>
            <w:r w:rsidR="001D33DF">
              <w:rPr>
                <w:webHidden/>
              </w:rPr>
              <w:fldChar w:fldCharType="end"/>
            </w:r>
          </w:hyperlink>
        </w:p>
        <w:p w14:paraId="3F854D31" w14:textId="3697E609" w:rsidR="001D33DF" w:rsidRDefault="00000000">
          <w:pPr>
            <w:pStyle w:val="TOC2"/>
            <w:rPr>
              <w:rFonts w:asciiTheme="minorHAnsi" w:eastAsiaTheme="minorEastAsia" w:hAnsiTheme="minorHAnsi" w:cstheme="minorBidi"/>
              <w:kern w:val="2"/>
              <w:lang w:val="en-US" w:eastAsia="en-US"/>
              <w14:ligatures w14:val="standardContextual"/>
            </w:rPr>
          </w:pPr>
          <w:hyperlink w:anchor="_Toc137266907" w:history="1">
            <w:r w:rsidR="001D33DF" w:rsidRPr="00C23333">
              <w:rPr>
                <w:rStyle w:val="Hyperlink"/>
                <w:rFonts w:ascii="Times New Roman" w:eastAsia="Times New Roman" w:hAnsi="Times New Roman" w:cs="Times New Roman"/>
              </w:rPr>
              <w:t>5.4</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Analysis</w:t>
            </w:r>
            <w:r w:rsidR="001D33DF">
              <w:rPr>
                <w:webHidden/>
              </w:rPr>
              <w:tab/>
            </w:r>
            <w:r w:rsidR="001D33DF">
              <w:rPr>
                <w:webHidden/>
              </w:rPr>
              <w:fldChar w:fldCharType="begin"/>
            </w:r>
            <w:r w:rsidR="001D33DF">
              <w:rPr>
                <w:webHidden/>
              </w:rPr>
              <w:instrText xml:space="preserve"> PAGEREF _Toc137266907 \h </w:instrText>
            </w:r>
            <w:r w:rsidR="001D33DF">
              <w:rPr>
                <w:webHidden/>
              </w:rPr>
            </w:r>
            <w:r w:rsidR="001D33DF">
              <w:rPr>
                <w:webHidden/>
              </w:rPr>
              <w:fldChar w:fldCharType="separate"/>
            </w:r>
            <w:r w:rsidR="009910D7">
              <w:rPr>
                <w:webHidden/>
              </w:rPr>
              <w:t>99</w:t>
            </w:r>
            <w:r w:rsidR="001D33DF">
              <w:rPr>
                <w:webHidden/>
              </w:rPr>
              <w:fldChar w:fldCharType="end"/>
            </w:r>
          </w:hyperlink>
        </w:p>
        <w:p w14:paraId="77EF1907" w14:textId="26D4813C" w:rsidR="001D33DF" w:rsidRDefault="00000000">
          <w:pPr>
            <w:pStyle w:val="TOC1"/>
            <w:rPr>
              <w:rFonts w:asciiTheme="minorHAnsi" w:eastAsiaTheme="minorEastAsia" w:hAnsiTheme="minorHAnsi" w:cstheme="minorBidi"/>
              <w:kern w:val="2"/>
              <w:lang w:val="en-US" w:eastAsia="en-US"/>
              <w14:ligatures w14:val="standardContextual"/>
            </w:rPr>
          </w:pPr>
          <w:hyperlink w:anchor="_Toc137266908" w:history="1">
            <w:r w:rsidR="001D33DF" w:rsidRPr="00C23333">
              <w:rPr>
                <w:rStyle w:val="Hyperlink"/>
              </w:rPr>
              <w:t>6</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Shortcomings and Future Work</w:t>
            </w:r>
            <w:r w:rsidR="001D33DF">
              <w:rPr>
                <w:webHidden/>
              </w:rPr>
              <w:tab/>
            </w:r>
            <w:r w:rsidR="001D33DF">
              <w:rPr>
                <w:webHidden/>
              </w:rPr>
              <w:fldChar w:fldCharType="begin"/>
            </w:r>
            <w:r w:rsidR="001D33DF">
              <w:rPr>
                <w:webHidden/>
              </w:rPr>
              <w:instrText xml:space="preserve"> PAGEREF _Toc137266908 \h </w:instrText>
            </w:r>
            <w:r w:rsidR="001D33DF">
              <w:rPr>
                <w:webHidden/>
              </w:rPr>
            </w:r>
            <w:r w:rsidR="001D33DF">
              <w:rPr>
                <w:webHidden/>
              </w:rPr>
              <w:fldChar w:fldCharType="separate"/>
            </w:r>
            <w:r w:rsidR="009910D7">
              <w:rPr>
                <w:webHidden/>
              </w:rPr>
              <w:t>102</w:t>
            </w:r>
            <w:r w:rsidR="001D33DF">
              <w:rPr>
                <w:webHidden/>
              </w:rPr>
              <w:fldChar w:fldCharType="end"/>
            </w:r>
          </w:hyperlink>
        </w:p>
        <w:p w14:paraId="2AA025A5" w14:textId="4B20D069" w:rsidR="001D33DF" w:rsidRDefault="00000000">
          <w:pPr>
            <w:pStyle w:val="TOC1"/>
            <w:rPr>
              <w:rFonts w:asciiTheme="minorHAnsi" w:eastAsiaTheme="minorEastAsia" w:hAnsiTheme="minorHAnsi" w:cstheme="minorBidi"/>
              <w:kern w:val="2"/>
              <w:lang w:val="en-US" w:eastAsia="en-US"/>
              <w14:ligatures w14:val="standardContextual"/>
            </w:rPr>
          </w:pPr>
          <w:hyperlink w:anchor="_Toc137266909" w:history="1">
            <w:r w:rsidR="001D33DF" w:rsidRPr="00C23333">
              <w:rPr>
                <w:rStyle w:val="Hyperlink"/>
              </w:rPr>
              <w:t>7</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Project Contributions</w:t>
            </w:r>
            <w:r w:rsidR="001D33DF">
              <w:rPr>
                <w:webHidden/>
              </w:rPr>
              <w:tab/>
            </w:r>
            <w:r w:rsidR="001D33DF">
              <w:rPr>
                <w:webHidden/>
              </w:rPr>
              <w:fldChar w:fldCharType="begin"/>
            </w:r>
            <w:r w:rsidR="001D33DF">
              <w:rPr>
                <w:webHidden/>
              </w:rPr>
              <w:instrText xml:space="preserve"> PAGEREF _Toc137266909 \h </w:instrText>
            </w:r>
            <w:r w:rsidR="001D33DF">
              <w:rPr>
                <w:webHidden/>
              </w:rPr>
            </w:r>
            <w:r w:rsidR="001D33DF">
              <w:rPr>
                <w:webHidden/>
              </w:rPr>
              <w:fldChar w:fldCharType="separate"/>
            </w:r>
            <w:r w:rsidR="009910D7">
              <w:rPr>
                <w:webHidden/>
              </w:rPr>
              <w:t>104</w:t>
            </w:r>
            <w:r w:rsidR="001D33DF">
              <w:rPr>
                <w:webHidden/>
              </w:rPr>
              <w:fldChar w:fldCharType="end"/>
            </w:r>
          </w:hyperlink>
        </w:p>
        <w:p w14:paraId="5CD0E768" w14:textId="17E0D36A" w:rsidR="001D33DF" w:rsidRDefault="00000000">
          <w:pPr>
            <w:pStyle w:val="TOC1"/>
            <w:rPr>
              <w:rFonts w:asciiTheme="minorHAnsi" w:eastAsiaTheme="minorEastAsia" w:hAnsiTheme="minorHAnsi" w:cstheme="minorBidi"/>
              <w:kern w:val="2"/>
              <w:lang w:val="en-US" w:eastAsia="en-US"/>
              <w14:ligatures w14:val="standardContextual"/>
            </w:rPr>
          </w:pPr>
          <w:hyperlink w:anchor="_Toc137266910" w:history="1">
            <w:r w:rsidR="001D33DF" w:rsidRPr="00C23333">
              <w:rPr>
                <w:rStyle w:val="Hyperlink"/>
              </w:rPr>
              <w:t>8</w:t>
            </w:r>
            <w:r w:rsidR="001D33DF">
              <w:rPr>
                <w:rFonts w:asciiTheme="minorHAnsi" w:eastAsiaTheme="minorEastAsia" w:hAnsiTheme="minorHAnsi" w:cstheme="minorBidi"/>
                <w:kern w:val="2"/>
                <w:lang w:val="en-US" w:eastAsia="en-US"/>
                <w14:ligatures w14:val="standardContextual"/>
              </w:rPr>
              <w:tab/>
            </w:r>
            <w:r w:rsidR="001D33DF" w:rsidRPr="00C23333">
              <w:rPr>
                <w:rStyle w:val="Hyperlink"/>
              </w:rPr>
              <w:t>Recommendations and Conclusion</w:t>
            </w:r>
            <w:r w:rsidR="001D33DF">
              <w:rPr>
                <w:webHidden/>
              </w:rPr>
              <w:tab/>
            </w:r>
            <w:r w:rsidR="001D33DF">
              <w:rPr>
                <w:webHidden/>
              </w:rPr>
              <w:fldChar w:fldCharType="begin"/>
            </w:r>
            <w:r w:rsidR="001D33DF">
              <w:rPr>
                <w:webHidden/>
              </w:rPr>
              <w:instrText xml:space="preserve"> PAGEREF _Toc137266910 \h </w:instrText>
            </w:r>
            <w:r w:rsidR="001D33DF">
              <w:rPr>
                <w:webHidden/>
              </w:rPr>
            </w:r>
            <w:r w:rsidR="001D33DF">
              <w:rPr>
                <w:webHidden/>
              </w:rPr>
              <w:fldChar w:fldCharType="separate"/>
            </w:r>
            <w:r w:rsidR="009910D7">
              <w:rPr>
                <w:webHidden/>
              </w:rPr>
              <w:t>106</w:t>
            </w:r>
            <w:r w:rsidR="001D33DF">
              <w:rPr>
                <w:webHidden/>
              </w:rPr>
              <w:fldChar w:fldCharType="end"/>
            </w:r>
          </w:hyperlink>
        </w:p>
        <w:p w14:paraId="554A7106" w14:textId="5AAEE4D7" w:rsidR="001D33DF" w:rsidRDefault="00000000">
          <w:pPr>
            <w:pStyle w:val="TOC1"/>
            <w:rPr>
              <w:rFonts w:asciiTheme="minorHAnsi" w:eastAsiaTheme="minorEastAsia" w:hAnsiTheme="minorHAnsi" w:cstheme="minorBidi"/>
              <w:kern w:val="2"/>
              <w:lang w:val="en-US" w:eastAsia="en-US"/>
              <w14:ligatures w14:val="standardContextual"/>
            </w:rPr>
          </w:pPr>
          <w:hyperlink w:anchor="_Toc137266911" w:history="1">
            <w:r w:rsidR="001D33DF" w:rsidRPr="00C23333">
              <w:rPr>
                <w:rStyle w:val="Hyperlink"/>
              </w:rPr>
              <w:t>Appendix I</w:t>
            </w:r>
            <w:r w:rsidR="001D33DF">
              <w:rPr>
                <w:webHidden/>
              </w:rPr>
              <w:tab/>
            </w:r>
            <w:r w:rsidR="001D33DF">
              <w:rPr>
                <w:webHidden/>
              </w:rPr>
              <w:fldChar w:fldCharType="begin"/>
            </w:r>
            <w:r w:rsidR="001D33DF">
              <w:rPr>
                <w:webHidden/>
              </w:rPr>
              <w:instrText xml:space="preserve"> PAGEREF _Toc137266911 \h </w:instrText>
            </w:r>
            <w:r w:rsidR="001D33DF">
              <w:rPr>
                <w:webHidden/>
              </w:rPr>
            </w:r>
            <w:r w:rsidR="001D33DF">
              <w:rPr>
                <w:webHidden/>
              </w:rPr>
              <w:fldChar w:fldCharType="separate"/>
            </w:r>
            <w:r w:rsidR="009910D7">
              <w:rPr>
                <w:webHidden/>
              </w:rPr>
              <w:t>108</w:t>
            </w:r>
            <w:r w:rsidR="001D33DF">
              <w:rPr>
                <w:webHidden/>
              </w:rPr>
              <w:fldChar w:fldCharType="end"/>
            </w:r>
          </w:hyperlink>
        </w:p>
        <w:p w14:paraId="0000003A" w14:textId="23DED0C4" w:rsidR="00FF63E7" w:rsidRDefault="000073DA">
          <w:r>
            <w:fldChar w:fldCharType="end"/>
          </w:r>
        </w:p>
      </w:sdtContent>
    </w:sdt>
    <w:p w14:paraId="0000003B" w14:textId="77777777" w:rsidR="00FF63E7" w:rsidRDefault="00FF63E7">
      <w:pPr>
        <w:pBdr>
          <w:top w:val="nil"/>
          <w:left w:val="nil"/>
          <w:bottom w:val="nil"/>
          <w:right w:val="nil"/>
          <w:between w:val="nil"/>
        </w:pBdr>
        <w:spacing w:after="120"/>
        <w:ind w:firstLine="0"/>
        <w:rPr>
          <w:color w:val="000000"/>
        </w:rPr>
      </w:pPr>
    </w:p>
    <w:p w14:paraId="0000003C" w14:textId="77777777" w:rsidR="00FF63E7" w:rsidRDefault="000073DA">
      <w:pPr>
        <w:keepNext/>
        <w:pageBreakBefore/>
        <w:pBdr>
          <w:top w:val="nil"/>
          <w:left w:val="nil"/>
          <w:bottom w:val="nil"/>
          <w:right w:val="nil"/>
          <w:between w:val="nil"/>
        </w:pBdr>
        <w:spacing w:before="240" w:after="180"/>
        <w:ind w:left="432" w:hanging="432"/>
        <w:jc w:val="center"/>
        <w:rPr>
          <w:b/>
          <w:color w:val="000000"/>
          <w:sz w:val="32"/>
          <w:szCs w:val="32"/>
        </w:rPr>
      </w:pPr>
      <w:r>
        <w:rPr>
          <w:b/>
          <w:color w:val="000000"/>
          <w:sz w:val="32"/>
          <w:szCs w:val="32"/>
        </w:rPr>
        <w:lastRenderedPageBreak/>
        <w:t>List of Figures</w:t>
      </w:r>
    </w:p>
    <w:p w14:paraId="3510CDEF" w14:textId="77777777" w:rsidR="00C863F0" w:rsidRDefault="00C863F0">
      <w:pPr>
        <w:pStyle w:val="TableofFigures"/>
        <w:tabs>
          <w:tab w:val="right" w:leader="dot" w:pos="8212"/>
        </w:tabs>
        <w:rPr>
          <w:b/>
          <w:color w:val="000000"/>
        </w:rPr>
      </w:pPr>
    </w:p>
    <w:commentRangeStart w:id="2"/>
    <w:p w14:paraId="54BB4666" w14:textId="59B804AA" w:rsidR="001D33DF" w:rsidRDefault="00482E7E">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r>
        <w:rPr>
          <w:b/>
          <w:color w:val="000000"/>
        </w:rPr>
        <w:fldChar w:fldCharType="begin"/>
      </w:r>
      <w:r>
        <w:rPr>
          <w:b/>
          <w:color w:val="000000"/>
        </w:rPr>
        <w:instrText xml:space="preserve"> TOC \h \z \c "Figure" </w:instrText>
      </w:r>
      <w:r>
        <w:rPr>
          <w:b/>
          <w:color w:val="000000"/>
        </w:rPr>
        <w:fldChar w:fldCharType="separate"/>
      </w:r>
      <w:hyperlink w:anchor="_Toc137266912" w:history="1">
        <w:r w:rsidR="001D33DF" w:rsidRPr="00A4263D">
          <w:rPr>
            <w:rStyle w:val="Hyperlink"/>
            <w:noProof/>
          </w:rPr>
          <w:t>Figure 1</w:t>
        </w:r>
        <w:r w:rsidR="001D33DF" w:rsidRPr="00A4263D">
          <w:rPr>
            <w:rStyle w:val="Hyperlink"/>
            <w:noProof/>
            <w:lang w:val="en-US"/>
          </w:rPr>
          <w:t>. Gantt Chart for the PIC project</w:t>
        </w:r>
        <w:r w:rsidR="001D33DF" w:rsidRPr="00A4263D">
          <w:rPr>
            <w:rStyle w:val="Hyperlink"/>
            <w:noProof/>
          </w:rPr>
          <w:t>.</w:t>
        </w:r>
        <w:r w:rsidR="001D33DF">
          <w:rPr>
            <w:noProof/>
            <w:webHidden/>
          </w:rPr>
          <w:tab/>
        </w:r>
        <w:r w:rsidR="001D33DF">
          <w:rPr>
            <w:noProof/>
            <w:webHidden/>
          </w:rPr>
          <w:fldChar w:fldCharType="begin"/>
        </w:r>
        <w:r w:rsidR="001D33DF">
          <w:rPr>
            <w:noProof/>
            <w:webHidden/>
          </w:rPr>
          <w:instrText xml:space="preserve"> PAGEREF _Toc137266912 \h </w:instrText>
        </w:r>
        <w:r w:rsidR="001D33DF">
          <w:rPr>
            <w:noProof/>
            <w:webHidden/>
          </w:rPr>
        </w:r>
        <w:r w:rsidR="001D33DF">
          <w:rPr>
            <w:noProof/>
            <w:webHidden/>
          </w:rPr>
          <w:fldChar w:fldCharType="separate"/>
        </w:r>
        <w:r w:rsidR="009910D7">
          <w:rPr>
            <w:noProof/>
            <w:webHidden/>
          </w:rPr>
          <w:t>2</w:t>
        </w:r>
        <w:r w:rsidR="001D33DF">
          <w:rPr>
            <w:noProof/>
            <w:webHidden/>
          </w:rPr>
          <w:fldChar w:fldCharType="end"/>
        </w:r>
      </w:hyperlink>
    </w:p>
    <w:p w14:paraId="2F88A38D" w14:textId="714CA4B1" w:rsidR="001D33DF" w:rsidRDefault="008928F5">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r>
        <w:fldChar w:fldCharType="begin"/>
      </w:r>
      <w:r>
        <w:instrText xml:space="preserve"> HYPERLINK \l "_Toc137266913" </w:instrText>
      </w:r>
      <w:r>
        <w:fldChar w:fldCharType="separate"/>
      </w:r>
      <w:r w:rsidR="001D33DF" w:rsidRPr="00A4263D">
        <w:rPr>
          <w:rStyle w:val="Hyperlink"/>
          <w:noProof/>
        </w:rPr>
        <w:t>Figure 2</w:t>
      </w:r>
      <w:r w:rsidR="001D33DF" w:rsidRPr="00A4263D">
        <w:rPr>
          <w:rStyle w:val="Hyperlink"/>
          <w:noProof/>
          <w:lang w:val="en-US"/>
        </w:rPr>
        <w:t xml:space="preserve">. </w:t>
      </w:r>
      <w:r w:rsidR="001D33DF" w:rsidRPr="00A4263D">
        <w:rPr>
          <w:rStyle w:val="Hyperlink"/>
          <w:noProof/>
        </w:rPr>
        <w:t xml:space="preserve">Projection of proto-memes based on their features that inform how they are similar.  </w:t>
      </w:r>
      <w:r w:rsidR="001D33DF" w:rsidRPr="00E86DC8">
        <w:rPr>
          <w:rStyle w:val="Hyperlink"/>
          <w:noProof/>
          <w:highlight w:val="yellow"/>
          <w:rPrChange w:id="3" w:author="nahla" w:date="2023-06-10T11:04:00Z">
            <w:rPr>
              <w:rStyle w:val="Hyperlink"/>
              <w:noProof/>
            </w:rPr>
          </w:rPrChange>
        </w:rPr>
        <w:t>In the given example, the tweet content is the most similar aspect of the two proto-memes. Adapted from [1]</w:t>
      </w:r>
      <w:r w:rsidR="001D33DF" w:rsidRPr="00A4263D">
        <w:rPr>
          <w:rStyle w:val="Hyperlink"/>
          <w:noProof/>
        </w:rPr>
        <w:t>.</w:t>
      </w:r>
      <w:r w:rsidR="001D33DF">
        <w:rPr>
          <w:noProof/>
          <w:webHidden/>
        </w:rPr>
        <w:tab/>
      </w:r>
      <w:r w:rsidR="001D33DF">
        <w:rPr>
          <w:noProof/>
          <w:webHidden/>
        </w:rPr>
        <w:fldChar w:fldCharType="begin"/>
      </w:r>
      <w:r w:rsidR="001D33DF">
        <w:rPr>
          <w:noProof/>
          <w:webHidden/>
        </w:rPr>
        <w:instrText xml:space="preserve"> PAGEREF _Toc137266913 \h </w:instrText>
      </w:r>
      <w:r w:rsidR="001D33DF">
        <w:rPr>
          <w:noProof/>
          <w:webHidden/>
        </w:rPr>
      </w:r>
      <w:r w:rsidR="001D33DF">
        <w:rPr>
          <w:noProof/>
          <w:webHidden/>
        </w:rPr>
        <w:fldChar w:fldCharType="separate"/>
      </w:r>
      <w:r w:rsidR="009910D7">
        <w:rPr>
          <w:noProof/>
          <w:webHidden/>
        </w:rPr>
        <w:t>3</w:t>
      </w:r>
      <w:r w:rsidR="001D33DF">
        <w:rPr>
          <w:noProof/>
          <w:webHidden/>
        </w:rPr>
        <w:fldChar w:fldCharType="end"/>
      </w:r>
      <w:r>
        <w:rPr>
          <w:noProof/>
        </w:rPr>
        <w:fldChar w:fldCharType="end"/>
      </w:r>
    </w:p>
    <w:p w14:paraId="27F732AA" w14:textId="3900224F"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14" w:history="1">
        <w:r w:rsidR="001D33DF" w:rsidRPr="00A4263D">
          <w:rPr>
            <w:rStyle w:val="Hyperlink"/>
            <w:noProof/>
          </w:rPr>
          <w:t>Figure 3</w:t>
        </w:r>
        <w:r w:rsidR="001D33DF" w:rsidRPr="00A4263D">
          <w:rPr>
            <w:rStyle w:val="Hyperlink"/>
            <w:noProof/>
            <w:lang w:val="en-US"/>
          </w:rPr>
          <w:t>.</w:t>
        </w:r>
        <w:r w:rsidR="001D33DF" w:rsidRPr="00A4263D">
          <w:rPr>
            <w:rStyle w:val="Hyperlink"/>
            <w:i/>
            <w:iCs/>
            <w:noProof/>
            <w:lang w:val="en-US"/>
          </w:rPr>
          <w:t xml:space="preserve"> </w:t>
        </w:r>
        <w:r w:rsidR="001D33DF" w:rsidRPr="00A4263D">
          <w:rPr>
            <w:rStyle w:val="Hyperlink"/>
            <w:noProof/>
          </w:rPr>
          <w:t>t-SNE projection of IRA (i.e., political) and Reddit (i.e., non-political) memes, where each colour indicates a cluster on the embedding space (i.e., feature vectors) learned from DeepCluster [2].</w:t>
        </w:r>
        <w:r w:rsidR="001D33DF">
          <w:rPr>
            <w:noProof/>
            <w:webHidden/>
          </w:rPr>
          <w:tab/>
        </w:r>
        <w:r w:rsidR="001D33DF">
          <w:rPr>
            <w:noProof/>
            <w:webHidden/>
          </w:rPr>
          <w:fldChar w:fldCharType="begin"/>
        </w:r>
        <w:r w:rsidR="001D33DF">
          <w:rPr>
            <w:noProof/>
            <w:webHidden/>
          </w:rPr>
          <w:instrText xml:space="preserve"> PAGEREF _Toc137266914 \h </w:instrText>
        </w:r>
        <w:r w:rsidR="001D33DF">
          <w:rPr>
            <w:noProof/>
            <w:webHidden/>
          </w:rPr>
        </w:r>
        <w:r w:rsidR="001D33DF">
          <w:rPr>
            <w:noProof/>
            <w:webHidden/>
          </w:rPr>
          <w:fldChar w:fldCharType="separate"/>
        </w:r>
        <w:r w:rsidR="009910D7">
          <w:rPr>
            <w:noProof/>
            <w:webHidden/>
          </w:rPr>
          <w:t>5</w:t>
        </w:r>
        <w:r w:rsidR="001D33DF">
          <w:rPr>
            <w:noProof/>
            <w:webHidden/>
          </w:rPr>
          <w:fldChar w:fldCharType="end"/>
        </w:r>
      </w:hyperlink>
    </w:p>
    <w:p w14:paraId="515F6073" w14:textId="539F56A0"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15" w:history="1">
        <w:r w:rsidR="001D33DF" w:rsidRPr="00A4263D">
          <w:rPr>
            <w:rStyle w:val="Hyperlink"/>
            <w:noProof/>
          </w:rPr>
          <w:t>Figure 4</w:t>
        </w:r>
        <w:r w:rsidR="001D33DF" w:rsidRPr="00A4263D">
          <w:rPr>
            <w:rStyle w:val="Hyperlink"/>
            <w:noProof/>
            <w:lang w:val="en-US"/>
          </w:rPr>
          <w:t>.</w:t>
        </w:r>
        <w:r w:rsidR="001D33DF" w:rsidRPr="00A4263D">
          <w:rPr>
            <w:rStyle w:val="Hyperlink"/>
            <w:i/>
            <w:iCs/>
            <w:noProof/>
            <w:lang w:val="en-US"/>
          </w:rPr>
          <w:t xml:space="preserve"> </w:t>
        </w:r>
        <w:r w:rsidR="001D33DF" w:rsidRPr="00A4263D">
          <w:rPr>
            <w:rStyle w:val="Hyperlink"/>
            <w:noProof/>
          </w:rPr>
          <w:t>The processing pipeline used by Zannettou et al. [4].</w:t>
        </w:r>
        <w:r w:rsidR="001D33DF">
          <w:rPr>
            <w:noProof/>
            <w:webHidden/>
          </w:rPr>
          <w:tab/>
        </w:r>
        <w:r w:rsidR="001D33DF">
          <w:rPr>
            <w:noProof/>
            <w:webHidden/>
          </w:rPr>
          <w:fldChar w:fldCharType="begin"/>
        </w:r>
        <w:r w:rsidR="001D33DF">
          <w:rPr>
            <w:noProof/>
            <w:webHidden/>
          </w:rPr>
          <w:instrText xml:space="preserve"> PAGEREF _Toc137266915 \h </w:instrText>
        </w:r>
        <w:r w:rsidR="001D33DF">
          <w:rPr>
            <w:noProof/>
            <w:webHidden/>
          </w:rPr>
        </w:r>
        <w:r w:rsidR="001D33DF">
          <w:rPr>
            <w:noProof/>
            <w:webHidden/>
          </w:rPr>
          <w:fldChar w:fldCharType="separate"/>
        </w:r>
        <w:r w:rsidR="009910D7">
          <w:rPr>
            <w:noProof/>
            <w:webHidden/>
          </w:rPr>
          <w:t>6</w:t>
        </w:r>
        <w:r w:rsidR="001D33DF">
          <w:rPr>
            <w:noProof/>
            <w:webHidden/>
          </w:rPr>
          <w:fldChar w:fldCharType="end"/>
        </w:r>
      </w:hyperlink>
    </w:p>
    <w:p w14:paraId="5303FA90" w14:textId="651DCFA6"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16" w:history="1">
        <w:r w:rsidR="001D33DF" w:rsidRPr="00A4263D">
          <w:rPr>
            <w:rStyle w:val="Hyperlink"/>
            <w:noProof/>
          </w:rPr>
          <w:t>Figure 5</w:t>
        </w:r>
        <w:r w:rsidR="001D33DF" w:rsidRPr="00A4263D">
          <w:rPr>
            <w:rStyle w:val="Hyperlink"/>
            <w:noProof/>
            <w:lang w:val="en-US"/>
          </w:rPr>
          <w:t>.</w:t>
        </w:r>
        <w:r w:rsidR="001D33DF" w:rsidRPr="00A4263D">
          <w:rPr>
            <w:rStyle w:val="Hyperlink"/>
            <w:i/>
            <w:iCs/>
            <w:noProof/>
            <w:lang w:val="en-US"/>
          </w:rPr>
          <w:t xml:space="preserve"> </w:t>
        </w:r>
        <w:r w:rsidR="001D33DF" w:rsidRPr="00A4263D">
          <w:rPr>
            <w:rStyle w:val="Hyperlink"/>
            <w:noProof/>
          </w:rPr>
          <w:t>Variants of Smug Frog meme where the computed pHash values for these images are 55352b0b8d8b5b53, 55952b0bb58b5353, and 55952b2b9da58a53 respectively. Adapted from [4].</w:t>
        </w:r>
        <w:r w:rsidR="001D33DF">
          <w:rPr>
            <w:noProof/>
            <w:webHidden/>
          </w:rPr>
          <w:tab/>
        </w:r>
        <w:r w:rsidR="001D33DF">
          <w:rPr>
            <w:noProof/>
            <w:webHidden/>
          </w:rPr>
          <w:fldChar w:fldCharType="begin"/>
        </w:r>
        <w:r w:rsidR="001D33DF">
          <w:rPr>
            <w:noProof/>
            <w:webHidden/>
          </w:rPr>
          <w:instrText xml:space="preserve"> PAGEREF _Toc137266916 \h </w:instrText>
        </w:r>
        <w:r w:rsidR="001D33DF">
          <w:rPr>
            <w:noProof/>
            <w:webHidden/>
          </w:rPr>
        </w:r>
        <w:r w:rsidR="001D33DF">
          <w:rPr>
            <w:noProof/>
            <w:webHidden/>
          </w:rPr>
          <w:fldChar w:fldCharType="separate"/>
        </w:r>
        <w:r w:rsidR="009910D7">
          <w:rPr>
            <w:noProof/>
            <w:webHidden/>
          </w:rPr>
          <w:t>6</w:t>
        </w:r>
        <w:r w:rsidR="001D33DF">
          <w:rPr>
            <w:noProof/>
            <w:webHidden/>
          </w:rPr>
          <w:fldChar w:fldCharType="end"/>
        </w:r>
      </w:hyperlink>
    </w:p>
    <w:p w14:paraId="5AB03789" w14:textId="6AFBFAD3"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17" w:history="1">
        <w:r w:rsidR="001D33DF" w:rsidRPr="00A4263D">
          <w:rPr>
            <w:rStyle w:val="Hyperlink"/>
            <w:noProof/>
          </w:rPr>
          <w:t>Figure 6</w:t>
        </w:r>
        <w:r w:rsidR="001D33DF" w:rsidRPr="00A4263D">
          <w:rPr>
            <w:rStyle w:val="Hyperlink"/>
            <w:noProof/>
            <w:lang w:val="en-US"/>
          </w:rPr>
          <w:t>.</w:t>
        </w:r>
        <w:r w:rsidR="001D33DF" w:rsidRPr="00A4263D">
          <w:rPr>
            <w:rStyle w:val="Hyperlink"/>
            <w:i/>
            <w:iCs/>
            <w:noProof/>
            <w:lang w:val="en-US"/>
          </w:rPr>
          <w:t xml:space="preserve"> </w:t>
        </w:r>
        <w:r w:rsidR="001D33DF" w:rsidRPr="00A4263D">
          <w:rPr>
            <w:rStyle w:val="Hyperlink"/>
            <w:noProof/>
          </w:rPr>
          <w:t>Visualization of the clusters from fringe web communities [4].</w:t>
        </w:r>
        <w:r w:rsidR="001D33DF">
          <w:rPr>
            <w:noProof/>
            <w:webHidden/>
          </w:rPr>
          <w:tab/>
        </w:r>
        <w:r w:rsidR="001D33DF">
          <w:rPr>
            <w:noProof/>
            <w:webHidden/>
          </w:rPr>
          <w:fldChar w:fldCharType="begin"/>
        </w:r>
        <w:r w:rsidR="001D33DF">
          <w:rPr>
            <w:noProof/>
            <w:webHidden/>
          </w:rPr>
          <w:instrText xml:space="preserve"> PAGEREF _Toc137266917 \h </w:instrText>
        </w:r>
        <w:r w:rsidR="001D33DF">
          <w:rPr>
            <w:noProof/>
            <w:webHidden/>
          </w:rPr>
        </w:r>
        <w:r w:rsidR="001D33DF">
          <w:rPr>
            <w:noProof/>
            <w:webHidden/>
          </w:rPr>
          <w:fldChar w:fldCharType="separate"/>
        </w:r>
        <w:r w:rsidR="009910D7">
          <w:rPr>
            <w:noProof/>
            <w:webHidden/>
          </w:rPr>
          <w:t>7</w:t>
        </w:r>
        <w:r w:rsidR="001D33DF">
          <w:rPr>
            <w:noProof/>
            <w:webHidden/>
          </w:rPr>
          <w:fldChar w:fldCharType="end"/>
        </w:r>
      </w:hyperlink>
    </w:p>
    <w:p w14:paraId="354F58B7" w14:textId="235AE01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18" w:history="1">
        <w:r w:rsidR="001D33DF" w:rsidRPr="00A4263D">
          <w:rPr>
            <w:rStyle w:val="Hyperlink"/>
            <w:noProof/>
          </w:rPr>
          <w:t>Figure 7</w:t>
        </w:r>
        <w:r w:rsidR="001D33DF" w:rsidRPr="00A4263D">
          <w:rPr>
            <w:rStyle w:val="Hyperlink"/>
            <w:noProof/>
            <w:lang w:val="en-US"/>
          </w:rPr>
          <w:t>.</w:t>
        </w:r>
        <w:r w:rsidR="001D33DF" w:rsidRPr="00A4263D">
          <w:rPr>
            <w:rStyle w:val="Hyperlink"/>
            <w:i/>
            <w:iCs/>
            <w:noProof/>
            <w:lang w:val="en-US"/>
          </w:rPr>
          <w:t xml:space="preserve"> </w:t>
        </w:r>
        <w:r w:rsidR="001D33DF" w:rsidRPr="00A4263D">
          <w:rPr>
            <w:rStyle w:val="Hyperlink"/>
            <w:noProof/>
          </w:rPr>
          <w:t>Flow diagram for the creation of a meme influence graph [8].</w:t>
        </w:r>
        <w:r w:rsidR="001D33DF">
          <w:rPr>
            <w:noProof/>
            <w:webHidden/>
          </w:rPr>
          <w:tab/>
        </w:r>
        <w:r w:rsidR="001D33DF">
          <w:rPr>
            <w:noProof/>
            <w:webHidden/>
          </w:rPr>
          <w:fldChar w:fldCharType="begin"/>
        </w:r>
        <w:r w:rsidR="001D33DF">
          <w:rPr>
            <w:noProof/>
            <w:webHidden/>
          </w:rPr>
          <w:instrText xml:space="preserve"> PAGEREF _Toc137266918 \h </w:instrText>
        </w:r>
        <w:r w:rsidR="001D33DF">
          <w:rPr>
            <w:noProof/>
            <w:webHidden/>
          </w:rPr>
        </w:r>
        <w:r w:rsidR="001D33DF">
          <w:rPr>
            <w:noProof/>
            <w:webHidden/>
          </w:rPr>
          <w:fldChar w:fldCharType="separate"/>
        </w:r>
        <w:r w:rsidR="009910D7">
          <w:rPr>
            <w:noProof/>
            <w:webHidden/>
          </w:rPr>
          <w:t>8</w:t>
        </w:r>
        <w:r w:rsidR="001D33DF">
          <w:rPr>
            <w:noProof/>
            <w:webHidden/>
          </w:rPr>
          <w:fldChar w:fldCharType="end"/>
        </w:r>
      </w:hyperlink>
    </w:p>
    <w:p w14:paraId="400B2512" w14:textId="6D84D184"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19" w:history="1">
        <w:r w:rsidR="001D33DF" w:rsidRPr="00A4263D">
          <w:rPr>
            <w:rStyle w:val="Hyperlink"/>
            <w:noProof/>
          </w:rPr>
          <w:t>Figure 8</w:t>
        </w:r>
        <w:r w:rsidR="001D33DF" w:rsidRPr="00A4263D">
          <w:rPr>
            <w:rStyle w:val="Hyperlink"/>
            <w:noProof/>
            <w:lang w:val="en-US"/>
          </w:rPr>
          <w:t>.</w:t>
        </w:r>
        <w:r w:rsidR="001D33DF" w:rsidRPr="00A4263D">
          <w:rPr>
            <w:rStyle w:val="Hyperlink"/>
            <w:i/>
            <w:iCs/>
            <w:noProof/>
            <w:lang w:val="en-US"/>
          </w:rPr>
          <w:t xml:space="preserve"> </w:t>
        </w:r>
        <w:r w:rsidR="001D33DF" w:rsidRPr="00A4263D">
          <w:rPr>
            <w:rStyle w:val="Hyperlink"/>
            <w:noProof/>
          </w:rPr>
          <w:t>Left image classified as meme, while middle and right images are not. Adapted from [8].</w:t>
        </w:r>
        <w:r w:rsidR="001D33DF">
          <w:rPr>
            <w:noProof/>
            <w:webHidden/>
          </w:rPr>
          <w:tab/>
        </w:r>
        <w:r w:rsidR="001D33DF">
          <w:rPr>
            <w:noProof/>
            <w:webHidden/>
          </w:rPr>
          <w:fldChar w:fldCharType="begin"/>
        </w:r>
        <w:r w:rsidR="001D33DF">
          <w:rPr>
            <w:noProof/>
            <w:webHidden/>
          </w:rPr>
          <w:instrText xml:space="preserve"> PAGEREF _Toc137266919 \h </w:instrText>
        </w:r>
        <w:r w:rsidR="001D33DF">
          <w:rPr>
            <w:noProof/>
            <w:webHidden/>
          </w:rPr>
        </w:r>
        <w:r w:rsidR="001D33DF">
          <w:rPr>
            <w:noProof/>
            <w:webHidden/>
          </w:rPr>
          <w:fldChar w:fldCharType="separate"/>
        </w:r>
        <w:r w:rsidR="009910D7">
          <w:rPr>
            <w:noProof/>
            <w:webHidden/>
          </w:rPr>
          <w:t>8</w:t>
        </w:r>
        <w:r w:rsidR="001D33DF">
          <w:rPr>
            <w:noProof/>
            <w:webHidden/>
          </w:rPr>
          <w:fldChar w:fldCharType="end"/>
        </w:r>
      </w:hyperlink>
    </w:p>
    <w:p w14:paraId="0699ED0C" w14:textId="4B4F7329"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20" w:history="1">
        <w:r w:rsidR="001D33DF" w:rsidRPr="00A4263D">
          <w:rPr>
            <w:rStyle w:val="Hyperlink"/>
            <w:noProof/>
          </w:rPr>
          <w:t>Figure 9</w:t>
        </w:r>
        <w:r w:rsidR="001D33DF" w:rsidRPr="00A4263D">
          <w:rPr>
            <w:rStyle w:val="Hyperlink"/>
            <w:noProof/>
            <w:lang w:val="en-US"/>
          </w:rPr>
          <w:t>.</w:t>
        </w:r>
        <w:r w:rsidR="001D33DF" w:rsidRPr="00A4263D">
          <w:rPr>
            <w:rStyle w:val="Hyperlink"/>
            <w:i/>
            <w:iCs/>
            <w:noProof/>
            <w:lang w:val="en-US"/>
          </w:rPr>
          <w:t xml:space="preserve"> </w:t>
        </w:r>
        <w:r w:rsidR="001D33DF" w:rsidRPr="00A4263D">
          <w:rPr>
            <w:rStyle w:val="Hyperlink"/>
            <w:noProof/>
          </w:rPr>
          <w:t>No-meme, sticker, and meme as classes of images [12].</w:t>
        </w:r>
        <w:r w:rsidR="001D33DF">
          <w:rPr>
            <w:noProof/>
            <w:webHidden/>
          </w:rPr>
          <w:tab/>
        </w:r>
        <w:r w:rsidR="001D33DF">
          <w:rPr>
            <w:noProof/>
            <w:webHidden/>
          </w:rPr>
          <w:fldChar w:fldCharType="begin"/>
        </w:r>
        <w:r w:rsidR="001D33DF">
          <w:rPr>
            <w:noProof/>
            <w:webHidden/>
          </w:rPr>
          <w:instrText xml:space="preserve"> PAGEREF _Toc137266920 \h </w:instrText>
        </w:r>
        <w:r w:rsidR="001D33DF">
          <w:rPr>
            <w:noProof/>
            <w:webHidden/>
          </w:rPr>
        </w:r>
        <w:r w:rsidR="001D33DF">
          <w:rPr>
            <w:noProof/>
            <w:webHidden/>
          </w:rPr>
          <w:fldChar w:fldCharType="separate"/>
        </w:r>
        <w:r w:rsidR="009910D7">
          <w:rPr>
            <w:noProof/>
            <w:webHidden/>
          </w:rPr>
          <w:t>9</w:t>
        </w:r>
        <w:r w:rsidR="001D33DF">
          <w:rPr>
            <w:noProof/>
            <w:webHidden/>
          </w:rPr>
          <w:fldChar w:fldCharType="end"/>
        </w:r>
      </w:hyperlink>
    </w:p>
    <w:p w14:paraId="5A27A01A" w14:textId="5ADA5A25"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21" w:history="1">
        <w:r w:rsidR="001D33DF" w:rsidRPr="00A4263D">
          <w:rPr>
            <w:rStyle w:val="Hyperlink"/>
            <w:noProof/>
          </w:rPr>
          <w:t>Figure 10</w:t>
        </w:r>
        <w:r w:rsidR="001D33DF" w:rsidRPr="00A4263D">
          <w:rPr>
            <w:rStyle w:val="Hyperlink"/>
            <w:noProof/>
            <w:lang w:val="en-US"/>
          </w:rPr>
          <w:t>.</w:t>
        </w:r>
        <w:r w:rsidR="001D33DF" w:rsidRPr="00A4263D">
          <w:rPr>
            <w:rStyle w:val="Hyperlink"/>
            <w:i/>
            <w:iCs/>
            <w:noProof/>
            <w:lang w:val="en-US"/>
          </w:rPr>
          <w:t xml:space="preserve"> </w:t>
        </w:r>
        <w:r w:rsidR="001D33DF" w:rsidRPr="00A4263D">
          <w:rPr>
            <w:rStyle w:val="Hyperlink"/>
            <w:noProof/>
          </w:rPr>
          <w:t>Left and right plots are the data distribution before and after under sampling [12].</w:t>
        </w:r>
        <w:r w:rsidR="001D33DF">
          <w:rPr>
            <w:noProof/>
            <w:webHidden/>
          </w:rPr>
          <w:tab/>
        </w:r>
        <w:r w:rsidR="001D33DF">
          <w:rPr>
            <w:noProof/>
            <w:webHidden/>
          </w:rPr>
          <w:fldChar w:fldCharType="begin"/>
        </w:r>
        <w:r w:rsidR="001D33DF">
          <w:rPr>
            <w:noProof/>
            <w:webHidden/>
          </w:rPr>
          <w:instrText xml:space="preserve"> PAGEREF _Toc137266921 \h </w:instrText>
        </w:r>
        <w:r w:rsidR="001D33DF">
          <w:rPr>
            <w:noProof/>
            <w:webHidden/>
          </w:rPr>
        </w:r>
        <w:r w:rsidR="001D33DF">
          <w:rPr>
            <w:noProof/>
            <w:webHidden/>
          </w:rPr>
          <w:fldChar w:fldCharType="separate"/>
        </w:r>
        <w:r w:rsidR="009910D7">
          <w:rPr>
            <w:noProof/>
            <w:webHidden/>
          </w:rPr>
          <w:t>10</w:t>
        </w:r>
        <w:r w:rsidR="001D33DF">
          <w:rPr>
            <w:noProof/>
            <w:webHidden/>
          </w:rPr>
          <w:fldChar w:fldCharType="end"/>
        </w:r>
      </w:hyperlink>
    </w:p>
    <w:p w14:paraId="3D35EEDF" w14:textId="5FA368EA"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22" w:history="1">
        <w:r w:rsidR="001D33DF" w:rsidRPr="00A4263D">
          <w:rPr>
            <w:rStyle w:val="Hyperlink"/>
            <w:noProof/>
          </w:rPr>
          <w:t>Figure 11</w:t>
        </w:r>
        <w:r w:rsidR="001D33DF" w:rsidRPr="00A4263D">
          <w:rPr>
            <w:rStyle w:val="Hyperlink"/>
            <w:noProof/>
            <w:lang w:val="en-US"/>
          </w:rPr>
          <w:t>.</w:t>
        </w:r>
        <w:r w:rsidR="001D33DF" w:rsidRPr="00A4263D">
          <w:rPr>
            <w:rStyle w:val="Hyperlink"/>
            <w:i/>
            <w:iCs/>
            <w:noProof/>
            <w:lang w:val="en-US"/>
          </w:rPr>
          <w:t xml:space="preserve"> </w:t>
        </w:r>
        <w:r w:rsidR="001D33DF" w:rsidRPr="00A4263D">
          <w:rPr>
            <w:rStyle w:val="Hyperlink"/>
            <w:noProof/>
          </w:rPr>
          <w:t>Samples of non-meme and meme images. Adapted from [13].</w:t>
        </w:r>
        <w:r w:rsidR="001D33DF">
          <w:rPr>
            <w:noProof/>
            <w:webHidden/>
          </w:rPr>
          <w:tab/>
        </w:r>
        <w:r w:rsidR="001D33DF">
          <w:rPr>
            <w:noProof/>
            <w:webHidden/>
          </w:rPr>
          <w:fldChar w:fldCharType="begin"/>
        </w:r>
        <w:r w:rsidR="001D33DF">
          <w:rPr>
            <w:noProof/>
            <w:webHidden/>
          </w:rPr>
          <w:instrText xml:space="preserve"> PAGEREF _Toc137266922 \h </w:instrText>
        </w:r>
        <w:r w:rsidR="001D33DF">
          <w:rPr>
            <w:noProof/>
            <w:webHidden/>
          </w:rPr>
        </w:r>
        <w:r w:rsidR="001D33DF">
          <w:rPr>
            <w:noProof/>
            <w:webHidden/>
          </w:rPr>
          <w:fldChar w:fldCharType="separate"/>
        </w:r>
        <w:r w:rsidR="009910D7">
          <w:rPr>
            <w:noProof/>
            <w:webHidden/>
          </w:rPr>
          <w:t>10</w:t>
        </w:r>
        <w:r w:rsidR="001D33DF">
          <w:rPr>
            <w:noProof/>
            <w:webHidden/>
          </w:rPr>
          <w:fldChar w:fldCharType="end"/>
        </w:r>
      </w:hyperlink>
    </w:p>
    <w:p w14:paraId="5919AA4A" w14:textId="704E27F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23" w:history="1">
        <w:r w:rsidR="001D33DF" w:rsidRPr="00A4263D">
          <w:rPr>
            <w:rStyle w:val="Hyperlink"/>
            <w:noProof/>
          </w:rPr>
          <w:t>Figure 12</w:t>
        </w:r>
        <w:r w:rsidR="001D33DF" w:rsidRPr="00A4263D">
          <w:rPr>
            <w:rStyle w:val="Hyperlink"/>
            <w:noProof/>
            <w:lang w:val="en-US"/>
          </w:rPr>
          <w:t>.</w:t>
        </w:r>
        <w:r w:rsidR="001D33DF" w:rsidRPr="00A4263D">
          <w:rPr>
            <w:rStyle w:val="Hyperlink"/>
            <w:i/>
            <w:iCs/>
            <w:noProof/>
            <w:lang w:val="en-US"/>
          </w:rPr>
          <w:t xml:space="preserve"> </w:t>
        </w:r>
        <w:r w:rsidR="001D33DF" w:rsidRPr="00A4263D">
          <w:rPr>
            <w:rStyle w:val="Hyperlink"/>
            <w:noProof/>
          </w:rPr>
          <w:t>SN using VGG-16 and Sentence Encoder models, such that Dense 500 is applied on both models’ outputs in order to calculate the Euclidean distance [13].</w:t>
        </w:r>
        <w:r w:rsidR="001D33DF">
          <w:rPr>
            <w:noProof/>
            <w:webHidden/>
          </w:rPr>
          <w:tab/>
        </w:r>
        <w:r w:rsidR="001D33DF">
          <w:rPr>
            <w:noProof/>
            <w:webHidden/>
          </w:rPr>
          <w:fldChar w:fldCharType="begin"/>
        </w:r>
        <w:r w:rsidR="001D33DF">
          <w:rPr>
            <w:noProof/>
            <w:webHidden/>
          </w:rPr>
          <w:instrText xml:space="preserve"> PAGEREF _Toc137266923 \h </w:instrText>
        </w:r>
        <w:r w:rsidR="001D33DF">
          <w:rPr>
            <w:noProof/>
            <w:webHidden/>
          </w:rPr>
        </w:r>
        <w:r w:rsidR="001D33DF">
          <w:rPr>
            <w:noProof/>
            <w:webHidden/>
          </w:rPr>
          <w:fldChar w:fldCharType="separate"/>
        </w:r>
        <w:r w:rsidR="009910D7">
          <w:rPr>
            <w:noProof/>
            <w:webHidden/>
          </w:rPr>
          <w:t>11</w:t>
        </w:r>
        <w:r w:rsidR="001D33DF">
          <w:rPr>
            <w:noProof/>
            <w:webHidden/>
          </w:rPr>
          <w:fldChar w:fldCharType="end"/>
        </w:r>
      </w:hyperlink>
    </w:p>
    <w:p w14:paraId="48A6CB73" w14:textId="7EF62A98"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24" w:history="1">
        <w:r w:rsidR="001D33DF" w:rsidRPr="00A4263D">
          <w:rPr>
            <w:rStyle w:val="Hyperlink"/>
            <w:noProof/>
          </w:rPr>
          <w:t>Figure 13</w:t>
        </w:r>
        <w:r w:rsidR="001D33DF" w:rsidRPr="00A4263D">
          <w:rPr>
            <w:rStyle w:val="Hyperlink"/>
            <w:noProof/>
            <w:lang w:val="en-US"/>
          </w:rPr>
          <w:t>.</w:t>
        </w:r>
        <w:r w:rsidR="001D33DF" w:rsidRPr="00A4263D">
          <w:rPr>
            <w:rStyle w:val="Hyperlink"/>
            <w:i/>
            <w:iCs/>
            <w:noProof/>
            <w:lang w:val="en-US"/>
          </w:rPr>
          <w:t xml:space="preserve"> </w:t>
        </w:r>
        <w:r w:rsidR="001D33DF" w:rsidRPr="00A4263D">
          <w:rPr>
            <w:rStyle w:val="Hyperlink"/>
            <w:noProof/>
          </w:rPr>
          <w:t>CCA using feature vectors from VGG-16 and Sentence Encoder models, such that the final highly canonically correlated features are passed to SVM classifier [13].</w:t>
        </w:r>
        <w:r w:rsidR="001D33DF">
          <w:rPr>
            <w:noProof/>
            <w:webHidden/>
          </w:rPr>
          <w:tab/>
        </w:r>
        <w:r w:rsidR="001D33DF">
          <w:rPr>
            <w:noProof/>
            <w:webHidden/>
          </w:rPr>
          <w:fldChar w:fldCharType="begin"/>
        </w:r>
        <w:r w:rsidR="001D33DF">
          <w:rPr>
            <w:noProof/>
            <w:webHidden/>
          </w:rPr>
          <w:instrText xml:space="preserve"> PAGEREF _Toc137266924 \h </w:instrText>
        </w:r>
        <w:r w:rsidR="001D33DF">
          <w:rPr>
            <w:noProof/>
            <w:webHidden/>
          </w:rPr>
        </w:r>
        <w:r w:rsidR="001D33DF">
          <w:rPr>
            <w:noProof/>
            <w:webHidden/>
          </w:rPr>
          <w:fldChar w:fldCharType="separate"/>
        </w:r>
        <w:r w:rsidR="009910D7">
          <w:rPr>
            <w:noProof/>
            <w:webHidden/>
          </w:rPr>
          <w:t>12</w:t>
        </w:r>
        <w:r w:rsidR="001D33DF">
          <w:rPr>
            <w:noProof/>
            <w:webHidden/>
          </w:rPr>
          <w:fldChar w:fldCharType="end"/>
        </w:r>
      </w:hyperlink>
    </w:p>
    <w:p w14:paraId="41D7CA34" w14:textId="083FF956"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25" w:history="1">
        <w:r w:rsidR="001D33DF" w:rsidRPr="00A4263D">
          <w:rPr>
            <w:rStyle w:val="Hyperlink"/>
            <w:noProof/>
          </w:rPr>
          <w:t>Figure 14</w:t>
        </w:r>
        <w:r w:rsidR="001D33DF" w:rsidRPr="00A4263D">
          <w:rPr>
            <w:rStyle w:val="Hyperlink"/>
            <w:noProof/>
            <w:lang w:val="en-US"/>
          </w:rPr>
          <w:t>.</w:t>
        </w:r>
        <w:r w:rsidR="001D33DF" w:rsidRPr="00A4263D">
          <w:rPr>
            <w:rStyle w:val="Hyperlink"/>
            <w:i/>
            <w:iCs/>
            <w:noProof/>
            <w:lang w:val="en-US"/>
          </w:rPr>
          <w:t xml:space="preserve"> </w:t>
        </w:r>
        <w:r w:rsidR="001D33DF" w:rsidRPr="00A4263D">
          <w:rPr>
            <w:rStyle w:val="Hyperlink"/>
            <w:noProof/>
          </w:rPr>
          <w:t>Semantic class hierarchy [16].</w:t>
        </w:r>
        <w:r w:rsidR="001D33DF">
          <w:rPr>
            <w:noProof/>
            <w:webHidden/>
          </w:rPr>
          <w:tab/>
        </w:r>
        <w:r w:rsidR="001D33DF">
          <w:rPr>
            <w:noProof/>
            <w:webHidden/>
          </w:rPr>
          <w:fldChar w:fldCharType="begin"/>
        </w:r>
        <w:r w:rsidR="001D33DF">
          <w:rPr>
            <w:noProof/>
            <w:webHidden/>
          </w:rPr>
          <w:instrText xml:space="preserve"> PAGEREF _Toc137266925 \h </w:instrText>
        </w:r>
        <w:r w:rsidR="001D33DF">
          <w:rPr>
            <w:noProof/>
            <w:webHidden/>
          </w:rPr>
        </w:r>
        <w:r w:rsidR="001D33DF">
          <w:rPr>
            <w:noProof/>
            <w:webHidden/>
          </w:rPr>
          <w:fldChar w:fldCharType="separate"/>
        </w:r>
        <w:r w:rsidR="009910D7">
          <w:rPr>
            <w:noProof/>
            <w:webHidden/>
          </w:rPr>
          <w:t>12</w:t>
        </w:r>
        <w:r w:rsidR="001D33DF">
          <w:rPr>
            <w:noProof/>
            <w:webHidden/>
          </w:rPr>
          <w:fldChar w:fldCharType="end"/>
        </w:r>
      </w:hyperlink>
    </w:p>
    <w:p w14:paraId="0E74F50D" w14:textId="3EBB6181"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26" w:history="1">
        <w:r w:rsidR="001D33DF" w:rsidRPr="00A4263D">
          <w:rPr>
            <w:rStyle w:val="Hyperlink"/>
            <w:noProof/>
          </w:rPr>
          <w:t>Figure 15</w:t>
        </w:r>
        <w:r w:rsidR="001D33DF" w:rsidRPr="00A4263D">
          <w:rPr>
            <w:rStyle w:val="Hyperlink"/>
            <w:noProof/>
            <w:lang w:val="en-US"/>
          </w:rPr>
          <w:t>. Multi-Modal Architecture</w:t>
        </w:r>
        <w:r w:rsidR="001D33DF" w:rsidRPr="00A4263D">
          <w:rPr>
            <w:rStyle w:val="Hyperlink"/>
            <w:noProof/>
          </w:rPr>
          <w:t xml:space="preserve"> [16].</w:t>
        </w:r>
        <w:r w:rsidR="001D33DF">
          <w:rPr>
            <w:noProof/>
            <w:webHidden/>
          </w:rPr>
          <w:tab/>
        </w:r>
        <w:r w:rsidR="001D33DF">
          <w:rPr>
            <w:noProof/>
            <w:webHidden/>
          </w:rPr>
          <w:fldChar w:fldCharType="begin"/>
        </w:r>
        <w:r w:rsidR="001D33DF">
          <w:rPr>
            <w:noProof/>
            <w:webHidden/>
          </w:rPr>
          <w:instrText xml:space="preserve"> PAGEREF _Toc137266926 \h </w:instrText>
        </w:r>
        <w:r w:rsidR="001D33DF">
          <w:rPr>
            <w:noProof/>
            <w:webHidden/>
          </w:rPr>
        </w:r>
        <w:r w:rsidR="001D33DF">
          <w:rPr>
            <w:noProof/>
            <w:webHidden/>
          </w:rPr>
          <w:fldChar w:fldCharType="separate"/>
        </w:r>
        <w:r w:rsidR="009910D7">
          <w:rPr>
            <w:noProof/>
            <w:webHidden/>
          </w:rPr>
          <w:t>13</w:t>
        </w:r>
        <w:r w:rsidR="001D33DF">
          <w:rPr>
            <w:noProof/>
            <w:webHidden/>
          </w:rPr>
          <w:fldChar w:fldCharType="end"/>
        </w:r>
      </w:hyperlink>
    </w:p>
    <w:p w14:paraId="37E9A421" w14:textId="31E49B86"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27" w:history="1">
        <w:r w:rsidR="001D33DF" w:rsidRPr="00A4263D">
          <w:rPr>
            <w:rStyle w:val="Hyperlink"/>
            <w:noProof/>
          </w:rPr>
          <w:t>Figure 16</w:t>
        </w:r>
        <w:r w:rsidR="001D33DF" w:rsidRPr="00A4263D">
          <w:rPr>
            <w:rStyle w:val="Hyperlink"/>
            <w:noProof/>
            <w:lang w:val="en-US"/>
          </w:rPr>
          <w:t>. Classes of the dataset inside “dataset” folder</w:t>
        </w:r>
        <w:r w:rsidR="001D33DF" w:rsidRPr="00A4263D">
          <w:rPr>
            <w:rStyle w:val="Hyperlink"/>
            <w:noProof/>
          </w:rPr>
          <w:t>.</w:t>
        </w:r>
        <w:r w:rsidR="001D33DF">
          <w:rPr>
            <w:noProof/>
            <w:webHidden/>
          </w:rPr>
          <w:tab/>
        </w:r>
        <w:r w:rsidR="001D33DF">
          <w:rPr>
            <w:noProof/>
            <w:webHidden/>
          </w:rPr>
          <w:fldChar w:fldCharType="begin"/>
        </w:r>
        <w:r w:rsidR="001D33DF">
          <w:rPr>
            <w:noProof/>
            <w:webHidden/>
          </w:rPr>
          <w:instrText xml:space="preserve"> PAGEREF _Toc137266927 \h </w:instrText>
        </w:r>
        <w:r w:rsidR="001D33DF">
          <w:rPr>
            <w:noProof/>
            <w:webHidden/>
          </w:rPr>
        </w:r>
        <w:r w:rsidR="001D33DF">
          <w:rPr>
            <w:noProof/>
            <w:webHidden/>
          </w:rPr>
          <w:fldChar w:fldCharType="separate"/>
        </w:r>
        <w:r w:rsidR="009910D7">
          <w:rPr>
            <w:noProof/>
            <w:webHidden/>
          </w:rPr>
          <w:t>17</w:t>
        </w:r>
        <w:r w:rsidR="001D33DF">
          <w:rPr>
            <w:noProof/>
            <w:webHidden/>
          </w:rPr>
          <w:fldChar w:fldCharType="end"/>
        </w:r>
      </w:hyperlink>
    </w:p>
    <w:p w14:paraId="194A4681" w14:textId="6E69AABD"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28" w:history="1">
        <w:r w:rsidR="001D33DF" w:rsidRPr="00A4263D">
          <w:rPr>
            <w:rStyle w:val="Hyperlink"/>
            <w:noProof/>
          </w:rPr>
          <w:t>Figure 17</w:t>
        </w:r>
        <w:r w:rsidR="001D33DF" w:rsidRPr="00A4263D">
          <w:rPr>
            <w:rStyle w:val="Hyperlink"/>
            <w:noProof/>
            <w:lang w:val="en-US"/>
          </w:rPr>
          <w:t>. Visualizing the distribution of classes</w:t>
        </w:r>
        <w:r w:rsidR="001D33DF" w:rsidRPr="00A4263D">
          <w:rPr>
            <w:rStyle w:val="Hyperlink"/>
            <w:noProof/>
          </w:rPr>
          <w:t>.</w:t>
        </w:r>
        <w:r w:rsidR="001D33DF">
          <w:rPr>
            <w:noProof/>
            <w:webHidden/>
          </w:rPr>
          <w:tab/>
        </w:r>
        <w:r w:rsidR="001D33DF">
          <w:rPr>
            <w:noProof/>
            <w:webHidden/>
          </w:rPr>
          <w:fldChar w:fldCharType="begin"/>
        </w:r>
        <w:r w:rsidR="001D33DF">
          <w:rPr>
            <w:noProof/>
            <w:webHidden/>
          </w:rPr>
          <w:instrText xml:space="preserve"> PAGEREF _Toc137266928 \h </w:instrText>
        </w:r>
        <w:r w:rsidR="001D33DF">
          <w:rPr>
            <w:noProof/>
            <w:webHidden/>
          </w:rPr>
        </w:r>
        <w:r w:rsidR="001D33DF">
          <w:rPr>
            <w:noProof/>
            <w:webHidden/>
          </w:rPr>
          <w:fldChar w:fldCharType="separate"/>
        </w:r>
        <w:r w:rsidR="009910D7">
          <w:rPr>
            <w:noProof/>
            <w:webHidden/>
          </w:rPr>
          <w:t>17</w:t>
        </w:r>
        <w:r w:rsidR="001D33DF">
          <w:rPr>
            <w:noProof/>
            <w:webHidden/>
          </w:rPr>
          <w:fldChar w:fldCharType="end"/>
        </w:r>
      </w:hyperlink>
    </w:p>
    <w:p w14:paraId="517F8566" w14:textId="24FA9247"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29" w:history="1">
        <w:r w:rsidR="001D33DF" w:rsidRPr="00A4263D">
          <w:rPr>
            <w:rStyle w:val="Hyperlink"/>
            <w:noProof/>
          </w:rPr>
          <w:t>Figure 18</w:t>
        </w:r>
        <w:r w:rsidR="001D33DF" w:rsidRPr="00A4263D">
          <w:rPr>
            <w:rStyle w:val="Hyperlink"/>
            <w:noProof/>
            <w:lang w:val="en-US"/>
          </w:rPr>
          <w:t xml:space="preserve">. </w:t>
        </w:r>
        <w:r w:rsidR="001D33DF" w:rsidRPr="00A4263D">
          <w:rPr>
            <w:rStyle w:val="Hyperlink"/>
            <w:noProof/>
          </w:rPr>
          <w:t>Nine rows each representing a class’s samples. Red lines indicate mislabelled images, purple lines indicates outliers, both lines indicate the latter and valid labelling in another class.</w:t>
        </w:r>
        <w:r w:rsidR="001D33DF">
          <w:rPr>
            <w:noProof/>
            <w:webHidden/>
          </w:rPr>
          <w:tab/>
        </w:r>
        <w:r w:rsidR="001D33DF">
          <w:rPr>
            <w:noProof/>
            <w:webHidden/>
          </w:rPr>
          <w:fldChar w:fldCharType="begin"/>
        </w:r>
        <w:r w:rsidR="001D33DF">
          <w:rPr>
            <w:noProof/>
            <w:webHidden/>
          </w:rPr>
          <w:instrText xml:space="preserve"> PAGEREF _Toc137266929 \h </w:instrText>
        </w:r>
        <w:r w:rsidR="001D33DF">
          <w:rPr>
            <w:noProof/>
            <w:webHidden/>
          </w:rPr>
        </w:r>
        <w:r w:rsidR="001D33DF">
          <w:rPr>
            <w:noProof/>
            <w:webHidden/>
          </w:rPr>
          <w:fldChar w:fldCharType="separate"/>
        </w:r>
        <w:r w:rsidR="009910D7">
          <w:rPr>
            <w:noProof/>
            <w:webHidden/>
          </w:rPr>
          <w:t>20</w:t>
        </w:r>
        <w:r w:rsidR="001D33DF">
          <w:rPr>
            <w:noProof/>
            <w:webHidden/>
          </w:rPr>
          <w:fldChar w:fldCharType="end"/>
        </w:r>
      </w:hyperlink>
    </w:p>
    <w:p w14:paraId="242D7F49" w14:textId="61695E8D"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30" w:history="1">
        <w:r w:rsidR="001D33DF" w:rsidRPr="00A4263D">
          <w:rPr>
            <w:rStyle w:val="Hyperlink"/>
            <w:noProof/>
          </w:rPr>
          <w:t>Figure 19</w:t>
        </w:r>
        <w:r w:rsidR="001D33DF" w:rsidRPr="00A4263D">
          <w:rPr>
            <w:rStyle w:val="Hyperlink"/>
            <w:noProof/>
            <w:lang w:val="en-US"/>
          </w:rPr>
          <w:t>. Example of corrupted images</w:t>
        </w:r>
        <w:r w:rsidR="001D33DF" w:rsidRPr="00A4263D">
          <w:rPr>
            <w:rStyle w:val="Hyperlink"/>
            <w:noProof/>
          </w:rPr>
          <w:t>.</w:t>
        </w:r>
        <w:r w:rsidR="001D33DF">
          <w:rPr>
            <w:noProof/>
            <w:webHidden/>
          </w:rPr>
          <w:tab/>
        </w:r>
        <w:r w:rsidR="001D33DF">
          <w:rPr>
            <w:noProof/>
            <w:webHidden/>
          </w:rPr>
          <w:fldChar w:fldCharType="begin"/>
        </w:r>
        <w:r w:rsidR="001D33DF">
          <w:rPr>
            <w:noProof/>
            <w:webHidden/>
          </w:rPr>
          <w:instrText xml:space="preserve"> PAGEREF _Toc137266930 \h </w:instrText>
        </w:r>
        <w:r w:rsidR="001D33DF">
          <w:rPr>
            <w:noProof/>
            <w:webHidden/>
          </w:rPr>
        </w:r>
        <w:r w:rsidR="001D33DF">
          <w:rPr>
            <w:noProof/>
            <w:webHidden/>
          </w:rPr>
          <w:fldChar w:fldCharType="separate"/>
        </w:r>
        <w:r w:rsidR="009910D7">
          <w:rPr>
            <w:noProof/>
            <w:webHidden/>
          </w:rPr>
          <w:t>21</w:t>
        </w:r>
        <w:r w:rsidR="001D33DF">
          <w:rPr>
            <w:noProof/>
            <w:webHidden/>
          </w:rPr>
          <w:fldChar w:fldCharType="end"/>
        </w:r>
      </w:hyperlink>
    </w:p>
    <w:p w14:paraId="0078D636" w14:textId="6C50F762"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31" w:history="1">
        <w:r w:rsidR="001D33DF" w:rsidRPr="00A4263D">
          <w:rPr>
            <w:rStyle w:val="Hyperlink"/>
            <w:noProof/>
          </w:rPr>
          <w:t>Figure 20</w:t>
        </w:r>
        <w:r w:rsidR="001D33DF" w:rsidRPr="00A4263D">
          <w:rPr>
            <w:rStyle w:val="Hyperlink"/>
            <w:noProof/>
            <w:lang w:val="en-US"/>
          </w:rPr>
          <w:t>. Images that were downloaded from dead URLs on Reddit</w:t>
        </w:r>
        <w:r w:rsidR="001D33DF" w:rsidRPr="00A4263D">
          <w:rPr>
            <w:rStyle w:val="Hyperlink"/>
            <w:noProof/>
          </w:rPr>
          <w:t>.</w:t>
        </w:r>
        <w:r w:rsidR="001D33DF">
          <w:rPr>
            <w:noProof/>
            <w:webHidden/>
          </w:rPr>
          <w:tab/>
        </w:r>
        <w:r w:rsidR="001D33DF">
          <w:rPr>
            <w:noProof/>
            <w:webHidden/>
          </w:rPr>
          <w:fldChar w:fldCharType="begin"/>
        </w:r>
        <w:r w:rsidR="001D33DF">
          <w:rPr>
            <w:noProof/>
            <w:webHidden/>
          </w:rPr>
          <w:instrText xml:space="preserve"> PAGEREF _Toc137266931 \h </w:instrText>
        </w:r>
        <w:r w:rsidR="001D33DF">
          <w:rPr>
            <w:noProof/>
            <w:webHidden/>
          </w:rPr>
        </w:r>
        <w:r w:rsidR="001D33DF">
          <w:rPr>
            <w:noProof/>
            <w:webHidden/>
          </w:rPr>
          <w:fldChar w:fldCharType="separate"/>
        </w:r>
        <w:r w:rsidR="009910D7">
          <w:rPr>
            <w:noProof/>
            <w:webHidden/>
          </w:rPr>
          <w:t>21</w:t>
        </w:r>
        <w:r w:rsidR="001D33DF">
          <w:rPr>
            <w:noProof/>
            <w:webHidden/>
          </w:rPr>
          <w:fldChar w:fldCharType="end"/>
        </w:r>
      </w:hyperlink>
    </w:p>
    <w:p w14:paraId="36BE7C0E" w14:textId="2A15DEB0"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32" w:history="1">
        <w:r w:rsidR="001D33DF" w:rsidRPr="00A4263D">
          <w:rPr>
            <w:rStyle w:val="Hyperlink"/>
            <w:noProof/>
          </w:rPr>
          <w:t>Figure 21</w:t>
        </w:r>
        <w:r w:rsidR="001D33DF" w:rsidRPr="00A4263D">
          <w:rPr>
            <w:rStyle w:val="Hyperlink"/>
            <w:noProof/>
            <w:lang w:val="en-US"/>
          </w:rPr>
          <w:t>. Folder “tmp” containing both “academicDigital” and “academicPhotos”</w:t>
        </w:r>
        <w:r w:rsidR="001D33DF" w:rsidRPr="00A4263D">
          <w:rPr>
            <w:rStyle w:val="Hyperlink"/>
            <w:noProof/>
          </w:rPr>
          <w:t>.</w:t>
        </w:r>
        <w:r w:rsidR="001D33DF">
          <w:rPr>
            <w:noProof/>
            <w:webHidden/>
          </w:rPr>
          <w:tab/>
        </w:r>
        <w:r w:rsidR="001D33DF">
          <w:rPr>
            <w:noProof/>
            <w:webHidden/>
          </w:rPr>
          <w:fldChar w:fldCharType="begin"/>
        </w:r>
        <w:r w:rsidR="001D33DF">
          <w:rPr>
            <w:noProof/>
            <w:webHidden/>
          </w:rPr>
          <w:instrText xml:space="preserve"> PAGEREF _Toc137266932 \h </w:instrText>
        </w:r>
        <w:r w:rsidR="001D33DF">
          <w:rPr>
            <w:noProof/>
            <w:webHidden/>
          </w:rPr>
        </w:r>
        <w:r w:rsidR="001D33DF">
          <w:rPr>
            <w:noProof/>
            <w:webHidden/>
          </w:rPr>
          <w:fldChar w:fldCharType="separate"/>
        </w:r>
        <w:r w:rsidR="009910D7">
          <w:rPr>
            <w:noProof/>
            <w:webHidden/>
          </w:rPr>
          <w:t>22</w:t>
        </w:r>
        <w:r w:rsidR="001D33DF">
          <w:rPr>
            <w:noProof/>
            <w:webHidden/>
          </w:rPr>
          <w:fldChar w:fldCharType="end"/>
        </w:r>
      </w:hyperlink>
    </w:p>
    <w:p w14:paraId="44AA05E5" w14:textId="192BD26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33" w:history="1">
        <w:r w:rsidR="001D33DF" w:rsidRPr="00A4263D">
          <w:rPr>
            <w:rStyle w:val="Hyperlink"/>
            <w:noProof/>
          </w:rPr>
          <w:t>Figure 22</w:t>
        </w:r>
        <w:r w:rsidR="001D33DF" w:rsidRPr="00A4263D">
          <w:rPr>
            <w:rStyle w:val="Hyperlink"/>
            <w:noProof/>
            <w:lang w:val="en-US"/>
          </w:rPr>
          <w:t>. Folder “tmp” containing “academicPhotos” only</w:t>
        </w:r>
        <w:r w:rsidR="001D33DF" w:rsidRPr="00A4263D">
          <w:rPr>
            <w:rStyle w:val="Hyperlink"/>
            <w:noProof/>
          </w:rPr>
          <w:t>.</w:t>
        </w:r>
        <w:r w:rsidR="001D33DF">
          <w:rPr>
            <w:noProof/>
            <w:webHidden/>
          </w:rPr>
          <w:tab/>
        </w:r>
        <w:r w:rsidR="001D33DF">
          <w:rPr>
            <w:noProof/>
            <w:webHidden/>
          </w:rPr>
          <w:fldChar w:fldCharType="begin"/>
        </w:r>
        <w:r w:rsidR="001D33DF">
          <w:rPr>
            <w:noProof/>
            <w:webHidden/>
          </w:rPr>
          <w:instrText xml:space="preserve"> PAGEREF _Toc137266933 \h </w:instrText>
        </w:r>
        <w:r w:rsidR="001D33DF">
          <w:rPr>
            <w:noProof/>
            <w:webHidden/>
          </w:rPr>
        </w:r>
        <w:r w:rsidR="001D33DF">
          <w:rPr>
            <w:noProof/>
            <w:webHidden/>
          </w:rPr>
          <w:fldChar w:fldCharType="separate"/>
        </w:r>
        <w:r w:rsidR="009910D7">
          <w:rPr>
            <w:noProof/>
            <w:webHidden/>
          </w:rPr>
          <w:t>22</w:t>
        </w:r>
        <w:r w:rsidR="001D33DF">
          <w:rPr>
            <w:noProof/>
            <w:webHidden/>
          </w:rPr>
          <w:fldChar w:fldCharType="end"/>
        </w:r>
      </w:hyperlink>
    </w:p>
    <w:p w14:paraId="49B0FB35" w14:textId="0A1CCE5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34" w:history="1">
        <w:r w:rsidR="001D33DF" w:rsidRPr="00A4263D">
          <w:rPr>
            <w:rStyle w:val="Hyperlink"/>
            <w:noProof/>
          </w:rPr>
          <w:t>Figure 23</w:t>
        </w:r>
        <w:r w:rsidR="001D33DF" w:rsidRPr="00A4263D">
          <w:rPr>
            <w:rStyle w:val="Hyperlink"/>
            <w:noProof/>
            <w:lang w:val="en-US"/>
          </w:rPr>
          <w:t>. Folder “tmp2” containing “academicDigital” only, sorted from highest to lowest unique color frequency</w:t>
        </w:r>
        <w:r w:rsidR="001D33DF" w:rsidRPr="00A4263D">
          <w:rPr>
            <w:rStyle w:val="Hyperlink"/>
            <w:noProof/>
          </w:rPr>
          <w:t>.</w:t>
        </w:r>
        <w:r w:rsidR="001D33DF">
          <w:rPr>
            <w:noProof/>
            <w:webHidden/>
          </w:rPr>
          <w:tab/>
        </w:r>
        <w:r w:rsidR="001D33DF">
          <w:rPr>
            <w:noProof/>
            <w:webHidden/>
          </w:rPr>
          <w:fldChar w:fldCharType="begin"/>
        </w:r>
        <w:r w:rsidR="001D33DF">
          <w:rPr>
            <w:noProof/>
            <w:webHidden/>
          </w:rPr>
          <w:instrText xml:space="preserve"> PAGEREF _Toc137266934 \h </w:instrText>
        </w:r>
        <w:r w:rsidR="001D33DF">
          <w:rPr>
            <w:noProof/>
            <w:webHidden/>
          </w:rPr>
        </w:r>
        <w:r w:rsidR="001D33DF">
          <w:rPr>
            <w:noProof/>
            <w:webHidden/>
          </w:rPr>
          <w:fldChar w:fldCharType="separate"/>
        </w:r>
        <w:r w:rsidR="009910D7">
          <w:rPr>
            <w:noProof/>
            <w:webHidden/>
          </w:rPr>
          <w:t>22</w:t>
        </w:r>
        <w:r w:rsidR="001D33DF">
          <w:rPr>
            <w:noProof/>
            <w:webHidden/>
          </w:rPr>
          <w:fldChar w:fldCharType="end"/>
        </w:r>
      </w:hyperlink>
    </w:p>
    <w:p w14:paraId="25A1F201" w14:textId="4BA773A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35" w:history="1">
        <w:r w:rsidR="001D33DF" w:rsidRPr="00A4263D">
          <w:rPr>
            <w:rStyle w:val="Hyperlink"/>
            <w:noProof/>
          </w:rPr>
          <w:t>Figure 24</w:t>
        </w:r>
        <w:r w:rsidR="001D33DF" w:rsidRPr="00A4263D">
          <w:rPr>
            <w:rStyle w:val="Hyperlink"/>
            <w:noProof/>
            <w:lang w:val="en-US"/>
          </w:rPr>
          <w:t>. FB Image URL when logged out (top) vs when logged in (bottom)</w:t>
        </w:r>
        <w:r w:rsidR="001D33DF" w:rsidRPr="00A4263D">
          <w:rPr>
            <w:rStyle w:val="Hyperlink"/>
            <w:noProof/>
          </w:rPr>
          <w:t>.</w:t>
        </w:r>
        <w:r w:rsidR="001D33DF">
          <w:rPr>
            <w:noProof/>
            <w:webHidden/>
          </w:rPr>
          <w:tab/>
        </w:r>
        <w:r w:rsidR="001D33DF">
          <w:rPr>
            <w:noProof/>
            <w:webHidden/>
          </w:rPr>
          <w:fldChar w:fldCharType="begin"/>
        </w:r>
        <w:r w:rsidR="001D33DF">
          <w:rPr>
            <w:noProof/>
            <w:webHidden/>
          </w:rPr>
          <w:instrText xml:space="preserve"> PAGEREF _Toc137266935 \h </w:instrText>
        </w:r>
        <w:r w:rsidR="001D33DF">
          <w:rPr>
            <w:noProof/>
            <w:webHidden/>
          </w:rPr>
        </w:r>
        <w:r w:rsidR="001D33DF">
          <w:rPr>
            <w:noProof/>
            <w:webHidden/>
          </w:rPr>
          <w:fldChar w:fldCharType="separate"/>
        </w:r>
        <w:r w:rsidR="009910D7">
          <w:rPr>
            <w:noProof/>
            <w:webHidden/>
          </w:rPr>
          <w:t>23</w:t>
        </w:r>
        <w:r w:rsidR="001D33DF">
          <w:rPr>
            <w:noProof/>
            <w:webHidden/>
          </w:rPr>
          <w:fldChar w:fldCharType="end"/>
        </w:r>
      </w:hyperlink>
    </w:p>
    <w:p w14:paraId="50CDCA5B" w14:textId="05F9FB92"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36" w:history="1">
        <w:r w:rsidR="001D33DF" w:rsidRPr="00A4263D">
          <w:rPr>
            <w:rStyle w:val="Hyperlink"/>
            <w:noProof/>
          </w:rPr>
          <w:t>Figure 25</w:t>
        </w:r>
        <w:r w:rsidR="001D33DF" w:rsidRPr="00A4263D">
          <w:rPr>
            <w:rStyle w:val="Hyperlink"/>
            <w:noProof/>
            <w:lang w:val="en-US"/>
          </w:rPr>
          <w:t>. Example 1 of cropped (highlighted) vs non-cropped images</w:t>
        </w:r>
        <w:r w:rsidR="001D33DF" w:rsidRPr="00A4263D">
          <w:rPr>
            <w:rStyle w:val="Hyperlink"/>
            <w:noProof/>
          </w:rPr>
          <w:t>.</w:t>
        </w:r>
        <w:r w:rsidR="001D33DF">
          <w:rPr>
            <w:noProof/>
            <w:webHidden/>
          </w:rPr>
          <w:tab/>
        </w:r>
        <w:r w:rsidR="001D33DF">
          <w:rPr>
            <w:noProof/>
            <w:webHidden/>
          </w:rPr>
          <w:fldChar w:fldCharType="begin"/>
        </w:r>
        <w:r w:rsidR="001D33DF">
          <w:rPr>
            <w:noProof/>
            <w:webHidden/>
          </w:rPr>
          <w:instrText xml:space="preserve"> PAGEREF _Toc137266936 \h </w:instrText>
        </w:r>
        <w:r w:rsidR="001D33DF">
          <w:rPr>
            <w:noProof/>
            <w:webHidden/>
          </w:rPr>
        </w:r>
        <w:r w:rsidR="001D33DF">
          <w:rPr>
            <w:noProof/>
            <w:webHidden/>
          </w:rPr>
          <w:fldChar w:fldCharType="separate"/>
        </w:r>
        <w:r w:rsidR="009910D7">
          <w:rPr>
            <w:noProof/>
            <w:webHidden/>
          </w:rPr>
          <w:t>23</w:t>
        </w:r>
        <w:r w:rsidR="001D33DF">
          <w:rPr>
            <w:noProof/>
            <w:webHidden/>
          </w:rPr>
          <w:fldChar w:fldCharType="end"/>
        </w:r>
      </w:hyperlink>
    </w:p>
    <w:p w14:paraId="01D8F588" w14:textId="1E96611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37" w:history="1">
        <w:r w:rsidR="001D33DF" w:rsidRPr="00A4263D">
          <w:rPr>
            <w:rStyle w:val="Hyperlink"/>
            <w:noProof/>
          </w:rPr>
          <w:t>Figure 26</w:t>
        </w:r>
        <w:r w:rsidR="001D33DF" w:rsidRPr="00A4263D">
          <w:rPr>
            <w:rStyle w:val="Hyperlink"/>
            <w:noProof/>
            <w:lang w:val="en-US"/>
          </w:rPr>
          <w:t>. Example 2 of cropped vs non-cropped images</w:t>
        </w:r>
        <w:r w:rsidR="001D33DF" w:rsidRPr="00A4263D">
          <w:rPr>
            <w:rStyle w:val="Hyperlink"/>
            <w:noProof/>
          </w:rPr>
          <w:t>.</w:t>
        </w:r>
        <w:r w:rsidR="001D33DF">
          <w:rPr>
            <w:noProof/>
            <w:webHidden/>
          </w:rPr>
          <w:tab/>
        </w:r>
        <w:r w:rsidR="001D33DF">
          <w:rPr>
            <w:noProof/>
            <w:webHidden/>
          </w:rPr>
          <w:fldChar w:fldCharType="begin"/>
        </w:r>
        <w:r w:rsidR="001D33DF">
          <w:rPr>
            <w:noProof/>
            <w:webHidden/>
          </w:rPr>
          <w:instrText xml:space="preserve"> PAGEREF _Toc137266937 \h </w:instrText>
        </w:r>
        <w:r w:rsidR="001D33DF">
          <w:rPr>
            <w:noProof/>
            <w:webHidden/>
          </w:rPr>
        </w:r>
        <w:r w:rsidR="001D33DF">
          <w:rPr>
            <w:noProof/>
            <w:webHidden/>
          </w:rPr>
          <w:fldChar w:fldCharType="separate"/>
        </w:r>
        <w:r w:rsidR="009910D7">
          <w:rPr>
            <w:noProof/>
            <w:webHidden/>
          </w:rPr>
          <w:t>23</w:t>
        </w:r>
        <w:r w:rsidR="001D33DF">
          <w:rPr>
            <w:noProof/>
            <w:webHidden/>
          </w:rPr>
          <w:fldChar w:fldCharType="end"/>
        </w:r>
      </w:hyperlink>
    </w:p>
    <w:p w14:paraId="7B50082B" w14:textId="5B85C582"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38" w:history="1">
        <w:r w:rsidR="001D33DF" w:rsidRPr="00A4263D">
          <w:rPr>
            <w:rStyle w:val="Hyperlink"/>
            <w:noProof/>
          </w:rPr>
          <w:t>Figure 27</w:t>
        </w:r>
        <w:r w:rsidR="001D33DF" w:rsidRPr="00A4263D">
          <w:rPr>
            <w:rStyle w:val="Hyperlink"/>
            <w:noProof/>
            <w:lang w:val="en-US"/>
          </w:rPr>
          <w:t>. Example 3 of cropped (highlighted) vs non-cropped images</w:t>
        </w:r>
        <w:r w:rsidR="001D33DF" w:rsidRPr="00A4263D">
          <w:rPr>
            <w:rStyle w:val="Hyperlink"/>
            <w:noProof/>
          </w:rPr>
          <w:t>.</w:t>
        </w:r>
        <w:r w:rsidR="001D33DF">
          <w:rPr>
            <w:noProof/>
            <w:webHidden/>
          </w:rPr>
          <w:tab/>
        </w:r>
        <w:r w:rsidR="001D33DF">
          <w:rPr>
            <w:noProof/>
            <w:webHidden/>
          </w:rPr>
          <w:fldChar w:fldCharType="begin"/>
        </w:r>
        <w:r w:rsidR="001D33DF">
          <w:rPr>
            <w:noProof/>
            <w:webHidden/>
          </w:rPr>
          <w:instrText xml:space="preserve"> PAGEREF _Toc137266938 \h </w:instrText>
        </w:r>
        <w:r w:rsidR="001D33DF">
          <w:rPr>
            <w:noProof/>
            <w:webHidden/>
          </w:rPr>
        </w:r>
        <w:r w:rsidR="001D33DF">
          <w:rPr>
            <w:noProof/>
            <w:webHidden/>
          </w:rPr>
          <w:fldChar w:fldCharType="separate"/>
        </w:r>
        <w:r w:rsidR="009910D7">
          <w:rPr>
            <w:noProof/>
            <w:webHidden/>
          </w:rPr>
          <w:t>24</w:t>
        </w:r>
        <w:r w:rsidR="001D33DF">
          <w:rPr>
            <w:noProof/>
            <w:webHidden/>
          </w:rPr>
          <w:fldChar w:fldCharType="end"/>
        </w:r>
      </w:hyperlink>
    </w:p>
    <w:p w14:paraId="48564871" w14:textId="5F7142FB"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39" w:history="1">
        <w:r w:rsidR="001D33DF" w:rsidRPr="00A4263D">
          <w:rPr>
            <w:rStyle w:val="Hyperlink"/>
            <w:noProof/>
          </w:rPr>
          <w:t>Figure 28</w:t>
        </w:r>
        <w:r w:rsidR="001D33DF" w:rsidRPr="00A4263D">
          <w:rPr>
            <w:rStyle w:val="Hyperlink"/>
            <w:noProof/>
            <w:lang w:val="en-US"/>
          </w:rPr>
          <w:t>. Example of image with “.jpg” extension that are actually PNG images</w:t>
        </w:r>
        <w:r w:rsidR="001D33DF" w:rsidRPr="00A4263D">
          <w:rPr>
            <w:rStyle w:val="Hyperlink"/>
            <w:noProof/>
          </w:rPr>
          <w:t>.</w:t>
        </w:r>
        <w:r w:rsidR="001D33DF">
          <w:rPr>
            <w:noProof/>
            <w:webHidden/>
          </w:rPr>
          <w:tab/>
        </w:r>
        <w:r w:rsidR="001D33DF">
          <w:rPr>
            <w:noProof/>
            <w:webHidden/>
          </w:rPr>
          <w:fldChar w:fldCharType="begin"/>
        </w:r>
        <w:r w:rsidR="001D33DF">
          <w:rPr>
            <w:noProof/>
            <w:webHidden/>
          </w:rPr>
          <w:instrText xml:space="preserve"> PAGEREF _Toc137266939 \h </w:instrText>
        </w:r>
        <w:r w:rsidR="001D33DF">
          <w:rPr>
            <w:noProof/>
            <w:webHidden/>
          </w:rPr>
        </w:r>
        <w:r w:rsidR="001D33DF">
          <w:rPr>
            <w:noProof/>
            <w:webHidden/>
          </w:rPr>
          <w:fldChar w:fldCharType="separate"/>
        </w:r>
        <w:r w:rsidR="009910D7">
          <w:rPr>
            <w:noProof/>
            <w:webHidden/>
          </w:rPr>
          <w:t>24</w:t>
        </w:r>
        <w:r w:rsidR="001D33DF">
          <w:rPr>
            <w:noProof/>
            <w:webHidden/>
          </w:rPr>
          <w:fldChar w:fldCharType="end"/>
        </w:r>
      </w:hyperlink>
    </w:p>
    <w:p w14:paraId="3125FA55" w14:textId="45F30202"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40" w:history="1">
        <w:r w:rsidR="001D33DF" w:rsidRPr="00A4263D">
          <w:rPr>
            <w:rStyle w:val="Hyperlink"/>
            <w:noProof/>
          </w:rPr>
          <w:t>Figure 29</w:t>
        </w:r>
        <w:r w:rsidR="001D33DF" w:rsidRPr="00A4263D">
          <w:rPr>
            <w:rStyle w:val="Hyperlink"/>
            <w:noProof/>
            <w:lang w:val="en-US"/>
          </w:rPr>
          <w:t>. Example of image with wrong orientation</w:t>
        </w:r>
        <w:r w:rsidR="001D33DF" w:rsidRPr="00A4263D">
          <w:rPr>
            <w:rStyle w:val="Hyperlink"/>
            <w:noProof/>
          </w:rPr>
          <w:t>.</w:t>
        </w:r>
        <w:r w:rsidR="001D33DF">
          <w:rPr>
            <w:noProof/>
            <w:webHidden/>
          </w:rPr>
          <w:tab/>
        </w:r>
        <w:r w:rsidR="001D33DF">
          <w:rPr>
            <w:noProof/>
            <w:webHidden/>
          </w:rPr>
          <w:fldChar w:fldCharType="begin"/>
        </w:r>
        <w:r w:rsidR="001D33DF">
          <w:rPr>
            <w:noProof/>
            <w:webHidden/>
          </w:rPr>
          <w:instrText xml:space="preserve"> PAGEREF _Toc137266940 \h </w:instrText>
        </w:r>
        <w:r w:rsidR="001D33DF">
          <w:rPr>
            <w:noProof/>
            <w:webHidden/>
          </w:rPr>
        </w:r>
        <w:r w:rsidR="001D33DF">
          <w:rPr>
            <w:noProof/>
            <w:webHidden/>
          </w:rPr>
          <w:fldChar w:fldCharType="separate"/>
        </w:r>
        <w:r w:rsidR="009910D7">
          <w:rPr>
            <w:noProof/>
            <w:webHidden/>
          </w:rPr>
          <w:t>24</w:t>
        </w:r>
        <w:r w:rsidR="001D33DF">
          <w:rPr>
            <w:noProof/>
            <w:webHidden/>
          </w:rPr>
          <w:fldChar w:fldCharType="end"/>
        </w:r>
      </w:hyperlink>
    </w:p>
    <w:p w14:paraId="19015C35" w14:textId="32AC052E"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41" w:history="1">
        <w:r w:rsidR="001D33DF" w:rsidRPr="00A4263D">
          <w:rPr>
            <w:rStyle w:val="Hyperlink"/>
            <w:noProof/>
          </w:rPr>
          <w:t>Figure 30</w:t>
        </w:r>
        <w:r w:rsidR="001D33DF" w:rsidRPr="00A4263D">
          <w:rPr>
            <w:rStyle w:val="Hyperlink"/>
            <w:noProof/>
            <w:lang w:val="en-US"/>
          </w:rPr>
          <w:t>. Example of image with wrong orientation</w:t>
        </w:r>
        <w:r w:rsidR="001D33DF" w:rsidRPr="00A4263D">
          <w:rPr>
            <w:rStyle w:val="Hyperlink"/>
            <w:noProof/>
          </w:rPr>
          <w:t>.</w:t>
        </w:r>
        <w:r w:rsidR="001D33DF">
          <w:rPr>
            <w:noProof/>
            <w:webHidden/>
          </w:rPr>
          <w:tab/>
        </w:r>
        <w:r w:rsidR="001D33DF">
          <w:rPr>
            <w:noProof/>
            <w:webHidden/>
          </w:rPr>
          <w:fldChar w:fldCharType="begin"/>
        </w:r>
        <w:r w:rsidR="001D33DF">
          <w:rPr>
            <w:noProof/>
            <w:webHidden/>
          </w:rPr>
          <w:instrText xml:space="preserve"> PAGEREF _Toc137266941 \h </w:instrText>
        </w:r>
        <w:r w:rsidR="001D33DF">
          <w:rPr>
            <w:noProof/>
            <w:webHidden/>
          </w:rPr>
        </w:r>
        <w:r w:rsidR="001D33DF">
          <w:rPr>
            <w:noProof/>
            <w:webHidden/>
          </w:rPr>
          <w:fldChar w:fldCharType="separate"/>
        </w:r>
        <w:r w:rsidR="009910D7">
          <w:rPr>
            <w:noProof/>
            <w:webHidden/>
          </w:rPr>
          <w:t>25</w:t>
        </w:r>
        <w:r w:rsidR="001D33DF">
          <w:rPr>
            <w:noProof/>
            <w:webHidden/>
          </w:rPr>
          <w:fldChar w:fldCharType="end"/>
        </w:r>
      </w:hyperlink>
    </w:p>
    <w:p w14:paraId="643B221C" w14:textId="6109BF80"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42" w:history="1">
        <w:r w:rsidR="001D33DF" w:rsidRPr="00A4263D">
          <w:rPr>
            <w:rStyle w:val="Hyperlink"/>
            <w:noProof/>
          </w:rPr>
          <w:t>Figure 31</w:t>
        </w:r>
        <w:r w:rsidR="001D33DF" w:rsidRPr="00A4263D">
          <w:rPr>
            <w:rStyle w:val="Hyperlink"/>
            <w:noProof/>
            <w:lang w:val="en-US"/>
          </w:rPr>
          <w:t>. Features of “imgsPropsv1.csv” extracted from the dataset’s images</w:t>
        </w:r>
        <w:r w:rsidR="001D33DF" w:rsidRPr="00A4263D">
          <w:rPr>
            <w:rStyle w:val="Hyperlink"/>
            <w:noProof/>
          </w:rPr>
          <w:t>.</w:t>
        </w:r>
        <w:r w:rsidR="001D33DF">
          <w:rPr>
            <w:noProof/>
            <w:webHidden/>
          </w:rPr>
          <w:tab/>
        </w:r>
        <w:r w:rsidR="001D33DF">
          <w:rPr>
            <w:noProof/>
            <w:webHidden/>
          </w:rPr>
          <w:fldChar w:fldCharType="begin"/>
        </w:r>
        <w:r w:rsidR="001D33DF">
          <w:rPr>
            <w:noProof/>
            <w:webHidden/>
          </w:rPr>
          <w:instrText xml:space="preserve"> PAGEREF _Toc137266942 \h </w:instrText>
        </w:r>
        <w:r w:rsidR="001D33DF">
          <w:rPr>
            <w:noProof/>
            <w:webHidden/>
          </w:rPr>
        </w:r>
        <w:r w:rsidR="001D33DF">
          <w:rPr>
            <w:noProof/>
            <w:webHidden/>
          </w:rPr>
          <w:fldChar w:fldCharType="separate"/>
        </w:r>
        <w:r w:rsidR="009910D7">
          <w:rPr>
            <w:noProof/>
            <w:webHidden/>
          </w:rPr>
          <w:t>26</w:t>
        </w:r>
        <w:r w:rsidR="001D33DF">
          <w:rPr>
            <w:noProof/>
            <w:webHidden/>
          </w:rPr>
          <w:fldChar w:fldCharType="end"/>
        </w:r>
      </w:hyperlink>
    </w:p>
    <w:p w14:paraId="4B98899A" w14:textId="1C122935"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43" w:history="1">
        <w:r w:rsidR="001D33DF" w:rsidRPr="00A4263D">
          <w:rPr>
            <w:rStyle w:val="Hyperlink"/>
            <w:noProof/>
          </w:rPr>
          <w:t>Figure 32</w:t>
        </w:r>
        <w:r w:rsidR="001D33DF" w:rsidRPr="00A4263D">
          <w:rPr>
            <w:rStyle w:val="Hyperlink"/>
            <w:noProof/>
            <w:lang w:val="en-US"/>
          </w:rPr>
          <w:t>. VCNN Architecture</w:t>
        </w:r>
        <w:r w:rsidR="001D33DF" w:rsidRPr="00A4263D">
          <w:rPr>
            <w:rStyle w:val="Hyperlink"/>
            <w:noProof/>
          </w:rPr>
          <w:t>.</w:t>
        </w:r>
        <w:r w:rsidR="001D33DF">
          <w:rPr>
            <w:noProof/>
            <w:webHidden/>
          </w:rPr>
          <w:tab/>
        </w:r>
        <w:r w:rsidR="001D33DF">
          <w:rPr>
            <w:noProof/>
            <w:webHidden/>
          </w:rPr>
          <w:fldChar w:fldCharType="begin"/>
        </w:r>
        <w:r w:rsidR="001D33DF">
          <w:rPr>
            <w:noProof/>
            <w:webHidden/>
          </w:rPr>
          <w:instrText xml:space="preserve"> PAGEREF _Toc137266943 \h </w:instrText>
        </w:r>
        <w:r w:rsidR="001D33DF">
          <w:rPr>
            <w:noProof/>
            <w:webHidden/>
          </w:rPr>
        </w:r>
        <w:r w:rsidR="001D33DF">
          <w:rPr>
            <w:noProof/>
            <w:webHidden/>
          </w:rPr>
          <w:fldChar w:fldCharType="separate"/>
        </w:r>
        <w:r w:rsidR="009910D7">
          <w:rPr>
            <w:noProof/>
            <w:webHidden/>
          </w:rPr>
          <w:t>28</w:t>
        </w:r>
        <w:r w:rsidR="001D33DF">
          <w:rPr>
            <w:noProof/>
            <w:webHidden/>
          </w:rPr>
          <w:fldChar w:fldCharType="end"/>
        </w:r>
      </w:hyperlink>
    </w:p>
    <w:p w14:paraId="35E3B555" w14:textId="102DA711"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44" w:history="1">
        <w:r w:rsidR="001D33DF" w:rsidRPr="00A4263D">
          <w:rPr>
            <w:rStyle w:val="Hyperlink"/>
            <w:noProof/>
          </w:rPr>
          <w:t>Figure 33</w:t>
        </w:r>
        <w:r w:rsidR="001D33DF" w:rsidRPr="00A4263D">
          <w:rPr>
            <w:rStyle w:val="Hyperlink"/>
            <w:noProof/>
            <w:lang w:val="en-US"/>
          </w:rPr>
          <w:t>. MCNN Architecture</w:t>
        </w:r>
        <w:r w:rsidR="001D33DF" w:rsidRPr="00A4263D">
          <w:rPr>
            <w:rStyle w:val="Hyperlink"/>
            <w:noProof/>
          </w:rPr>
          <w:t>.</w:t>
        </w:r>
        <w:r w:rsidR="001D33DF">
          <w:rPr>
            <w:noProof/>
            <w:webHidden/>
          </w:rPr>
          <w:tab/>
        </w:r>
        <w:r w:rsidR="001D33DF">
          <w:rPr>
            <w:noProof/>
            <w:webHidden/>
          </w:rPr>
          <w:fldChar w:fldCharType="begin"/>
        </w:r>
        <w:r w:rsidR="001D33DF">
          <w:rPr>
            <w:noProof/>
            <w:webHidden/>
          </w:rPr>
          <w:instrText xml:space="preserve"> PAGEREF _Toc137266944 \h </w:instrText>
        </w:r>
        <w:r w:rsidR="001D33DF">
          <w:rPr>
            <w:noProof/>
            <w:webHidden/>
          </w:rPr>
        </w:r>
        <w:r w:rsidR="001D33DF">
          <w:rPr>
            <w:noProof/>
            <w:webHidden/>
          </w:rPr>
          <w:fldChar w:fldCharType="separate"/>
        </w:r>
        <w:r w:rsidR="009910D7">
          <w:rPr>
            <w:noProof/>
            <w:webHidden/>
          </w:rPr>
          <w:t>29</w:t>
        </w:r>
        <w:r w:rsidR="001D33DF">
          <w:rPr>
            <w:noProof/>
            <w:webHidden/>
          </w:rPr>
          <w:fldChar w:fldCharType="end"/>
        </w:r>
      </w:hyperlink>
    </w:p>
    <w:p w14:paraId="7BB0564A" w14:textId="3723B833"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45" w:history="1">
        <w:r w:rsidR="001D33DF" w:rsidRPr="00A4263D">
          <w:rPr>
            <w:rStyle w:val="Hyperlink"/>
            <w:noProof/>
          </w:rPr>
          <w:t>Figure 34</w:t>
        </w:r>
        <w:r w:rsidR="001D33DF" w:rsidRPr="00A4263D">
          <w:rPr>
            <w:rStyle w:val="Hyperlink"/>
            <w:noProof/>
            <w:lang w:val="en-US"/>
          </w:rPr>
          <w:t>. A single level hierarchy tree</w:t>
        </w:r>
        <w:r w:rsidR="001D33DF" w:rsidRPr="00A4263D">
          <w:rPr>
            <w:rStyle w:val="Hyperlink"/>
            <w:noProof/>
          </w:rPr>
          <w:t>.</w:t>
        </w:r>
        <w:r w:rsidR="001D33DF">
          <w:rPr>
            <w:noProof/>
            <w:webHidden/>
          </w:rPr>
          <w:tab/>
        </w:r>
        <w:r w:rsidR="001D33DF">
          <w:rPr>
            <w:noProof/>
            <w:webHidden/>
          </w:rPr>
          <w:fldChar w:fldCharType="begin"/>
        </w:r>
        <w:r w:rsidR="001D33DF">
          <w:rPr>
            <w:noProof/>
            <w:webHidden/>
          </w:rPr>
          <w:instrText xml:space="preserve"> PAGEREF _Toc137266945 \h </w:instrText>
        </w:r>
        <w:r w:rsidR="001D33DF">
          <w:rPr>
            <w:noProof/>
            <w:webHidden/>
          </w:rPr>
        </w:r>
        <w:r w:rsidR="001D33DF">
          <w:rPr>
            <w:noProof/>
            <w:webHidden/>
          </w:rPr>
          <w:fldChar w:fldCharType="separate"/>
        </w:r>
        <w:r w:rsidR="009910D7">
          <w:rPr>
            <w:noProof/>
            <w:webHidden/>
          </w:rPr>
          <w:t>30</w:t>
        </w:r>
        <w:r w:rsidR="001D33DF">
          <w:rPr>
            <w:noProof/>
            <w:webHidden/>
          </w:rPr>
          <w:fldChar w:fldCharType="end"/>
        </w:r>
      </w:hyperlink>
    </w:p>
    <w:p w14:paraId="36EB61F9" w14:textId="6C01FE64"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46" w:history="1">
        <w:r w:rsidR="001D33DF" w:rsidRPr="00A4263D">
          <w:rPr>
            <w:rStyle w:val="Hyperlink"/>
            <w:noProof/>
          </w:rPr>
          <w:t>Figure 35</w:t>
        </w:r>
        <w:r w:rsidR="001D33DF" w:rsidRPr="00A4263D">
          <w:rPr>
            <w:rStyle w:val="Hyperlink"/>
            <w:noProof/>
            <w:lang w:val="en-US"/>
          </w:rPr>
          <w:t>. A two-level hierarchy tree.</w:t>
        </w:r>
        <w:r w:rsidR="001D33DF">
          <w:rPr>
            <w:noProof/>
            <w:webHidden/>
          </w:rPr>
          <w:tab/>
        </w:r>
        <w:r w:rsidR="001D33DF">
          <w:rPr>
            <w:noProof/>
            <w:webHidden/>
          </w:rPr>
          <w:fldChar w:fldCharType="begin"/>
        </w:r>
        <w:r w:rsidR="001D33DF">
          <w:rPr>
            <w:noProof/>
            <w:webHidden/>
          </w:rPr>
          <w:instrText xml:space="preserve"> PAGEREF _Toc137266946 \h </w:instrText>
        </w:r>
        <w:r w:rsidR="001D33DF">
          <w:rPr>
            <w:noProof/>
            <w:webHidden/>
          </w:rPr>
        </w:r>
        <w:r w:rsidR="001D33DF">
          <w:rPr>
            <w:noProof/>
            <w:webHidden/>
          </w:rPr>
          <w:fldChar w:fldCharType="separate"/>
        </w:r>
        <w:r w:rsidR="009910D7">
          <w:rPr>
            <w:noProof/>
            <w:webHidden/>
          </w:rPr>
          <w:t>30</w:t>
        </w:r>
        <w:r w:rsidR="001D33DF">
          <w:rPr>
            <w:noProof/>
            <w:webHidden/>
          </w:rPr>
          <w:fldChar w:fldCharType="end"/>
        </w:r>
      </w:hyperlink>
    </w:p>
    <w:p w14:paraId="7F1A687E" w14:textId="6054D4F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47" w:history="1">
        <w:r w:rsidR="001D33DF" w:rsidRPr="00A4263D">
          <w:rPr>
            <w:rStyle w:val="Hyperlink"/>
            <w:noProof/>
          </w:rPr>
          <w:t>Figure 36</w:t>
        </w:r>
        <w:r w:rsidR="001D33DF" w:rsidRPr="00A4263D">
          <w:rPr>
            <w:rStyle w:val="Hyperlink"/>
            <w:noProof/>
            <w:lang w:val="en-US"/>
          </w:rPr>
          <w:t>. HCNN Architecture: depth of 1 and visualized by code.</w:t>
        </w:r>
        <w:r w:rsidR="001D33DF">
          <w:rPr>
            <w:noProof/>
            <w:webHidden/>
          </w:rPr>
          <w:tab/>
        </w:r>
        <w:r w:rsidR="001D33DF">
          <w:rPr>
            <w:noProof/>
            <w:webHidden/>
          </w:rPr>
          <w:fldChar w:fldCharType="begin"/>
        </w:r>
        <w:r w:rsidR="001D33DF">
          <w:rPr>
            <w:noProof/>
            <w:webHidden/>
          </w:rPr>
          <w:instrText xml:space="preserve"> PAGEREF _Toc137266947 \h </w:instrText>
        </w:r>
        <w:r w:rsidR="001D33DF">
          <w:rPr>
            <w:noProof/>
            <w:webHidden/>
          </w:rPr>
        </w:r>
        <w:r w:rsidR="001D33DF">
          <w:rPr>
            <w:noProof/>
            <w:webHidden/>
          </w:rPr>
          <w:fldChar w:fldCharType="separate"/>
        </w:r>
        <w:r w:rsidR="009910D7">
          <w:rPr>
            <w:noProof/>
            <w:webHidden/>
          </w:rPr>
          <w:t>31</w:t>
        </w:r>
        <w:r w:rsidR="001D33DF">
          <w:rPr>
            <w:noProof/>
            <w:webHidden/>
          </w:rPr>
          <w:fldChar w:fldCharType="end"/>
        </w:r>
      </w:hyperlink>
    </w:p>
    <w:p w14:paraId="33279E37" w14:textId="7063B3B1"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48" w:history="1">
        <w:r w:rsidR="001D33DF" w:rsidRPr="00A4263D">
          <w:rPr>
            <w:rStyle w:val="Hyperlink"/>
            <w:noProof/>
          </w:rPr>
          <w:t>Figure 37</w:t>
        </w:r>
        <w:r w:rsidR="001D33DF" w:rsidRPr="00A4263D">
          <w:rPr>
            <w:rStyle w:val="Hyperlink"/>
            <w:noProof/>
            <w:lang w:val="en-US"/>
          </w:rPr>
          <w:t>. HCNN Architecture: depth of 1.</w:t>
        </w:r>
        <w:r w:rsidR="001D33DF">
          <w:rPr>
            <w:noProof/>
            <w:webHidden/>
          </w:rPr>
          <w:tab/>
        </w:r>
        <w:r w:rsidR="001D33DF">
          <w:rPr>
            <w:noProof/>
            <w:webHidden/>
          </w:rPr>
          <w:fldChar w:fldCharType="begin"/>
        </w:r>
        <w:r w:rsidR="001D33DF">
          <w:rPr>
            <w:noProof/>
            <w:webHidden/>
          </w:rPr>
          <w:instrText xml:space="preserve"> PAGEREF _Toc137266948 \h </w:instrText>
        </w:r>
        <w:r w:rsidR="001D33DF">
          <w:rPr>
            <w:noProof/>
            <w:webHidden/>
          </w:rPr>
        </w:r>
        <w:r w:rsidR="001D33DF">
          <w:rPr>
            <w:noProof/>
            <w:webHidden/>
          </w:rPr>
          <w:fldChar w:fldCharType="separate"/>
        </w:r>
        <w:r w:rsidR="009910D7">
          <w:rPr>
            <w:noProof/>
            <w:webHidden/>
          </w:rPr>
          <w:t>32</w:t>
        </w:r>
        <w:r w:rsidR="001D33DF">
          <w:rPr>
            <w:noProof/>
            <w:webHidden/>
          </w:rPr>
          <w:fldChar w:fldCharType="end"/>
        </w:r>
      </w:hyperlink>
    </w:p>
    <w:p w14:paraId="11ED61F3" w14:textId="3C52C519"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49" w:history="1">
        <w:r w:rsidR="001D33DF" w:rsidRPr="00A4263D">
          <w:rPr>
            <w:rStyle w:val="Hyperlink"/>
            <w:noProof/>
          </w:rPr>
          <w:t>Figure 38</w:t>
        </w:r>
        <w:r w:rsidR="001D33DF" w:rsidRPr="00A4263D">
          <w:rPr>
            <w:rStyle w:val="Hyperlink"/>
            <w:noProof/>
            <w:lang w:val="en-US"/>
          </w:rPr>
          <w:t>. HCNN Architecture: depth of 2.</w:t>
        </w:r>
        <w:r w:rsidR="001D33DF">
          <w:rPr>
            <w:noProof/>
            <w:webHidden/>
          </w:rPr>
          <w:tab/>
        </w:r>
        <w:r w:rsidR="001D33DF">
          <w:rPr>
            <w:noProof/>
            <w:webHidden/>
          </w:rPr>
          <w:fldChar w:fldCharType="begin"/>
        </w:r>
        <w:r w:rsidR="001D33DF">
          <w:rPr>
            <w:noProof/>
            <w:webHidden/>
          </w:rPr>
          <w:instrText xml:space="preserve"> PAGEREF _Toc137266949 \h </w:instrText>
        </w:r>
        <w:r w:rsidR="001D33DF">
          <w:rPr>
            <w:noProof/>
            <w:webHidden/>
          </w:rPr>
        </w:r>
        <w:r w:rsidR="001D33DF">
          <w:rPr>
            <w:noProof/>
            <w:webHidden/>
          </w:rPr>
          <w:fldChar w:fldCharType="separate"/>
        </w:r>
        <w:r w:rsidR="009910D7">
          <w:rPr>
            <w:noProof/>
            <w:webHidden/>
          </w:rPr>
          <w:t>33</w:t>
        </w:r>
        <w:r w:rsidR="001D33DF">
          <w:rPr>
            <w:noProof/>
            <w:webHidden/>
          </w:rPr>
          <w:fldChar w:fldCharType="end"/>
        </w:r>
      </w:hyperlink>
    </w:p>
    <w:p w14:paraId="5AD36312" w14:textId="57F34E66"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50" w:history="1">
        <w:r w:rsidR="001D33DF" w:rsidRPr="00A4263D">
          <w:rPr>
            <w:rStyle w:val="Hyperlink"/>
            <w:noProof/>
          </w:rPr>
          <w:t>Figure 39</w:t>
        </w:r>
        <w:r w:rsidR="001D33DF" w:rsidRPr="00A4263D">
          <w:rPr>
            <w:rStyle w:val="Hyperlink"/>
            <w:noProof/>
            <w:lang w:val="en-US"/>
          </w:rPr>
          <w:t xml:space="preserve">. Arbitrary HCNN Architecture to grasp concept. Adapted from </w:t>
        </w:r>
        <w:r w:rsidR="001D33DF" w:rsidRPr="00A4263D">
          <w:rPr>
            <w:rStyle w:val="Hyperlink"/>
            <w:noProof/>
            <w:kern w:val="0"/>
          </w:rPr>
          <w:t>[45]</w:t>
        </w:r>
        <w:r w:rsidR="001D33DF" w:rsidRPr="00A4263D">
          <w:rPr>
            <w:rStyle w:val="Hyperlink"/>
            <w:noProof/>
            <w:lang w:val="en-US"/>
          </w:rPr>
          <w:t>.</w:t>
        </w:r>
        <w:r w:rsidR="001D33DF">
          <w:rPr>
            <w:noProof/>
            <w:webHidden/>
          </w:rPr>
          <w:tab/>
        </w:r>
        <w:r w:rsidR="001D33DF">
          <w:rPr>
            <w:noProof/>
            <w:webHidden/>
          </w:rPr>
          <w:fldChar w:fldCharType="begin"/>
        </w:r>
        <w:r w:rsidR="001D33DF">
          <w:rPr>
            <w:noProof/>
            <w:webHidden/>
          </w:rPr>
          <w:instrText xml:space="preserve"> PAGEREF _Toc137266950 \h </w:instrText>
        </w:r>
        <w:r w:rsidR="001D33DF">
          <w:rPr>
            <w:noProof/>
            <w:webHidden/>
          </w:rPr>
        </w:r>
        <w:r w:rsidR="001D33DF">
          <w:rPr>
            <w:noProof/>
            <w:webHidden/>
          </w:rPr>
          <w:fldChar w:fldCharType="separate"/>
        </w:r>
        <w:r w:rsidR="009910D7">
          <w:rPr>
            <w:noProof/>
            <w:webHidden/>
          </w:rPr>
          <w:t>34</w:t>
        </w:r>
        <w:r w:rsidR="001D33DF">
          <w:rPr>
            <w:noProof/>
            <w:webHidden/>
          </w:rPr>
          <w:fldChar w:fldCharType="end"/>
        </w:r>
      </w:hyperlink>
    </w:p>
    <w:p w14:paraId="7A8C816D" w14:textId="05677475"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51" w:history="1">
        <w:r w:rsidR="001D33DF" w:rsidRPr="00A4263D">
          <w:rPr>
            <w:rStyle w:val="Hyperlink"/>
            <w:noProof/>
          </w:rPr>
          <w:t>Figure 40</w:t>
        </w:r>
        <w:r w:rsidR="001D33DF" w:rsidRPr="00A4263D">
          <w:rPr>
            <w:rStyle w:val="Hyperlink"/>
            <w:noProof/>
            <w:lang w:val="en-US"/>
          </w:rPr>
          <w:t>. Google search term vs similar search term (search chips).</w:t>
        </w:r>
        <w:r w:rsidR="001D33DF">
          <w:rPr>
            <w:noProof/>
            <w:webHidden/>
          </w:rPr>
          <w:tab/>
        </w:r>
        <w:r w:rsidR="001D33DF">
          <w:rPr>
            <w:noProof/>
            <w:webHidden/>
          </w:rPr>
          <w:fldChar w:fldCharType="begin"/>
        </w:r>
        <w:r w:rsidR="001D33DF">
          <w:rPr>
            <w:noProof/>
            <w:webHidden/>
          </w:rPr>
          <w:instrText xml:space="preserve"> PAGEREF _Toc137266951 \h </w:instrText>
        </w:r>
        <w:r w:rsidR="001D33DF">
          <w:rPr>
            <w:noProof/>
            <w:webHidden/>
          </w:rPr>
        </w:r>
        <w:r w:rsidR="001D33DF">
          <w:rPr>
            <w:noProof/>
            <w:webHidden/>
          </w:rPr>
          <w:fldChar w:fldCharType="separate"/>
        </w:r>
        <w:r w:rsidR="009910D7">
          <w:rPr>
            <w:noProof/>
            <w:webHidden/>
          </w:rPr>
          <w:t>37</w:t>
        </w:r>
        <w:r w:rsidR="001D33DF">
          <w:rPr>
            <w:noProof/>
            <w:webHidden/>
          </w:rPr>
          <w:fldChar w:fldCharType="end"/>
        </w:r>
      </w:hyperlink>
    </w:p>
    <w:p w14:paraId="7B4E3545" w14:textId="1D498C4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52" w:history="1">
        <w:r w:rsidR="001D33DF" w:rsidRPr="00A4263D">
          <w:rPr>
            <w:rStyle w:val="Hyperlink"/>
            <w:noProof/>
          </w:rPr>
          <w:t>Figure 41</w:t>
        </w:r>
        <w:r w:rsidR="001D33DF" w:rsidRPr="00A4263D">
          <w:rPr>
            <w:rStyle w:val="Hyperlink"/>
            <w:noProof/>
            <w:lang w:val="en-US"/>
          </w:rPr>
          <w:t>. Class name of an image found by searching on Google.</w:t>
        </w:r>
        <w:r w:rsidR="001D33DF">
          <w:rPr>
            <w:noProof/>
            <w:webHidden/>
          </w:rPr>
          <w:tab/>
        </w:r>
        <w:r w:rsidR="001D33DF">
          <w:rPr>
            <w:noProof/>
            <w:webHidden/>
          </w:rPr>
          <w:fldChar w:fldCharType="begin"/>
        </w:r>
        <w:r w:rsidR="001D33DF">
          <w:rPr>
            <w:noProof/>
            <w:webHidden/>
          </w:rPr>
          <w:instrText xml:space="preserve"> PAGEREF _Toc137266952 \h </w:instrText>
        </w:r>
        <w:r w:rsidR="001D33DF">
          <w:rPr>
            <w:noProof/>
            <w:webHidden/>
          </w:rPr>
        </w:r>
        <w:r w:rsidR="001D33DF">
          <w:rPr>
            <w:noProof/>
            <w:webHidden/>
          </w:rPr>
          <w:fldChar w:fldCharType="separate"/>
        </w:r>
        <w:r w:rsidR="009910D7">
          <w:rPr>
            <w:noProof/>
            <w:webHidden/>
          </w:rPr>
          <w:t>38</w:t>
        </w:r>
        <w:r w:rsidR="001D33DF">
          <w:rPr>
            <w:noProof/>
            <w:webHidden/>
          </w:rPr>
          <w:fldChar w:fldCharType="end"/>
        </w:r>
      </w:hyperlink>
    </w:p>
    <w:p w14:paraId="025E8FE1" w14:textId="47778C18"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53" w:history="1">
        <w:r w:rsidR="001D33DF" w:rsidRPr="00A4263D">
          <w:rPr>
            <w:rStyle w:val="Hyperlink"/>
            <w:noProof/>
          </w:rPr>
          <w:t>Figure 42</w:t>
        </w:r>
        <w:r w:rsidR="001D33DF" w:rsidRPr="00A4263D">
          <w:rPr>
            <w:rStyle w:val="Hyperlink"/>
            <w:noProof/>
            <w:lang w:val="en-US"/>
          </w:rPr>
          <w:t>. Image at index 8 marks the start of the “academicPhotos” class.</w:t>
        </w:r>
        <w:r w:rsidR="001D33DF">
          <w:rPr>
            <w:noProof/>
            <w:webHidden/>
          </w:rPr>
          <w:tab/>
        </w:r>
        <w:r w:rsidR="001D33DF">
          <w:rPr>
            <w:noProof/>
            <w:webHidden/>
          </w:rPr>
          <w:fldChar w:fldCharType="begin"/>
        </w:r>
        <w:r w:rsidR="001D33DF">
          <w:rPr>
            <w:noProof/>
            <w:webHidden/>
          </w:rPr>
          <w:instrText xml:space="preserve"> PAGEREF _Toc137266953 \h </w:instrText>
        </w:r>
        <w:r w:rsidR="001D33DF">
          <w:rPr>
            <w:noProof/>
            <w:webHidden/>
          </w:rPr>
        </w:r>
        <w:r w:rsidR="001D33DF">
          <w:rPr>
            <w:noProof/>
            <w:webHidden/>
          </w:rPr>
          <w:fldChar w:fldCharType="separate"/>
        </w:r>
        <w:r w:rsidR="009910D7">
          <w:rPr>
            <w:noProof/>
            <w:webHidden/>
          </w:rPr>
          <w:t>38</w:t>
        </w:r>
        <w:r w:rsidR="001D33DF">
          <w:rPr>
            <w:noProof/>
            <w:webHidden/>
          </w:rPr>
          <w:fldChar w:fldCharType="end"/>
        </w:r>
      </w:hyperlink>
    </w:p>
    <w:p w14:paraId="00C26F4D" w14:textId="31D3B18E"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54" w:history="1">
        <w:r w:rsidR="001D33DF" w:rsidRPr="00A4263D">
          <w:rPr>
            <w:rStyle w:val="Hyperlink"/>
            <w:noProof/>
          </w:rPr>
          <w:t>Figure 43</w:t>
        </w:r>
        <w:r w:rsidR="001D33DF" w:rsidRPr="00A4263D">
          <w:rPr>
            <w:rStyle w:val="Hyperlink"/>
            <w:noProof/>
            <w:lang w:val="en-US"/>
          </w:rPr>
          <w:t>. Manually changing the index at which we stop moving “academicPhotos” files.</w:t>
        </w:r>
        <w:r w:rsidR="001D33DF">
          <w:rPr>
            <w:noProof/>
            <w:webHidden/>
          </w:rPr>
          <w:tab/>
        </w:r>
        <w:r w:rsidR="001D33DF">
          <w:rPr>
            <w:noProof/>
            <w:webHidden/>
          </w:rPr>
          <w:fldChar w:fldCharType="begin"/>
        </w:r>
        <w:r w:rsidR="001D33DF">
          <w:rPr>
            <w:noProof/>
            <w:webHidden/>
          </w:rPr>
          <w:instrText xml:space="preserve"> PAGEREF _Toc137266954 \h </w:instrText>
        </w:r>
        <w:r w:rsidR="001D33DF">
          <w:rPr>
            <w:noProof/>
            <w:webHidden/>
          </w:rPr>
        </w:r>
        <w:r w:rsidR="001D33DF">
          <w:rPr>
            <w:noProof/>
            <w:webHidden/>
          </w:rPr>
          <w:fldChar w:fldCharType="separate"/>
        </w:r>
        <w:r w:rsidR="009910D7">
          <w:rPr>
            <w:noProof/>
            <w:webHidden/>
          </w:rPr>
          <w:t>39</w:t>
        </w:r>
        <w:r w:rsidR="001D33DF">
          <w:rPr>
            <w:noProof/>
            <w:webHidden/>
          </w:rPr>
          <w:fldChar w:fldCharType="end"/>
        </w:r>
      </w:hyperlink>
    </w:p>
    <w:p w14:paraId="3E34982B" w14:textId="0065D09A"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55" w:history="1">
        <w:r w:rsidR="001D33DF" w:rsidRPr="00A4263D">
          <w:rPr>
            <w:rStyle w:val="Hyperlink"/>
            <w:noProof/>
          </w:rPr>
          <w:t>Figure 44</w:t>
        </w:r>
        <w:r w:rsidR="001D33DF" w:rsidRPr="00A4263D">
          <w:rPr>
            <w:rStyle w:val="Hyperlink"/>
            <w:noProof/>
            <w:lang w:val="en-US"/>
          </w:rPr>
          <w:t>. Difference between datasets “v01”, “v01.1”, and “v02”.</w:t>
        </w:r>
        <w:r w:rsidR="001D33DF">
          <w:rPr>
            <w:noProof/>
            <w:webHidden/>
          </w:rPr>
          <w:tab/>
        </w:r>
        <w:r w:rsidR="001D33DF">
          <w:rPr>
            <w:noProof/>
            <w:webHidden/>
          </w:rPr>
          <w:fldChar w:fldCharType="begin"/>
        </w:r>
        <w:r w:rsidR="001D33DF">
          <w:rPr>
            <w:noProof/>
            <w:webHidden/>
          </w:rPr>
          <w:instrText xml:space="preserve"> PAGEREF _Toc137266955 \h </w:instrText>
        </w:r>
        <w:r w:rsidR="001D33DF">
          <w:rPr>
            <w:noProof/>
            <w:webHidden/>
          </w:rPr>
        </w:r>
        <w:r w:rsidR="001D33DF">
          <w:rPr>
            <w:noProof/>
            <w:webHidden/>
          </w:rPr>
          <w:fldChar w:fldCharType="separate"/>
        </w:r>
        <w:r w:rsidR="009910D7">
          <w:rPr>
            <w:noProof/>
            <w:webHidden/>
          </w:rPr>
          <w:t>39</w:t>
        </w:r>
        <w:r w:rsidR="001D33DF">
          <w:rPr>
            <w:noProof/>
            <w:webHidden/>
          </w:rPr>
          <w:fldChar w:fldCharType="end"/>
        </w:r>
      </w:hyperlink>
    </w:p>
    <w:p w14:paraId="02BE8721" w14:textId="6E0D3F99"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56" w:history="1">
        <w:r w:rsidR="001D33DF" w:rsidRPr="00A4263D">
          <w:rPr>
            <w:rStyle w:val="Hyperlink"/>
            <w:noProof/>
          </w:rPr>
          <w:t>Figure 45</w:t>
        </w:r>
        <w:r w:rsidR="001D33DF" w:rsidRPr="00A4263D">
          <w:rPr>
            <w:rStyle w:val="Hyperlink"/>
            <w:noProof/>
            <w:lang w:val="en-US"/>
          </w:rPr>
          <w:t>. Outline of cleaning done in “dataset_preprocessing_part_3” notebook.</w:t>
        </w:r>
        <w:r w:rsidR="001D33DF">
          <w:rPr>
            <w:noProof/>
            <w:webHidden/>
          </w:rPr>
          <w:tab/>
        </w:r>
        <w:r w:rsidR="001D33DF">
          <w:rPr>
            <w:noProof/>
            <w:webHidden/>
          </w:rPr>
          <w:fldChar w:fldCharType="begin"/>
        </w:r>
        <w:r w:rsidR="001D33DF">
          <w:rPr>
            <w:noProof/>
            <w:webHidden/>
          </w:rPr>
          <w:instrText xml:space="preserve"> PAGEREF _Toc137266956 \h </w:instrText>
        </w:r>
        <w:r w:rsidR="001D33DF">
          <w:rPr>
            <w:noProof/>
            <w:webHidden/>
          </w:rPr>
        </w:r>
        <w:r w:rsidR="001D33DF">
          <w:rPr>
            <w:noProof/>
            <w:webHidden/>
          </w:rPr>
          <w:fldChar w:fldCharType="separate"/>
        </w:r>
        <w:r w:rsidR="009910D7">
          <w:rPr>
            <w:noProof/>
            <w:webHidden/>
          </w:rPr>
          <w:t>40</w:t>
        </w:r>
        <w:r w:rsidR="001D33DF">
          <w:rPr>
            <w:noProof/>
            <w:webHidden/>
          </w:rPr>
          <w:fldChar w:fldCharType="end"/>
        </w:r>
      </w:hyperlink>
    </w:p>
    <w:p w14:paraId="6252B7BB" w14:textId="7D60BFFD"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57" w:history="1">
        <w:r w:rsidR="001D33DF" w:rsidRPr="00A4263D">
          <w:rPr>
            <w:rStyle w:val="Hyperlink"/>
            <w:noProof/>
          </w:rPr>
          <w:t>Figure 46</w:t>
        </w:r>
        <w:r w:rsidR="001D33DF" w:rsidRPr="00A4263D">
          <w:rPr>
            <w:rStyle w:val="Hyperlink"/>
            <w:noProof/>
            <w:lang w:val="en-US"/>
          </w:rPr>
          <w:t>. Very wide “academicDigital” images.</w:t>
        </w:r>
        <w:r w:rsidR="001D33DF">
          <w:rPr>
            <w:noProof/>
            <w:webHidden/>
          </w:rPr>
          <w:tab/>
        </w:r>
        <w:r w:rsidR="001D33DF">
          <w:rPr>
            <w:noProof/>
            <w:webHidden/>
          </w:rPr>
          <w:fldChar w:fldCharType="begin"/>
        </w:r>
        <w:r w:rsidR="001D33DF">
          <w:rPr>
            <w:noProof/>
            <w:webHidden/>
          </w:rPr>
          <w:instrText xml:space="preserve"> PAGEREF _Toc137266957 \h </w:instrText>
        </w:r>
        <w:r w:rsidR="001D33DF">
          <w:rPr>
            <w:noProof/>
            <w:webHidden/>
          </w:rPr>
        </w:r>
        <w:r w:rsidR="001D33DF">
          <w:rPr>
            <w:noProof/>
            <w:webHidden/>
          </w:rPr>
          <w:fldChar w:fldCharType="separate"/>
        </w:r>
        <w:r w:rsidR="009910D7">
          <w:rPr>
            <w:noProof/>
            <w:webHidden/>
          </w:rPr>
          <w:t>41</w:t>
        </w:r>
        <w:r w:rsidR="001D33DF">
          <w:rPr>
            <w:noProof/>
            <w:webHidden/>
          </w:rPr>
          <w:fldChar w:fldCharType="end"/>
        </w:r>
      </w:hyperlink>
    </w:p>
    <w:p w14:paraId="1A5F6A5D" w14:textId="678AA2A2"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58" w:history="1">
        <w:r w:rsidR="001D33DF" w:rsidRPr="00A4263D">
          <w:rPr>
            <w:rStyle w:val="Hyperlink"/>
            <w:noProof/>
          </w:rPr>
          <w:t>Figure 47</w:t>
        </w:r>
        <w:r w:rsidR="001D33DF" w:rsidRPr="00A4263D">
          <w:rPr>
            <w:rStyle w:val="Hyperlink"/>
            <w:noProof/>
            <w:lang w:val="en-US"/>
          </w:rPr>
          <w:t>. K-mean clusters of “academicDigital” images which should be in “academicPhotos”.</w:t>
        </w:r>
        <w:r w:rsidR="001D33DF">
          <w:rPr>
            <w:noProof/>
            <w:webHidden/>
          </w:rPr>
          <w:tab/>
        </w:r>
        <w:r w:rsidR="001D33DF">
          <w:rPr>
            <w:noProof/>
            <w:webHidden/>
          </w:rPr>
          <w:fldChar w:fldCharType="begin"/>
        </w:r>
        <w:r w:rsidR="001D33DF">
          <w:rPr>
            <w:noProof/>
            <w:webHidden/>
          </w:rPr>
          <w:instrText xml:space="preserve"> PAGEREF _Toc137266958 \h </w:instrText>
        </w:r>
        <w:r w:rsidR="001D33DF">
          <w:rPr>
            <w:noProof/>
            <w:webHidden/>
          </w:rPr>
        </w:r>
        <w:r w:rsidR="001D33DF">
          <w:rPr>
            <w:noProof/>
            <w:webHidden/>
          </w:rPr>
          <w:fldChar w:fldCharType="separate"/>
        </w:r>
        <w:r w:rsidR="009910D7">
          <w:rPr>
            <w:noProof/>
            <w:webHidden/>
          </w:rPr>
          <w:t>41</w:t>
        </w:r>
        <w:r w:rsidR="001D33DF">
          <w:rPr>
            <w:noProof/>
            <w:webHidden/>
          </w:rPr>
          <w:fldChar w:fldCharType="end"/>
        </w:r>
      </w:hyperlink>
    </w:p>
    <w:p w14:paraId="59802BB4" w14:textId="7E5E43E4"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59" w:history="1">
        <w:r w:rsidR="001D33DF" w:rsidRPr="00A4263D">
          <w:rPr>
            <w:rStyle w:val="Hyperlink"/>
            <w:noProof/>
          </w:rPr>
          <w:t>Figure 48</w:t>
        </w:r>
        <w:r w:rsidR="001D33DF" w:rsidRPr="00A4263D">
          <w:rPr>
            <w:rStyle w:val="Hyperlink"/>
            <w:noProof/>
            <w:lang w:val="en-US"/>
          </w:rPr>
          <w:t>. K-mean cluster of outlier images in “academicPhotos”.</w:t>
        </w:r>
        <w:r w:rsidR="001D33DF">
          <w:rPr>
            <w:noProof/>
            <w:webHidden/>
          </w:rPr>
          <w:tab/>
        </w:r>
        <w:r w:rsidR="001D33DF">
          <w:rPr>
            <w:noProof/>
            <w:webHidden/>
          </w:rPr>
          <w:fldChar w:fldCharType="begin"/>
        </w:r>
        <w:r w:rsidR="001D33DF">
          <w:rPr>
            <w:noProof/>
            <w:webHidden/>
          </w:rPr>
          <w:instrText xml:space="preserve"> PAGEREF _Toc137266959 \h </w:instrText>
        </w:r>
        <w:r w:rsidR="001D33DF">
          <w:rPr>
            <w:noProof/>
            <w:webHidden/>
          </w:rPr>
        </w:r>
        <w:r w:rsidR="001D33DF">
          <w:rPr>
            <w:noProof/>
            <w:webHidden/>
          </w:rPr>
          <w:fldChar w:fldCharType="separate"/>
        </w:r>
        <w:r w:rsidR="009910D7">
          <w:rPr>
            <w:noProof/>
            <w:webHidden/>
          </w:rPr>
          <w:t>41</w:t>
        </w:r>
        <w:r w:rsidR="001D33DF">
          <w:rPr>
            <w:noProof/>
            <w:webHidden/>
          </w:rPr>
          <w:fldChar w:fldCharType="end"/>
        </w:r>
      </w:hyperlink>
    </w:p>
    <w:p w14:paraId="251981E4" w14:textId="47B32296"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60" w:history="1">
        <w:r w:rsidR="001D33DF" w:rsidRPr="00A4263D">
          <w:rPr>
            <w:rStyle w:val="Hyperlink"/>
            <w:noProof/>
          </w:rPr>
          <w:t>Figure 49</w:t>
        </w:r>
        <w:r w:rsidR="001D33DF" w:rsidRPr="00A4263D">
          <w:rPr>
            <w:rStyle w:val="Hyperlink"/>
            <w:noProof/>
            <w:lang w:val="en-US"/>
          </w:rPr>
          <w:t>. Relationship between functions used for getting metadata mentioned in Figure 31.</w:t>
        </w:r>
        <w:r w:rsidR="001D33DF">
          <w:rPr>
            <w:noProof/>
            <w:webHidden/>
          </w:rPr>
          <w:tab/>
        </w:r>
        <w:r w:rsidR="001D33DF">
          <w:rPr>
            <w:noProof/>
            <w:webHidden/>
          </w:rPr>
          <w:fldChar w:fldCharType="begin"/>
        </w:r>
        <w:r w:rsidR="001D33DF">
          <w:rPr>
            <w:noProof/>
            <w:webHidden/>
          </w:rPr>
          <w:instrText xml:space="preserve"> PAGEREF _Toc137266960 \h </w:instrText>
        </w:r>
        <w:r w:rsidR="001D33DF">
          <w:rPr>
            <w:noProof/>
            <w:webHidden/>
          </w:rPr>
        </w:r>
        <w:r w:rsidR="001D33DF">
          <w:rPr>
            <w:noProof/>
            <w:webHidden/>
          </w:rPr>
          <w:fldChar w:fldCharType="separate"/>
        </w:r>
        <w:r w:rsidR="009910D7">
          <w:rPr>
            <w:noProof/>
            <w:webHidden/>
          </w:rPr>
          <w:t>42</w:t>
        </w:r>
        <w:r w:rsidR="001D33DF">
          <w:rPr>
            <w:noProof/>
            <w:webHidden/>
          </w:rPr>
          <w:fldChar w:fldCharType="end"/>
        </w:r>
      </w:hyperlink>
    </w:p>
    <w:p w14:paraId="5E98D813" w14:textId="20FB5AF0"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61" w:history="1">
        <w:r w:rsidR="001D33DF" w:rsidRPr="00A4263D">
          <w:rPr>
            <w:rStyle w:val="Hyperlink"/>
            <w:noProof/>
          </w:rPr>
          <w:t>Figure 50</w:t>
        </w:r>
        <w:r w:rsidR="001D33DF" w:rsidRPr="00A4263D">
          <w:rPr>
            <w:rStyle w:val="Hyperlink"/>
            <w:noProof/>
            <w:lang w:val="en-US"/>
          </w:rPr>
          <w:t>. Output of “RetinaFace” model.</w:t>
        </w:r>
        <w:r w:rsidR="001D33DF">
          <w:rPr>
            <w:noProof/>
            <w:webHidden/>
          </w:rPr>
          <w:tab/>
        </w:r>
        <w:r w:rsidR="001D33DF">
          <w:rPr>
            <w:noProof/>
            <w:webHidden/>
          </w:rPr>
          <w:fldChar w:fldCharType="begin"/>
        </w:r>
        <w:r w:rsidR="001D33DF">
          <w:rPr>
            <w:noProof/>
            <w:webHidden/>
          </w:rPr>
          <w:instrText xml:space="preserve"> PAGEREF _Toc137266961 \h </w:instrText>
        </w:r>
        <w:r w:rsidR="001D33DF">
          <w:rPr>
            <w:noProof/>
            <w:webHidden/>
          </w:rPr>
        </w:r>
        <w:r w:rsidR="001D33DF">
          <w:rPr>
            <w:noProof/>
            <w:webHidden/>
          </w:rPr>
          <w:fldChar w:fldCharType="separate"/>
        </w:r>
        <w:r w:rsidR="009910D7">
          <w:rPr>
            <w:noProof/>
            <w:webHidden/>
          </w:rPr>
          <w:t>43</w:t>
        </w:r>
        <w:r w:rsidR="001D33DF">
          <w:rPr>
            <w:noProof/>
            <w:webHidden/>
          </w:rPr>
          <w:fldChar w:fldCharType="end"/>
        </w:r>
      </w:hyperlink>
    </w:p>
    <w:p w14:paraId="28A63F59" w14:textId="53686595"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62" w:history="1">
        <w:r w:rsidR="001D33DF" w:rsidRPr="00A4263D">
          <w:rPr>
            <w:rStyle w:val="Hyperlink"/>
            <w:noProof/>
          </w:rPr>
          <w:t>Figure 51</w:t>
        </w:r>
        <w:r w:rsidR="001D33DF" w:rsidRPr="00A4263D">
          <w:rPr>
            <w:rStyle w:val="Hyperlink"/>
            <w:noProof/>
            <w:lang w:val="en-US"/>
          </w:rPr>
          <w:t>. Two images were tested on “Paddle OCR” tool along with their “ar_words_original” strings, where words underlined in green are detected correctly.</w:t>
        </w:r>
        <w:r w:rsidR="001D33DF">
          <w:rPr>
            <w:noProof/>
            <w:webHidden/>
          </w:rPr>
          <w:tab/>
        </w:r>
        <w:r w:rsidR="001D33DF">
          <w:rPr>
            <w:noProof/>
            <w:webHidden/>
          </w:rPr>
          <w:fldChar w:fldCharType="begin"/>
        </w:r>
        <w:r w:rsidR="001D33DF">
          <w:rPr>
            <w:noProof/>
            <w:webHidden/>
          </w:rPr>
          <w:instrText xml:space="preserve"> PAGEREF _Toc137266962 \h </w:instrText>
        </w:r>
        <w:r w:rsidR="001D33DF">
          <w:rPr>
            <w:noProof/>
            <w:webHidden/>
          </w:rPr>
        </w:r>
        <w:r w:rsidR="001D33DF">
          <w:rPr>
            <w:noProof/>
            <w:webHidden/>
          </w:rPr>
          <w:fldChar w:fldCharType="separate"/>
        </w:r>
        <w:r w:rsidR="009910D7">
          <w:rPr>
            <w:noProof/>
            <w:webHidden/>
          </w:rPr>
          <w:t>43</w:t>
        </w:r>
        <w:r w:rsidR="001D33DF">
          <w:rPr>
            <w:noProof/>
            <w:webHidden/>
          </w:rPr>
          <w:fldChar w:fldCharType="end"/>
        </w:r>
      </w:hyperlink>
    </w:p>
    <w:p w14:paraId="0CD90922" w14:textId="1B2116E8"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63" w:history="1">
        <w:r w:rsidR="001D33DF" w:rsidRPr="00A4263D">
          <w:rPr>
            <w:rStyle w:val="Hyperlink"/>
            <w:noProof/>
          </w:rPr>
          <w:t>Figure 52</w:t>
        </w:r>
        <w:r w:rsidR="001D33DF" w:rsidRPr="00A4263D">
          <w:rPr>
            <w:rStyle w:val="Hyperlink"/>
            <w:noProof/>
            <w:lang w:val="en-US"/>
          </w:rPr>
          <w:t xml:space="preserve">. Detailed output of “Paddle OCR” tool when used on top image in </w:t>
        </w:r>
        <w:r w:rsidR="001D33DF" w:rsidRPr="00A4263D">
          <w:rPr>
            <w:rStyle w:val="Hyperlink"/>
            <w:noProof/>
          </w:rPr>
          <w:t>Figure 51</w:t>
        </w:r>
        <w:r w:rsidR="001D33DF" w:rsidRPr="00A4263D">
          <w:rPr>
            <w:rStyle w:val="Hyperlink"/>
            <w:noProof/>
            <w:lang w:val="en-US"/>
          </w:rPr>
          <w:t>.</w:t>
        </w:r>
        <w:r w:rsidR="001D33DF">
          <w:rPr>
            <w:noProof/>
            <w:webHidden/>
          </w:rPr>
          <w:tab/>
        </w:r>
        <w:r w:rsidR="001D33DF">
          <w:rPr>
            <w:noProof/>
            <w:webHidden/>
          </w:rPr>
          <w:fldChar w:fldCharType="begin"/>
        </w:r>
        <w:r w:rsidR="001D33DF">
          <w:rPr>
            <w:noProof/>
            <w:webHidden/>
          </w:rPr>
          <w:instrText xml:space="preserve"> PAGEREF _Toc137266963 \h </w:instrText>
        </w:r>
        <w:r w:rsidR="001D33DF">
          <w:rPr>
            <w:noProof/>
            <w:webHidden/>
          </w:rPr>
        </w:r>
        <w:r w:rsidR="001D33DF">
          <w:rPr>
            <w:noProof/>
            <w:webHidden/>
          </w:rPr>
          <w:fldChar w:fldCharType="separate"/>
        </w:r>
        <w:r w:rsidR="009910D7">
          <w:rPr>
            <w:noProof/>
            <w:webHidden/>
          </w:rPr>
          <w:t>44</w:t>
        </w:r>
        <w:r w:rsidR="001D33DF">
          <w:rPr>
            <w:noProof/>
            <w:webHidden/>
          </w:rPr>
          <w:fldChar w:fldCharType="end"/>
        </w:r>
      </w:hyperlink>
    </w:p>
    <w:p w14:paraId="7D4021FC" w14:textId="2B16A77A"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64" w:history="1">
        <w:r w:rsidR="001D33DF" w:rsidRPr="00A4263D">
          <w:rPr>
            <w:rStyle w:val="Hyperlink"/>
            <w:noProof/>
          </w:rPr>
          <w:t>Figure 53</w:t>
        </w:r>
        <w:r w:rsidR="001D33DF" w:rsidRPr="00A4263D">
          <w:rPr>
            <w:rStyle w:val="Hyperlink"/>
            <w:noProof/>
            <w:lang w:val="en-US"/>
          </w:rPr>
          <w:t>.Example of returned steps by the data generators assuming a batch size of 8.</w:t>
        </w:r>
        <w:r w:rsidR="001D33DF">
          <w:rPr>
            <w:noProof/>
            <w:webHidden/>
          </w:rPr>
          <w:tab/>
        </w:r>
        <w:r w:rsidR="001D33DF">
          <w:rPr>
            <w:noProof/>
            <w:webHidden/>
          </w:rPr>
          <w:fldChar w:fldCharType="begin"/>
        </w:r>
        <w:r w:rsidR="001D33DF">
          <w:rPr>
            <w:noProof/>
            <w:webHidden/>
          </w:rPr>
          <w:instrText xml:space="preserve"> PAGEREF _Toc137266964 \h </w:instrText>
        </w:r>
        <w:r w:rsidR="001D33DF">
          <w:rPr>
            <w:noProof/>
            <w:webHidden/>
          </w:rPr>
        </w:r>
        <w:r w:rsidR="001D33DF">
          <w:rPr>
            <w:noProof/>
            <w:webHidden/>
          </w:rPr>
          <w:fldChar w:fldCharType="separate"/>
        </w:r>
        <w:r w:rsidR="009910D7">
          <w:rPr>
            <w:noProof/>
            <w:webHidden/>
          </w:rPr>
          <w:t>45</w:t>
        </w:r>
        <w:r w:rsidR="001D33DF">
          <w:rPr>
            <w:noProof/>
            <w:webHidden/>
          </w:rPr>
          <w:fldChar w:fldCharType="end"/>
        </w:r>
      </w:hyperlink>
    </w:p>
    <w:p w14:paraId="2064A913" w14:textId="3B0F74BD"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65" w:history="1">
        <w:r w:rsidR="001D33DF" w:rsidRPr="00A4263D">
          <w:rPr>
            <w:rStyle w:val="Hyperlink"/>
            <w:noProof/>
          </w:rPr>
          <w:t>Figure 54</w:t>
        </w:r>
        <w:r w:rsidR="001D33DF" w:rsidRPr="00A4263D">
          <w:rPr>
            <w:rStyle w:val="Hyperlink"/>
            <w:noProof/>
            <w:lang w:val="en-US"/>
          </w:rPr>
          <w:t>. Sample of test results of “m03” sorted descendingly by prediction probability.</w:t>
        </w:r>
        <w:r w:rsidR="001D33DF">
          <w:rPr>
            <w:noProof/>
            <w:webHidden/>
          </w:rPr>
          <w:tab/>
        </w:r>
        <w:r w:rsidR="001D33DF">
          <w:rPr>
            <w:noProof/>
            <w:webHidden/>
          </w:rPr>
          <w:fldChar w:fldCharType="begin"/>
        </w:r>
        <w:r w:rsidR="001D33DF">
          <w:rPr>
            <w:noProof/>
            <w:webHidden/>
          </w:rPr>
          <w:instrText xml:space="preserve"> PAGEREF _Toc137266965 \h </w:instrText>
        </w:r>
        <w:r w:rsidR="001D33DF">
          <w:rPr>
            <w:noProof/>
            <w:webHidden/>
          </w:rPr>
        </w:r>
        <w:r w:rsidR="001D33DF">
          <w:rPr>
            <w:noProof/>
            <w:webHidden/>
          </w:rPr>
          <w:fldChar w:fldCharType="separate"/>
        </w:r>
        <w:r w:rsidR="009910D7">
          <w:rPr>
            <w:noProof/>
            <w:webHidden/>
          </w:rPr>
          <w:t>45</w:t>
        </w:r>
        <w:r w:rsidR="001D33DF">
          <w:rPr>
            <w:noProof/>
            <w:webHidden/>
          </w:rPr>
          <w:fldChar w:fldCharType="end"/>
        </w:r>
      </w:hyperlink>
    </w:p>
    <w:p w14:paraId="50B7005D" w14:textId="6B06BD4A"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66" w:history="1">
        <w:r w:rsidR="001D33DF" w:rsidRPr="00A4263D">
          <w:rPr>
            <w:rStyle w:val="Hyperlink"/>
            <w:noProof/>
          </w:rPr>
          <w:t>Figure 55</w:t>
        </w:r>
        <w:r w:rsidR="001D33DF" w:rsidRPr="00A4263D">
          <w:rPr>
            <w:rStyle w:val="Hyperlink"/>
            <w:noProof/>
            <w:lang w:val="en-US"/>
          </w:rPr>
          <w:t>. Sample of test results of “m03” sorted ascendingly by actual class name then prediction probability.</w:t>
        </w:r>
        <w:r w:rsidR="001D33DF">
          <w:rPr>
            <w:noProof/>
            <w:webHidden/>
          </w:rPr>
          <w:tab/>
        </w:r>
        <w:r w:rsidR="001D33DF">
          <w:rPr>
            <w:noProof/>
            <w:webHidden/>
          </w:rPr>
          <w:fldChar w:fldCharType="begin"/>
        </w:r>
        <w:r w:rsidR="001D33DF">
          <w:rPr>
            <w:noProof/>
            <w:webHidden/>
          </w:rPr>
          <w:instrText xml:space="preserve"> PAGEREF _Toc137266966 \h </w:instrText>
        </w:r>
        <w:r w:rsidR="001D33DF">
          <w:rPr>
            <w:noProof/>
            <w:webHidden/>
          </w:rPr>
        </w:r>
        <w:r w:rsidR="001D33DF">
          <w:rPr>
            <w:noProof/>
            <w:webHidden/>
          </w:rPr>
          <w:fldChar w:fldCharType="separate"/>
        </w:r>
        <w:r w:rsidR="009910D7">
          <w:rPr>
            <w:noProof/>
            <w:webHidden/>
          </w:rPr>
          <w:t>46</w:t>
        </w:r>
        <w:r w:rsidR="001D33DF">
          <w:rPr>
            <w:noProof/>
            <w:webHidden/>
          </w:rPr>
          <w:fldChar w:fldCharType="end"/>
        </w:r>
      </w:hyperlink>
    </w:p>
    <w:p w14:paraId="1795CE0C" w14:textId="070E8BC8"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67" w:history="1">
        <w:r w:rsidR="001D33DF" w:rsidRPr="00A4263D">
          <w:rPr>
            <w:rStyle w:val="Hyperlink"/>
            <w:noProof/>
          </w:rPr>
          <w:t>Figure 56</w:t>
        </w:r>
        <w:r w:rsidR="001D33DF" w:rsidRPr="00A4263D">
          <w:rPr>
            <w:rStyle w:val="Hyperlink"/>
            <w:noProof/>
            <w:lang w:val="en-US"/>
          </w:rPr>
          <w:t>. Outline of “m01.x” models.</w:t>
        </w:r>
        <w:r w:rsidR="001D33DF">
          <w:rPr>
            <w:noProof/>
            <w:webHidden/>
          </w:rPr>
          <w:tab/>
        </w:r>
        <w:r w:rsidR="001D33DF">
          <w:rPr>
            <w:noProof/>
            <w:webHidden/>
          </w:rPr>
          <w:fldChar w:fldCharType="begin"/>
        </w:r>
        <w:r w:rsidR="001D33DF">
          <w:rPr>
            <w:noProof/>
            <w:webHidden/>
          </w:rPr>
          <w:instrText xml:space="preserve"> PAGEREF _Toc137266967 \h </w:instrText>
        </w:r>
        <w:r w:rsidR="001D33DF">
          <w:rPr>
            <w:noProof/>
            <w:webHidden/>
          </w:rPr>
        </w:r>
        <w:r w:rsidR="001D33DF">
          <w:rPr>
            <w:noProof/>
            <w:webHidden/>
          </w:rPr>
          <w:fldChar w:fldCharType="separate"/>
        </w:r>
        <w:r w:rsidR="009910D7">
          <w:rPr>
            <w:noProof/>
            <w:webHidden/>
          </w:rPr>
          <w:t>46</w:t>
        </w:r>
        <w:r w:rsidR="001D33DF">
          <w:rPr>
            <w:noProof/>
            <w:webHidden/>
          </w:rPr>
          <w:fldChar w:fldCharType="end"/>
        </w:r>
      </w:hyperlink>
    </w:p>
    <w:p w14:paraId="690E692A" w14:textId="4D85ED9B"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68" w:history="1">
        <w:r w:rsidR="001D33DF" w:rsidRPr="00A4263D">
          <w:rPr>
            <w:rStyle w:val="Hyperlink"/>
            <w:noProof/>
          </w:rPr>
          <w:t>Figure 57</w:t>
        </w:r>
        <w:r w:rsidR="001D33DF" w:rsidRPr="00A4263D">
          <w:rPr>
            <w:rStyle w:val="Hyperlink"/>
            <w:noProof/>
            <w:lang w:val="en-US"/>
          </w:rPr>
          <w:t>. Outline of “m02.x” models.</w:t>
        </w:r>
        <w:r w:rsidR="001D33DF">
          <w:rPr>
            <w:noProof/>
            <w:webHidden/>
          </w:rPr>
          <w:tab/>
        </w:r>
        <w:r w:rsidR="001D33DF">
          <w:rPr>
            <w:noProof/>
            <w:webHidden/>
          </w:rPr>
          <w:fldChar w:fldCharType="begin"/>
        </w:r>
        <w:r w:rsidR="001D33DF">
          <w:rPr>
            <w:noProof/>
            <w:webHidden/>
          </w:rPr>
          <w:instrText xml:space="preserve"> PAGEREF _Toc137266968 \h </w:instrText>
        </w:r>
        <w:r w:rsidR="001D33DF">
          <w:rPr>
            <w:noProof/>
            <w:webHidden/>
          </w:rPr>
        </w:r>
        <w:r w:rsidR="001D33DF">
          <w:rPr>
            <w:noProof/>
            <w:webHidden/>
          </w:rPr>
          <w:fldChar w:fldCharType="separate"/>
        </w:r>
        <w:r w:rsidR="009910D7">
          <w:rPr>
            <w:noProof/>
            <w:webHidden/>
          </w:rPr>
          <w:t>47</w:t>
        </w:r>
        <w:r w:rsidR="001D33DF">
          <w:rPr>
            <w:noProof/>
            <w:webHidden/>
          </w:rPr>
          <w:fldChar w:fldCharType="end"/>
        </w:r>
      </w:hyperlink>
    </w:p>
    <w:p w14:paraId="68E5630C" w14:textId="64820E40"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69" w:history="1">
        <w:r w:rsidR="001D33DF" w:rsidRPr="00A4263D">
          <w:rPr>
            <w:rStyle w:val="Hyperlink"/>
            <w:noProof/>
          </w:rPr>
          <w:t>Figure 58</w:t>
        </w:r>
        <w:r w:rsidR="001D33DF" w:rsidRPr="00A4263D">
          <w:rPr>
            <w:rStyle w:val="Hyperlink"/>
            <w:noProof/>
            <w:lang w:val="en-US"/>
          </w:rPr>
          <w:t>. Code for creating class groupings, hierarchical labels, and hierarchical names.</w:t>
        </w:r>
        <w:r w:rsidR="001D33DF">
          <w:rPr>
            <w:noProof/>
            <w:webHidden/>
          </w:rPr>
          <w:tab/>
        </w:r>
        <w:r w:rsidR="001D33DF">
          <w:rPr>
            <w:noProof/>
            <w:webHidden/>
          </w:rPr>
          <w:fldChar w:fldCharType="begin"/>
        </w:r>
        <w:r w:rsidR="001D33DF">
          <w:rPr>
            <w:noProof/>
            <w:webHidden/>
          </w:rPr>
          <w:instrText xml:space="preserve"> PAGEREF _Toc137266969 \h </w:instrText>
        </w:r>
        <w:r w:rsidR="001D33DF">
          <w:rPr>
            <w:noProof/>
            <w:webHidden/>
          </w:rPr>
        </w:r>
        <w:r w:rsidR="001D33DF">
          <w:rPr>
            <w:noProof/>
            <w:webHidden/>
          </w:rPr>
          <w:fldChar w:fldCharType="separate"/>
        </w:r>
        <w:r w:rsidR="009910D7">
          <w:rPr>
            <w:noProof/>
            <w:webHidden/>
          </w:rPr>
          <w:t>47</w:t>
        </w:r>
        <w:r w:rsidR="001D33DF">
          <w:rPr>
            <w:noProof/>
            <w:webHidden/>
          </w:rPr>
          <w:fldChar w:fldCharType="end"/>
        </w:r>
      </w:hyperlink>
    </w:p>
    <w:p w14:paraId="4315A7B0" w14:textId="286D43A6"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70" w:history="1">
        <w:r w:rsidR="001D33DF" w:rsidRPr="00A4263D">
          <w:rPr>
            <w:rStyle w:val="Hyperlink"/>
            <w:noProof/>
          </w:rPr>
          <w:t>Figure 59</w:t>
        </w:r>
        <w:r w:rsidR="001D33DF" w:rsidRPr="00A4263D">
          <w:rPr>
            <w:rStyle w:val="Hyperlink"/>
            <w:noProof/>
            <w:lang w:val="en-US"/>
          </w:rPr>
          <w:t xml:space="preserve">. Preparing true and predicted y labels (assuming LTH variable from </w:t>
        </w:r>
        <w:r w:rsidR="001D33DF" w:rsidRPr="00A4263D">
          <w:rPr>
            <w:rStyle w:val="Hyperlink"/>
            <w:noProof/>
          </w:rPr>
          <w:t>Figure 58</w:t>
        </w:r>
        <w:r w:rsidR="001D33DF" w:rsidRPr="00A4263D">
          <w:rPr>
            <w:rStyle w:val="Hyperlink"/>
            <w:noProof/>
            <w:lang w:val="en-US"/>
          </w:rPr>
          <w:t>).</w:t>
        </w:r>
        <w:r w:rsidR="001D33DF">
          <w:rPr>
            <w:noProof/>
            <w:webHidden/>
          </w:rPr>
          <w:tab/>
        </w:r>
        <w:r w:rsidR="001D33DF">
          <w:rPr>
            <w:noProof/>
            <w:webHidden/>
          </w:rPr>
          <w:fldChar w:fldCharType="begin"/>
        </w:r>
        <w:r w:rsidR="001D33DF">
          <w:rPr>
            <w:noProof/>
            <w:webHidden/>
          </w:rPr>
          <w:instrText xml:space="preserve"> PAGEREF _Toc137266970 \h </w:instrText>
        </w:r>
        <w:r w:rsidR="001D33DF">
          <w:rPr>
            <w:noProof/>
            <w:webHidden/>
          </w:rPr>
        </w:r>
        <w:r w:rsidR="001D33DF">
          <w:rPr>
            <w:noProof/>
            <w:webHidden/>
          </w:rPr>
          <w:fldChar w:fldCharType="separate"/>
        </w:r>
        <w:r w:rsidR="009910D7">
          <w:rPr>
            <w:noProof/>
            <w:webHidden/>
          </w:rPr>
          <w:t>49</w:t>
        </w:r>
        <w:r w:rsidR="001D33DF">
          <w:rPr>
            <w:noProof/>
            <w:webHidden/>
          </w:rPr>
          <w:fldChar w:fldCharType="end"/>
        </w:r>
      </w:hyperlink>
    </w:p>
    <w:p w14:paraId="30CEED18" w14:textId="73FD28A2"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71" w:history="1">
        <w:r w:rsidR="001D33DF" w:rsidRPr="00A4263D">
          <w:rPr>
            <w:rStyle w:val="Hyperlink"/>
            <w:noProof/>
          </w:rPr>
          <w:t>Figure 60</w:t>
        </w:r>
        <w:r w:rsidR="001D33DF" w:rsidRPr="00A4263D">
          <w:rPr>
            <w:rStyle w:val="Hyperlink"/>
            <w:noProof/>
            <w:lang w:val="en-US"/>
          </w:rPr>
          <w:t>. Outline of “m04.x” models.</w:t>
        </w:r>
        <w:r w:rsidR="001D33DF">
          <w:rPr>
            <w:noProof/>
            <w:webHidden/>
          </w:rPr>
          <w:tab/>
        </w:r>
        <w:r w:rsidR="001D33DF">
          <w:rPr>
            <w:noProof/>
            <w:webHidden/>
          </w:rPr>
          <w:fldChar w:fldCharType="begin"/>
        </w:r>
        <w:r w:rsidR="001D33DF">
          <w:rPr>
            <w:noProof/>
            <w:webHidden/>
          </w:rPr>
          <w:instrText xml:space="preserve"> PAGEREF _Toc137266971 \h </w:instrText>
        </w:r>
        <w:r w:rsidR="001D33DF">
          <w:rPr>
            <w:noProof/>
            <w:webHidden/>
          </w:rPr>
        </w:r>
        <w:r w:rsidR="001D33DF">
          <w:rPr>
            <w:noProof/>
            <w:webHidden/>
          </w:rPr>
          <w:fldChar w:fldCharType="separate"/>
        </w:r>
        <w:r w:rsidR="009910D7">
          <w:rPr>
            <w:noProof/>
            <w:webHidden/>
          </w:rPr>
          <w:t>50</w:t>
        </w:r>
        <w:r w:rsidR="001D33DF">
          <w:rPr>
            <w:noProof/>
            <w:webHidden/>
          </w:rPr>
          <w:fldChar w:fldCharType="end"/>
        </w:r>
      </w:hyperlink>
    </w:p>
    <w:p w14:paraId="0D6A899D" w14:textId="4CA4A079"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72" w:history="1">
        <w:r w:rsidR="001D33DF" w:rsidRPr="00A4263D">
          <w:rPr>
            <w:rStyle w:val="Hyperlink"/>
            <w:noProof/>
          </w:rPr>
          <w:t>Figure 61</w:t>
        </w:r>
        <w:r w:rsidR="001D33DF" w:rsidRPr="00A4263D">
          <w:rPr>
            <w:rStyle w:val="Hyperlink"/>
            <w:noProof/>
            <w:lang w:val="en-US"/>
          </w:rPr>
          <w:t>. Hyperparameters chosen for “m04” and “m04.1”.</w:t>
        </w:r>
        <w:r w:rsidR="001D33DF">
          <w:rPr>
            <w:noProof/>
            <w:webHidden/>
          </w:rPr>
          <w:tab/>
        </w:r>
        <w:r w:rsidR="001D33DF">
          <w:rPr>
            <w:noProof/>
            <w:webHidden/>
          </w:rPr>
          <w:fldChar w:fldCharType="begin"/>
        </w:r>
        <w:r w:rsidR="001D33DF">
          <w:rPr>
            <w:noProof/>
            <w:webHidden/>
          </w:rPr>
          <w:instrText xml:space="preserve"> PAGEREF _Toc137266972 \h </w:instrText>
        </w:r>
        <w:r w:rsidR="001D33DF">
          <w:rPr>
            <w:noProof/>
            <w:webHidden/>
          </w:rPr>
        </w:r>
        <w:r w:rsidR="001D33DF">
          <w:rPr>
            <w:noProof/>
            <w:webHidden/>
          </w:rPr>
          <w:fldChar w:fldCharType="separate"/>
        </w:r>
        <w:r w:rsidR="009910D7">
          <w:rPr>
            <w:noProof/>
            <w:webHidden/>
          </w:rPr>
          <w:t>50</w:t>
        </w:r>
        <w:r w:rsidR="001D33DF">
          <w:rPr>
            <w:noProof/>
            <w:webHidden/>
          </w:rPr>
          <w:fldChar w:fldCharType="end"/>
        </w:r>
      </w:hyperlink>
    </w:p>
    <w:p w14:paraId="4B2E01FC" w14:textId="26694EC6"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73" w:history="1">
        <w:r w:rsidR="001D33DF" w:rsidRPr="00A4263D">
          <w:rPr>
            <w:rStyle w:val="Hyperlink"/>
            <w:noProof/>
          </w:rPr>
          <w:t>Figure 62</w:t>
        </w:r>
        <w:r w:rsidR="001D33DF" w:rsidRPr="00A4263D">
          <w:rPr>
            <w:rStyle w:val="Hyperlink"/>
            <w:noProof/>
            <w:lang w:val="en-US"/>
          </w:rPr>
          <w:t>. Sampling 50 hyperparameter configurations from “params_bayes” variable on “m04.2”.</w:t>
        </w:r>
        <w:r w:rsidR="001D33DF">
          <w:rPr>
            <w:noProof/>
            <w:webHidden/>
          </w:rPr>
          <w:tab/>
        </w:r>
        <w:r w:rsidR="001D33DF">
          <w:rPr>
            <w:noProof/>
            <w:webHidden/>
          </w:rPr>
          <w:fldChar w:fldCharType="begin"/>
        </w:r>
        <w:r w:rsidR="001D33DF">
          <w:rPr>
            <w:noProof/>
            <w:webHidden/>
          </w:rPr>
          <w:instrText xml:space="preserve"> PAGEREF _Toc137266973 \h </w:instrText>
        </w:r>
        <w:r w:rsidR="001D33DF">
          <w:rPr>
            <w:noProof/>
            <w:webHidden/>
          </w:rPr>
        </w:r>
        <w:r w:rsidR="001D33DF">
          <w:rPr>
            <w:noProof/>
            <w:webHidden/>
          </w:rPr>
          <w:fldChar w:fldCharType="separate"/>
        </w:r>
        <w:r w:rsidR="009910D7">
          <w:rPr>
            <w:noProof/>
            <w:webHidden/>
          </w:rPr>
          <w:t>51</w:t>
        </w:r>
        <w:r w:rsidR="001D33DF">
          <w:rPr>
            <w:noProof/>
            <w:webHidden/>
          </w:rPr>
          <w:fldChar w:fldCharType="end"/>
        </w:r>
      </w:hyperlink>
    </w:p>
    <w:p w14:paraId="3F0EF1FF" w14:textId="60A7DCDE"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74" w:history="1">
        <w:r w:rsidR="001D33DF" w:rsidRPr="00A4263D">
          <w:rPr>
            <w:rStyle w:val="Hyperlink"/>
            <w:noProof/>
          </w:rPr>
          <w:t>Figure 63</w:t>
        </w:r>
        <w:r w:rsidR="001D33DF" w:rsidRPr="00A4263D">
          <w:rPr>
            <w:rStyle w:val="Hyperlink"/>
            <w:noProof/>
            <w:lang w:val="en-US"/>
          </w:rPr>
          <w:t>. “m03_metrics.csv” created from “CustomCSVLogger” class.</w:t>
        </w:r>
        <w:r w:rsidR="001D33DF">
          <w:rPr>
            <w:noProof/>
            <w:webHidden/>
          </w:rPr>
          <w:tab/>
        </w:r>
        <w:r w:rsidR="001D33DF">
          <w:rPr>
            <w:noProof/>
            <w:webHidden/>
          </w:rPr>
          <w:fldChar w:fldCharType="begin"/>
        </w:r>
        <w:r w:rsidR="001D33DF">
          <w:rPr>
            <w:noProof/>
            <w:webHidden/>
          </w:rPr>
          <w:instrText xml:space="preserve"> PAGEREF _Toc137266974 \h </w:instrText>
        </w:r>
        <w:r w:rsidR="001D33DF">
          <w:rPr>
            <w:noProof/>
            <w:webHidden/>
          </w:rPr>
        </w:r>
        <w:r w:rsidR="001D33DF">
          <w:rPr>
            <w:noProof/>
            <w:webHidden/>
          </w:rPr>
          <w:fldChar w:fldCharType="separate"/>
        </w:r>
        <w:r w:rsidR="009910D7">
          <w:rPr>
            <w:noProof/>
            <w:webHidden/>
          </w:rPr>
          <w:t>53</w:t>
        </w:r>
        <w:r w:rsidR="001D33DF">
          <w:rPr>
            <w:noProof/>
            <w:webHidden/>
          </w:rPr>
          <w:fldChar w:fldCharType="end"/>
        </w:r>
      </w:hyperlink>
    </w:p>
    <w:p w14:paraId="3B66881F" w14:textId="4D129AF7"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75" w:history="1">
        <w:r w:rsidR="001D33DF" w:rsidRPr="00A4263D">
          <w:rPr>
            <w:rStyle w:val="Hyperlink"/>
            <w:noProof/>
          </w:rPr>
          <w:t>Figure 64</w:t>
        </w:r>
        <w:r w:rsidR="001D33DF" w:rsidRPr="00A4263D">
          <w:rPr>
            <w:rStyle w:val="Hyperlink"/>
            <w:noProof/>
            <w:lang w:val="en-US"/>
          </w:rPr>
          <w:t>. The keys of “history” dictionary obtained from “CustomCSVLogger” class and “getMetricsHNN()” function.</w:t>
        </w:r>
        <w:r w:rsidR="001D33DF">
          <w:rPr>
            <w:noProof/>
            <w:webHidden/>
          </w:rPr>
          <w:tab/>
        </w:r>
        <w:r w:rsidR="001D33DF">
          <w:rPr>
            <w:noProof/>
            <w:webHidden/>
          </w:rPr>
          <w:fldChar w:fldCharType="begin"/>
        </w:r>
        <w:r w:rsidR="001D33DF">
          <w:rPr>
            <w:noProof/>
            <w:webHidden/>
          </w:rPr>
          <w:instrText xml:space="preserve"> PAGEREF _Toc137266975 \h </w:instrText>
        </w:r>
        <w:r w:rsidR="001D33DF">
          <w:rPr>
            <w:noProof/>
            <w:webHidden/>
          </w:rPr>
        </w:r>
        <w:r w:rsidR="001D33DF">
          <w:rPr>
            <w:noProof/>
            <w:webHidden/>
          </w:rPr>
          <w:fldChar w:fldCharType="separate"/>
        </w:r>
        <w:r w:rsidR="009910D7">
          <w:rPr>
            <w:noProof/>
            <w:webHidden/>
          </w:rPr>
          <w:t>53</w:t>
        </w:r>
        <w:r w:rsidR="001D33DF">
          <w:rPr>
            <w:noProof/>
            <w:webHidden/>
          </w:rPr>
          <w:fldChar w:fldCharType="end"/>
        </w:r>
      </w:hyperlink>
    </w:p>
    <w:p w14:paraId="6780E7D9" w14:textId="069D59C3"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76" w:history="1">
        <w:r w:rsidR="001D33DF" w:rsidRPr="00A4263D">
          <w:rPr>
            <w:rStyle w:val="Hyperlink"/>
            <w:noProof/>
          </w:rPr>
          <w:t>Figure 65</w:t>
        </w:r>
        <w:r w:rsidR="001D33DF" w:rsidRPr="00A4263D">
          <w:rPr>
            <w:rStyle w:val="Hyperlink"/>
            <w:noProof/>
            <w:lang w:val="en-US"/>
          </w:rPr>
          <w:t>. “m01” loss: train, validation, and test scores.</w:t>
        </w:r>
        <w:r w:rsidR="001D33DF">
          <w:rPr>
            <w:noProof/>
            <w:webHidden/>
          </w:rPr>
          <w:tab/>
        </w:r>
        <w:r w:rsidR="001D33DF">
          <w:rPr>
            <w:noProof/>
            <w:webHidden/>
          </w:rPr>
          <w:fldChar w:fldCharType="begin"/>
        </w:r>
        <w:r w:rsidR="001D33DF">
          <w:rPr>
            <w:noProof/>
            <w:webHidden/>
          </w:rPr>
          <w:instrText xml:space="preserve"> PAGEREF _Toc137266976 \h </w:instrText>
        </w:r>
        <w:r w:rsidR="001D33DF">
          <w:rPr>
            <w:noProof/>
            <w:webHidden/>
          </w:rPr>
        </w:r>
        <w:r w:rsidR="001D33DF">
          <w:rPr>
            <w:noProof/>
            <w:webHidden/>
          </w:rPr>
          <w:fldChar w:fldCharType="separate"/>
        </w:r>
        <w:r w:rsidR="009910D7">
          <w:rPr>
            <w:noProof/>
            <w:webHidden/>
          </w:rPr>
          <w:t>55</w:t>
        </w:r>
        <w:r w:rsidR="001D33DF">
          <w:rPr>
            <w:noProof/>
            <w:webHidden/>
          </w:rPr>
          <w:fldChar w:fldCharType="end"/>
        </w:r>
      </w:hyperlink>
    </w:p>
    <w:p w14:paraId="574B60D3" w14:textId="7387CA05"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77" w:history="1">
        <w:r w:rsidR="001D33DF" w:rsidRPr="00A4263D">
          <w:rPr>
            <w:rStyle w:val="Hyperlink"/>
            <w:noProof/>
          </w:rPr>
          <w:t>Figure 66</w:t>
        </w:r>
        <w:r w:rsidR="001D33DF" w:rsidRPr="00A4263D">
          <w:rPr>
            <w:rStyle w:val="Hyperlink"/>
            <w:noProof/>
            <w:lang w:val="en-US"/>
          </w:rPr>
          <w:t>. “m01” validation f1-scores.</w:t>
        </w:r>
        <w:r w:rsidR="001D33DF">
          <w:rPr>
            <w:noProof/>
            <w:webHidden/>
          </w:rPr>
          <w:tab/>
        </w:r>
        <w:r w:rsidR="001D33DF">
          <w:rPr>
            <w:noProof/>
            <w:webHidden/>
          </w:rPr>
          <w:fldChar w:fldCharType="begin"/>
        </w:r>
        <w:r w:rsidR="001D33DF">
          <w:rPr>
            <w:noProof/>
            <w:webHidden/>
          </w:rPr>
          <w:instrText xml:space="preserve"> PAGEREF _Toc137266977 \h </w:instrText>
        </w:r>
        <w:r w:rsidR="001D33DF">
          <w:rPr>
            <w:noProof/>
            <w:webHidden/>
          </w:rPr>
        </w:r>
        <w:r w:rsidR="001D33DF">
          <w:rPr>
            <w:noProof/>
            <w:webHidden/>
          </w:rPr>
          <w:fldChar w:fldCharType="separate"/>
        </w:r>
        <w:r w:rsidR="009910D7">
          <w:rPr>
            <w:noProof/>
            <w:webHidden/>
          </w:rPr>
          <w:t>56</w:t>
        </w:r>
        <w:r w:rsidR="001D33DF">
          <w:rPr>
            <w:noProof/>
            <w:webHidden/>
          </w:rPr>
          <w:fldChar w:fldCharType="end"/>
        </w:r>
      </w:hyperlink>
    </w:p>
    <w:p w14:paraId="01CE5533" w14:textId="247FD4A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78" w:history="1">
        <w:r w:rsidR="001D33DF" w:rsidRPr="00A4263D">
          <w:rPr>
            <w:rStyle w:val="Hyperlink"/>
            <w:noProof/>
          </w:rPr>
          <w:t>Figure 67</w:t>
        </w:r>
        <w:r w:rsidR="001D33DF" w:rsidRPr="00A4263D">
          <w:rPr>
            <w:rStyle w:val="Hyperlink"/>
            <w:noProof/>
            <w:lang w:val="en-US"/>
          </w:rPr>
          <w:t>. “m01” test f1-scores.</w:t>
        </w:r>
        <w:r w:rsidR="001D33DF">
          <w:rPr>
            <w:noProof/>
            <w:webHidden/>
          </w:rPr>
          <w:tab/>
        </w:r>
        <w:r w:rsidR="001D33DF">
          <w:rPr>
            <w:noProof/>
            <w:webHidden/>
          </w:rPr>
          <w:fldChar w:fldCharType="begin"/>
        </w:r>
        <w:r w:rsidR="001D33DF">
          <w:rPr>
            <w:noProof/>
            <w:webHidden/>
          </w:rPr>
          <w:instrText xml:space="preserve"> PAGEREF _Toc137266978 \h </w:instrText>
        </w:r>
        <w:r w:rsidR="001D33DF">
          <w:rPr>
            <w:noProof/>
            <w:webHidden/>
          </w:rPr>
        </w:r>
        <w:r w:rsidR="001D33DF">
          <w:rPr>
            <w:noProof/>
            <w:webHidden/>
          </w:rPr>
          <w:fldChar w:fldCharType="separate"/>
        </w:r>
        <w:r w:rsidR="009910D7">
          <w:rPr>
            <w:noProof/>
            <w:webHidden/>
          </w:rPr>
          <w:t>56</w:t>
        </w:r>
        <w:r w:rsidR="001D33DF">
          <w:rPr>
            <w:noProof/>
            <w:webHidden/>
          </w:rPr>
          <w:fldChar w:fldCharType="end"/>
        </w:r>
      </w:hyperlink>
    </w:p>
    <w:p w14:paraId="63A73122" w14:textId="658C8F4D"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79" w:history="1">
        <w:r w:rsidR="001D33DF" w:rsidRPr="00A4263D">
          <w:rPr>
            <w:rStyle w:val="Hyperlink"/>
            <w:noProof/>
          </w:rPr>
          <w:t>Figure 68</w:t>
        </w:r>
        <w:r w:rsidR="001D33DF" w:rsidRPr="00A4263D">
          <w:rPr>
            <w:rStyle w:val="Hyperlink"/>
            <w:noProof/>
            <w:lang w:val="en-US"/>
          </w:rPr>
          <w:t>. “m01” test set’s normalized confusion matrix.</w:t>
        </w:r>
        <w:r w:rsidR="001D33DF">
          <w:rPr>
            <w:noProof/>
            <w:webHidden/>
          </w:rPr>
          <w:tab/>
        </w:r>
        <w:r w:rsidR="001D33DF">
          <w:rPr>
            <w:noProof/>
            <w:webHidden/>
          </w:rPr>
          <w:fldChar w:fldCharType="begin"/>
        </w:r>
        <w:r w:rsidR="001D33DF">
          <w:rPr>
            <w:noProof/>
            <w:webHidden/>
          </w:rPr>
          <w:instrText xml:space="preserve"> PAGEREF _Toc137266979 \h </w:instrText>
        </w:r>
        <w:r w:rsidR="001D33DF">
          <w:rPr>
            <w:noProof/>
            <w:webHidden/>
          </w:rPr>
        </w:r>
        <w:r w:rsidR="001D33DF">
          <w:rPr>
            <w:noProof/>
            <w:webHidden/>
          </w:rPr>
          <w:fldChar w:fldCharType="separate"/>
        </w:r>
        <w:r w:rsidR="009910D7">
          <w:rPr>
            <w:noProof/>
            <w:webHidden/>
          </w:rPr>
          <w:t>56</w:t>
        </w:r>
        <w:r w:rsidR="001D33DF">
          <w:rPr>
            <w:noProof/>
            <w:webHidden/>
          </w:rPr>
          <w:fldChar w:fldCharType="end"/>
        </w:r>
      </w:hyperlink>
    </w:p>
    <w:p w14:paraId="2014DA9E" w14:textId="44869147"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80" w:history="1">
        <w:r w:rsidR="001D33DF" w:rsidRPr="00A4263D">
          <w:rPr>
            <w:rStyle w:val="Hyperlink"/>
            <w:noProof/>
          </w:rPr>
          <w:t>Figure 69</w:t>
        </w:r>
        <w:r w:rsidR="001D33DF" w:rsidRPr="00A4263D">
          <w:rPr>
            <w:rStyle w:val="Hyperlink"/>
            <w:noProof/>
            <w:lang w:val="en-US"/>
          </w:rPr>
          <w:t>. “m01.1” loss: train, validation, and test scores.</w:t>
        </w:r>
        <w:r w:rsidR="001D33DF">
          <w:rPr>
            <w:noProof/>
            <w:webHidden/>
          </w:rPr>
          <w:tab/>
        </w:r>
        <w:r w:rsidR="001D33DF">
          <w:rPr>
            <w:noProof/>
            <w:webHidden/>
          </w:rPr>
          <w:fldChar w:fldCharType="begin"/>
        </w:r>
        <w:r w:rsidR="001D33DF">
          <w:rPr>
            <w:noProof/>
            <w:webHidden/>
          </w:rPr>
          <w:instrText xml:space="preserve"> PAGEREF _Toc137266980 \h </w:instrText>
        </w:r>
        <w:r w:rsidR="001D33DF">
          <w:rPr>
            <w:noProof/>
            <w:webHidden/>
          </w:rPr>
        </w:r>
        <w:r w:rsidR="001D33DF">
          <w:rPr>
            <w:noProof/>
            <w:webHidden/>
          </w:rPr>
          <w:fldChar w:fldCharType="separate"/>
        </w:r>
        <w:r w:rsidR="009910D7">
          <w:rPr>
            <w:noProof/>
            <w:webHidden/>
          </w:rPr>
          <w:t>57</w:t>
        </w:r>
        <w:r w:rsidR="001D33DF">
          <w:rPr>
            <w:noProof/>
            <w:webHidden/>
          </w:rPr>
          <w:fldChar w:fldCharType="end"/>
        </w:r>
      </w:hyperlink>
    </w:p>
    <w:p w14:paraId="5B13B424" w14:textId="434F8D47"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81" w:history="1">
        <w:r w:rsidR="001D33DF" w:rsidRPr="00A4263D">
          <w:rPr>
            <w:rStyle w:val="Hyperlink"/>
            <w:noProof/>
          </w:rPr>
          <w:t>Figure 70</w:t>
        </w:r>
        <w:r w:rsidR="001D33DF" w:rsidRPr="00A4263D">
          <w:rPr>
            <w:rStyle w:val="Hyperlink"/>
            <w:noProof/>
            <w:lang w:val="en-US"/>
          </w:rPr>
          <w:t>. “m01.1” validation f1-scores.</w:t>
        </w:r>
        <w:r w:rsidR="001D33DF">
          <w:rPr>
            <w:noProof/>
            <w:webHidden/>
          </w:rPr>
          <w:tab/>
        </w:r>
        <w:r w:rsidR="001D33DF">
          <w:rPr>
            <w:noProof/>
            <w:webHidden/>
          </w:rPr>
          <w:fldChar w:fldCharType="begin"/>
        </w:r>
        <w:r w:rsidR="001D33DF">
          <w:rPr>
            <w:noProof/>
            <w:webHidden/>
          </w:rPr>
          <w:instrText xml:space="preserve"> PAGEREF _Toc137266981 \h </w:instrText>
        </w:r>
        <w:r w:rsidR="001D33DF">
          <w:rPr>
            <w:noProof/>
            <w:webHidden/>
          </w:rPr>
        </w:r>
        <w:r w:rsidR="001D33DF">
          <w:rPr>
            <w:noProof/>
            <w:webHidden/>
          </w:rPr>
          <w:fldChar w:fldCharType="separate"/>
        </w:r>
        <w:r w:rsidR="009910D7">
          <w:rPr>
            <w:noProof/>
            <w:webHidden/>
          </w:rPr>
          <w:t>57</w:t>
        </w:r>
        <w:r w:rsidR="001D33DF">
          <w:rPr>
            <w:noProof/>
            <w:webHidden/>
          </w:rPr>
          <w:fldChar w:fldCharType="end"/>
        </w:r>
      </w:hyperlink>
    </w:p>
    <w:p w14:paraId="1DF2B3A1" w14:textId="344C133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82" w:history="1">
        <w:r w:rsidR="001D33DF" w:rsidRPr="00A4263D">
          <w:rPr>
            <w:rStyle w:val="Hyperlink"/>
            <w:noProof/>
          </w:rPr>
          <w:t>Figure 71</w:t>
        </w:r>
        <w:r w:rsidR="001D33DF" w:rsidRPr="00A4263D">
          <w:rPr>
            <w:rStyle w:val="Hyperlink"/>
            <w:noProof/>
            <w:lang w:val="en-US"/>
          </w:rPr>
          <w:t>. “m01.1” test f1-scores.</w:t>
        </w:r>
        <w:r w:rsidR="001D33DF">
          <w:rPr>
            <w:noProof/>
            <w:webHidden/>
          </w:rPr>
          <w:tab/>
        </w:r>
        <w:r w:rsidR="001D33DF">
          <w:rPr>
            <w:noProof/>
            <w:webHidden/>
          </w:rPr>
          <w:fldChar w:fldCharType="begin"/>
        </w:r>
        <w:r w:rsidR="001D33DF">
          <w:rPr>
            <w:noProof/>
            <w:webHidden/>
          </w:rPr>
          <w:instrText xml:space="preserve"> PAGEREF _Toc137266982 \h </w:instrText>
        </w:r>
        <w:r w:rsidR="001D33DF">
          <w:rPr>
            <w:noProof/>
            <w:webHidden/>
          </w:rPr>
        </w:r>
        <w:r w:rsidR="001D33DF">
          <w:rPr>
            <w:noProof/>
            <w:webHidden/>
          </w:rPr>
          <w:fldChar w:fldCharType="separate"/>
        </w:r>
        <w:r w:rsidR="009910D7">
          <w:rPr>
            <w:noProof/>
            <w:webHidden/>
          </w:rPr>
          <w:t>58</w:t>
        </w:r>
        <w:r w:rsidR="001D33DF">
          <w:rPr>
            <w:noProof/>
            <w:webHidden/>
          </w:rPr>
          <w:fldChar w:fldCharType="end"/>
        </w:r>
      </w:hyperlink>
    </w:p>
    <w:p w14:paraId="02E1E635" w14:textId="15CECFC1"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83" w:history="1">
        <w:r w:rsidR="001D33DF" w:rsidRPr="00A4263D">
          <w:rPr>
            <w:rStyle w:val="Hyperlink"/>
            <w:noProof/>
          </w:rPr>
          <w:t>Figure 72</w:t>
        </w:r>
        <w:r w:rsidR="001D33DF" w:rsidRPr="00A4263D">
          <w:rPr>
            <w:rStyle w:val="Hyperlink"/>
            <w:noProof/>
            <w:lang w:val="en-US"/>
          </w:rPr>
          <w:t>. “m01.1” test set’s normalized confusion matrix.</w:t>
        </w:r>
        <w:r w:rsidR="001D33DF">
          <w:rPr>
            <w:noProof/>
            <w:webHidden/>
          </w:rPr>
          <w:tab/>
        </w:r>
        <w:r w:rsidR="001D33DF">
          <w:rPr>
            <w:noProof/>
            <w:webHidden/>
          </w:rPr>
          <w:fldChar w:fldCharType="begin"/>
        </w:r>
        <w:r w:rsidR="001D33DF">
          <w:rPr>
            <w:noProof/>
            <w:webHidden/>
          </w:rPr>
          <w:instrText xml:space="preserve"> PAGEREF _Toc137266983 \h </w:instrText>
        </w:r>
        <w:r w:rsidR="001D33DF">
          <w:rPr>
            <w:noProof/>
            <w:webHidden/>
          </w:rPr>
        </w:r>
        <w:r w:rsidR="001D33DF">
          <w:rPr>
            <w:noProof/>
            <w:webHidden/>
          </w:rPr>
          <w:fldChar w:fldCharType="separate"/>
        </w:r>
        <w:r w:rsidR="009910D7">
          <w:rPr>
            <w:noProof/>
            <w:webHidden/>
          </w:rPr>
          <w:t>58</w:t>
        </w:r>
        <w:r w:rsidR="001D33DF">
          <w:rPr>
            <w:noProof/>
            <w:webHidden/>
          </w:rPr>
          <w:fldChar w:fldCharType="end"/>
        </w:r>
      </w:hyperlink>
    </w:p>
    <w:p w14:paraId="2F493401" w14:textId="6620FBC0"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84" w:history="1">
        <w:r w:rsidR="001D33DF" w:rsidRPr="00A4263D">
          <w:rPr>
            <w:rStyle w:val="Hyperlink"/>
            <w:noProof/>
          </w:rPr>
          <w:t>Figure 73</w:t>
        </w:r>
        <w:r w:rsidR="001D33DF" w:rsidRPr="00A4263D">
          <w:rPr>
            <w:rStyle w:val="Hyperlink"/>
            <w:noProof/>
            <w:lang w:val="en-US"/>
          </w:rPr>
          <w:t>. “m01.3” loss: train, validation, and test scores.</w:t>
        </w:r>
        <w:r w:rsidR="001D33DF">
          <w:rPr>
            <w:noProof/>
            <w:webHidden/>
          </w:rPr>
          <w:tab/>
        </w:r>
        <w:r w:rsidR="001D33DF">
          <w:rPr>
            <w:noProof/>
            <w:webHidden/>
          </w:rPr>
          <w:fldChar w:fldCharType="begin"/>
        </w:r>
        <w:r w:rsidR="001D33DF">
          <w:rPr>
            <w:noProof/>
            <w:webHidden/>
          </w:rPr>
          <w:instrText xml:space="preserve"> PAGEREF _Toc137266984 \h </w:instrText>
        </w:r>
        <w:r w:rsidR="001D33DF">
          <w:rPr>
            <w:noProof/>
            <w:webHidden/>
          </w:rPr>
        </w:r>
        <w:r w:rsidR="001D33DF">
          <w:rPr>
            <w:noProof/>
            <w:webHidden/>
          </w:rPr>
          <w:fldChar w:fldCharType="separate"/>
        </w:r>
        <w:r w:rsidR="009910D7">
          <w:rPr>
            <w:noProof/>
            <w:webHidden/>
          </w:rPr>
          <w:t>59</w:t>
        </w:r>
        <w:r w:rsidR="001D33DF">
          <w:rPr>
            <w:noProof/>
            <w:webHidden/>
          </w:rPr>
          <w:fldChar w:fldCharType="end"/>
        </w:r>
      </w:hyperlink>
    </w:p>
    <w:p w14:paraId="265CDF69" w14:textId="770A31C3"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85" w:history="1">
        <w:r w:rsidR="001D33DF" w:rsidRPr="00A4263D">
          <w:rPr>
            <w:rStyle w:val="Hyperlink"/>
            <w:noProof/>
          </w:rPr>
          <w:t>Figure 74</w:t>
        </w:r>
        <w:r w:rsidR="001D33DF" w:rsidRPr="00A4263D">
          <w:rPr>
            <w:rStyle w:val="Hyperlink"/>
            <w:noProof/>
            <w:lang w:val="en-US"/>
          </w:rPr>
          <w:t>. “m01.3” validation f1-scores.</w:t>
        </w:r>
        <w:r w:rsidR="001D33DF">
          <w:rPr>
            <w:noProof/>
            <w:webHidden/>
          </w:rPr>
          <w:tab/>
        </w:r>
        <w:r w:rsidR="001D33DF">
          <w:rPr>
            <w:noProof/>
            <w:webHidden/>
          </w:rPr>
          <w:fldChar w:fldCharType="begin"/>
        </w:r>
        <w:r w:rsidR="001D33DF">
          <w:rPr>
            <w:noProof/>
            <w:webHidden/>
          </w:rPr>
          <w:instrText xml:space="preserve"> PAGEREF _Toc137266985 \h </w:instrText>
        </w:r>
        <w:r w:rsidR="001D33DF">
          <w:rPr>
            <w:noProof/>
            <w:webHidden/>
          </w:rPr>
        </w:r>
        <w:r w:rsidR="001D33DF">
          <w:rPr>
            <w:noProof/>
            <w:webHidden/>
          </w:rPr>
          <w:fldChar w:fldCharType="separate"/>
        </w:r>
        <w:r w:rsidR="009910D7">
          <w:rPr>
            <w:noProof/>
            <w:webHidden/>
          </w:rPr>
          <w:t>59</w:t>
        </w:r>
        <w:r w:rsidR="001D33DF">
          <w:rPr>
            <w:noProof/>
            <w:webHidden/>
          </w:rPr>
          <w:fldChar w:fldCharType="end"/>
        </w:r>
      </w:hyperlink>
    </w:p>
    <w:p w14:paraId="53F38FD7" w14:textId="4A816050"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86" w:history="1">
        <w:r w:rsidR="001D33DF" w:rsidRPr="00A4263D">
          <w:rPr>
            <w:rStyle w:val="Hyperlink"/>
            <w:noProof/>
          </w:rPr>
          <w:t>Figure 75</w:t>
        </w:r>
        <w:r w:rsidR="001D33DF" w:rsidRPr="00A4263D">
          <w:rPr>
            <w:rStyle w:val="Hyperlink"/>
            <w:noProof/>
            <w:lang w:val="en-US"/>
          </w:rPr>
          <w:t>. “m01.3” test f1-scores.</w:t>
        </w:r>
        <w:r w:rsidR="001D33DF">
          <w:rPr>
            <w:noProof/>
            <w:webHidden/>
          </w:rPr>
          <w:tab/>
        </w:r>
        <w:r w:rsidR="001D33DF">
          <w:rPr>
            <w:noProof/>
            <w:webHidden/>
          </w:rPr>
          <w:fldChar w:fldCharType="begin"/>
        </w:r>
        <w:r w:rsidR="001D33DF">
          <w:rPr>
            <w:noProof/>
            <w:webHidden/>
          </w:rPr>
          <w:instrText xml:space="preserve"> PAGEREF _Toc137266986 \h </w:instrText>
        </w:r>
        <w:r w:rsidR="001D33DF">
          <w:rPr>
            <w:noProof/>
            <w:webHidden/>
          </w:rPr>
        </w:r>
        <w:r w:rsidR="001D33DF">
          <w:rPr>
            <w:noProof/>
            <w:webHidden/>
          </w:rPr>
          <w:fldChar w:fldCharType="separate"/>
        </w:r>
        <w:r w:rsidR="009910D7">
          <w:rPr>
            <w:noProof/>
            <w:webHidden/>
          </w:rPr>
          <w:t>59</w:t>
        </w:r>
        <w:r w:rsidR="001D33DF">
          <w:rPr>
            <w:noProof/>
            <w:webHidden/>
          </w:rPr>
          <w:fldChar w:fldCharType="end"/>
        </w:r>
      </w:hyperlink>
    </w:p>
    <w:p w14:paraId="41E21CFF" w14:textId="44768439"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87" w:history="1">
        <w:r w:rsidR="001D33DF" w:rsidRPr="00A4263D">
          <w:rPr>
            <w:rStyle w:val="Hyperlink"/>
            <w:noProof/>
          </w:rPr>
          <w:t>Figure 76</w:t>
        </w:r>
        <w:r w:rsidR="001D33DF" w:rsidRPr="00A4263D">
          <w:rPr>
            <w:rStyle w:val="Hyperlink"/>
            <w:noProof/>
            <w:lang w:val="en-US"/>
          </w:rPr>
          <w:t>. “m01.3” test set’s normalized confusion matrix.</w:t>
        </w:r>
        <w:r w:rsidR="001D33DF">
          <w:rPr>
            <w:noProof/>
            <w:webHidden/>
          </w:rPr>
          <w:tab/>
        </w:r>
        <w:r w:rsidR="001D33DF">
          <w:rPr>
            <w:noProof/>
            <w:webHidden/>
          </w:rPr>
          <w:fldChar w:fldCharType="begin"/>
        </w:r>
        <w:r w:rsidR="001D33DF">
          <w:rPr>
            <w:noProof/>
            <w:webHidden/>
          </w:rPr>
          <w:instrText xml:space="preserve"> PAGEREF _Toc137266987 \h </w:instrText>
        </w:r>
        <w:r w:rsidR="001D33DF">
          <w:rPr>
            <w:noProof/>
            <w:webHidden/>
          </w:rPr>
        </w:r>
        <w:r w:rsidR="001D33DF">
          <w:rPr>
            <w:noProof/>
            <w:webHidden/>
          </w:rPr>
          <w:fldChar w:fldCharType="separate"/>
        </w:r>
        <w:r w:rsidR="009910D7">
          <w:rPr>
            <w:noProof/>
            <w:webHidden/>
          </w:rPr>
          <w:t>60</w:t>
        </w:r>
        <w:r w:rsidR="001D33DF">
          <w:rPr>
            <w:noProof/>
            <w:webHidden/>
          </w:rPr>
          <w:fldChar w:fldCharType="end"/>
        </w:r>
      </w:hyperlink>
    </w:p>
    <w:p w14:paraId="1A7F4013" w14:textId="5A0772A0"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88" w:history="1">
        <w:r w:rsidR="001D33DF" w:rsidRPr="00A4263D">
          <w:rPr>
            <w:rStyle w:val="Hyperlink"/>
            <w:noProof/>
          </w:rPr>
          <w:t>Figure 77</w:t>
        </w:r>
        <w:r w:rsidR="001D33DF" w:rsidRPr="00A4263D">
          <w:rPr>
            <w:rStyle w:val="Hyperlink"/>
            <w:noProof/>
            <w:lang w:val="en-US"/>
          </w:rPr>
          <w:t>. “m01.4” loss: train, validation, and test scores.</w:t>
        </w:r>
        <w:r w:rsidR="001D33DF">
          <w:rPr>
            <w:noProof/>
            <w:webHidden/>
          </w:rPr>
          <w:tab/>
        </w:r>
        <w:r w:rsidR="001D33DF">
          <w:rPr>
            <w:noProof/>
            <w:webHidden/>
          </w:rPr>
          <w:fldChar w:fldCharType="begin"/>
        </w:r>
        <w:r w:rsidR="001D33DF">
          <w:rPr>
            <w:noProof/>
            <w:webHidden/>
          </w:rPr>
          <w:instrText xml:space="preserve"> PAGEREF _Toc137266988 \h </w:instrText>
        </w:r>
        <w:r w:rsidR="001D33DF">
          <w:rPr>
            <w:noProof/>
            <w:webHidden/>
          </w:rPr>
        </w:r>
        <w:r w:rsidR="001D33DF">
          <w:rPr>
            <w:noProof/>
            <w:webHidden/>
          </w:rPr>
          <w:fldChar w:fldCharType="separate"/>
        </w:r>
        <w:r w:rsidR="009910D7">
          <w:rPr>
            <w:noProof/>
            <w:webHidden/>
          </w:rPr>
          <w:t>60</w:t>
        </w:r>
        <w:r w:rsidR="001D33DF">
          <w:rPr>
            <w:noProof/>
            <w:webHidden/>
          </w:rPr>
          <w:fldChar w:fldCharType="end"/>
        </w:r>
      </w:hyperlink>
    </w:p>
    <w:p w14:paraId="1EC9DFC9" w14:textId="2FE9303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89" w:history="1">
        <w:r w:rsidR="001D33DF" w:rsidRPr="00A4263D">
          <w:rPr>
            <w:rStyle w:val="Hyperlink"/>
            <w:noProof/>
          </w:rPr>
          <w:t>Figure 78</w:t>
        </w:r>
        <w:r w:rsidR="001D33DF" w:rsidRPr="00A4263D">
          <w:rPr>
            <w:rStyle w:val="Hyperlink"/>
            <w:noProof/>
            <w:lang w:val="en-US"/>
          </w:rPr>
          <w:t>. “m01.4” validation f1-scores.</w:t>
        </w:r>
        <w:r w:rsidR="001D33DF">
          <w:rPr>
            <w:noProof/>
            <w:webHidden/>
          </w:rPr>
          <w:tab/>
        </w:r>
        <w:r w:rsidR="001D33DF">
          <w:rPr>
            <w:noProof/>
            <w:webHidden/>
          </w:rPr>
          <w:fldChar w:fldCharType="begin"/>
        </w:r>
        <w:r w:rsidR="001D33DF">
          <w:rPr>
            <w:noProof/>
            <w:webHidden/>
          </w:rPr>
          <w:instrText xml:space="preserve"> PAGEREF _Toc137266989 \h </w:instrText>
        </w:r>
        <w:r w:rsidR="001D33DF">
          <w:rPr>
            <w:noProof/>
            <w:webHidden/>
          </w:rPr>
        </w:r>
        <w:r w:rsidR="001D33DF">
          <w:rPr>
            <w:noProof/>
            <w:webHidden/>
          </w:rPr>
          <w:fldChar w:fldCharType="separate"/>
        </w:r>
        <w:r w:rsidR="009910D7">
          <w:rPr>
            <w:noProof/>
            <w:webHidden/>
          </w:rPr>
          <w:t>61</w:t>
        </w:r>
        <w:r w:rsidR="001D33DF">
          <w:rPr>
            <w:noProof/>
            <w:webHidden/>
          </w:rPr>
          <w:fldChar w:fldCharType="end"/>
        </w:r>
      </w:hyperlink>
    </w:p>
    <w:p w14:paraId="419AF56A" w14:textId="447421AF"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90" w:history="1">
        <w:r w:rsidR="001D33DF" w:rsidRPr="00A4263D">
          <w:rPr>
            <w:rStyle w:val="Hyperlink"/>
            <w:noProof/>
          </w:rPr>
          <w:t>Figure 79</w:t>
        </w:r>
        <w:r w:rsidR="001D33DF" w:rsidRPr="00A4263D">
          <w:rPr>
            <w:rStyle w:val="Hyperlink"/>
            <w:noProof/>
            <w:lang w:val="en-US"/>
          </w:rPr>
          <w:t>. “m01.4” test f1-scores.</w:t>
        </w:r>
        <w:r w:rsidR="001D33DF">
          <w:rPr>
            <w:noProof/>
            <w:webHidden/>
          </w:rPr>
          <w:tab/>
        </w:r>
        <w:r w:rsidR="001D33DF">
          <w:rPr>
            <w:noProof/>
            <w:webHidden/>
          </w:rPr>
          <w:fldChar w:fldCharType="begin"/>
        </w:r>
        <w:r w:rsidR="001D33DF">
          <w:rPr>
            <w:noProof/>
            <w:webHidden/>
          </w:rPr>
          <w:instrText xml:space="preserve"> PAGEREF _Toc137266990 \h </w:instrText>
        </w:r>
        <w:r w:rsidR="001D33DF">
          <w:rPr>
            <w:noProof/>
            <w:webHidden/>
          </w:rPr>
        </w:r>
        <w:r w:rsidR="001D33DF">
          <w:rPr>
            <w:noProof/>
            <w:webHidden/>
          </w:rPr>
          <w:fldChar w:fldCharType="separate"/>
        </w:r>
        <w:r w:rsidR="009910D7">
          <w:rPr>
            <w:noProof/>
            <w:webHidden/>
          </w:rPr>
          <w:t>61</w:t>
        </w:r>
        <w:r w:rsidR="001D33DF">
          <w:rPr>
            <w:noProof/>
            <w:webHidden/>
          </w:rPr>
          <w:fldChar w:fldCharType="end"/>
        </w:r>
      </w:hyperlink>
    </w:p>
    <w:p w14:paraId="70C5C3B7" w14:textId="5E415479"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91" w:history="1">
        <w:r w:rsidR="001D33DF" w:rsidRPr="00A4263D">
          <w:rPr>
            <w:rStyle w:val="Hyperlink"/>
            <w:noProof/>
          </w:rPr>
          <w:t>Figure 80</w:t>
        </w:r>
        <w:r w:rsidR="001D33DF" w:rsidRPr="00A4263D">
          <w:rPr>
            <w:rStyle w:val="Hyperlink"/>
            <w:noProof/>
            <w:lang w:val="en-US"/>
          </w:rPr>
          <w:t>. “m01.4” test set’s normalized confusion matrix.</w:t>
        </w:r>
        <w:r w:rsidR="001D33DF">
          <w:rPr>
            <w:noProof/>
            <w:webHidden/>
          </w:rPr>
          <w:tab/>
        </w:r>
        <w:r w:rsidR="001D33DF">
          <w:rPr>
            <w:noProof/>
            <w:webHidden/>
          </w:rPr>
          <w:fldChar w:fldCharType="begin"/>
        </w:r>
        <w:r w:rsidR="001D33DF">
          <w:rPr>
            <w:noProof/>
            <w:webHidden/>
          </w:rPr>
          <w:instrText xml:space="preserve"> PAGEREF _Toc137266991 \h </w:instrText>
        </w:r>
        <w:r w:rsidR="001D33DF">
          <w:rPr>
            <w:noProof/>
            <w:webHidden/>
          </w:rPr>
        </w:r>
        <w:r w:rsidR="001D33DF">
          <w:rPr>
            <w:noProof/>
            <w:webHidden/>
          </w:rPr>
          <w:fldChar w:fldCharType="separate"/>
        </w:r>
        <w:r w:rsidR="009910D7">
          <w:rPr>
            <w:noProof/>
            <w:webHidden/>
          </w:rPr>
          <w:t>61</w:t>
        </w:r>
        <w:r w:rsidR="001D33DF">
          <w:rPr>
            <w:noProof/>
            <w:webHidden/>
          </w:rPr>
          <w:fldChar w:fldCharType="end"/>
        </w:r>
      </w:hyperlink>
    </w:p>
    <w:p w14:paraId="6DF22602" w14:textId="79FFE41E"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92" w:history="1">
        <w:r w:rsidR="001D33DF" w:rsidRPr="00A4263D">
          <w:rPr>
            <w:rStyle w:val="Hyperlink"/>
            <w:noProof/>
          </w:rPr>
          <w:t>Figure 81</w:t>
        </w:r>
        <w:r w:rsidR="001D33DF" w:rsidRPr="00A4263D">
          <w:rPr>
            <w:rStyle w:val="Hyperlink"/>
            <w:noProof/>
            <w:lang w:val="en-US"/>
          </w:rPr>
          <w:t>. “m01.6” loss: train, validation, and test scores.</w:t>
        </w:r>
        <w:r w:rsidR="001D33DF">
          <w:rPr>
            <w:noProof/>
            <w:webHidden/>
          </w:rPr>
          <w:tab/>
        </w:r>
        <w:r w:rsidR="001D33DF">
          <w:rPr>
            <w:noProof/>
            <w:webHidden/>
          </w:rPr>
          <w:fldChar w:fldCharType="begin"/>
        </w:r>
        <w:r w:rsidR="001D33DF">
          <w:rPr>
            <w:noProof/>
            <w:webHidden/>
          </w:rPr>
          <w:instrText xml:space="preserve"> PAGEREF _Toc137266992 \h </w:instrText>
        </w:r>
        <w:r w:rsidR="001D33DF">
          <w:rPr>
            <w:noProof/>
            <w:webHidden/>
          </w:rPr>
        </w:r>
        <w:r w:rsidR="001D33DF">
          <w:rPr>
            <w:noProof/>
            <w:webHidden/>
          </w:rPr>
          <w:fldChar w:fldCharType="separate"/>
        </w:r>
        <w:r w:rsidR="009910D7">
          <w:rPr>
            <w:noProof/>
            <w:webHidden/>
          </w:rPr>
          <w:t>62</w:t>
        </w:r>
        <w:r w:rsidR="001D33DF">
          <w:rPr>
            <w:noProof/>
            <w:webHidden/>
          </w:rPr>
          <w:fldChar w:fldCharType="end"/>
        </w:r>
      </w:hyperlink>
    </w:p>
    <w:p w14:paraId="7DA91588" w14:textId="5BA91100"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93" w:history="1">
        <w:r w:rsidR="001D33DF" w:rsidRPr="00A4263D">
          <w:rPr>
            <w:rStyle w:val="Hyperlink"/>
            <w:noProof/>
          </w:rPr>
          <w:t>Figure 82</w:t>
        </w:r>
        <w:r w:rsidR="001D33DF" w:rsidRPr="00A4263D">
          <w:rPr>
            <w:rStyle w:val="Hyperlink"/>
            <w:noProof/>
            <w:lang w:val="en-US"/>
          </w:rPr>
          <w:t>. “m01.6” training f1-scores.</w:t>
        </w:r>
        <w:r w:rsidR="001D33DF">
          <w:rPr>
            <w:noProof/>
            <w:webHidden/>
          </w:rPr>
          <w:tab/>
        </w:r>
        <w:r w:rsidR="001D33DF">
          <w:rPr>
            <w:noProof/>
            <w:webHidden/>
          </w:rPr>
          <w:fldChar w:fldCharType="begin"/>
        </w:r>
        <w:r w:rsidR="001D33DF">
          <w:rPr>
            <w:noProof/>
            <w:webHidden/>
          </w:rPr>
          <w:instrText xml:space="preserve"> PAGEREF _Toc137266993 \h </w:instrText>
        </w:r>
        <w:r w:rsidR="001D33DF">
          <w:rPr>
            <w:noProof/>
            <w:webHidden/>
          </w:rPr>
        </w:r>
        <w:r w:rsidR="001D33DF">
          <w:rPr>
            <w:noProof/>
            <w:webHidden/>
          </w:rPr>
          <w:fldChar w:fldCharType="separate"/>
        </w:r>
        <w:r w:rsidR="009910D7">
          <w:rPr>
            <w:noProof/>
            <w:webHidden/>
          </w:rPr>
          <w:t>62</w:t>
        </w:r>
        <w:r w:rsidR="001D33DF">
          <w:rPr>
            <w:noProof/>
            <w:webHidden/>
          </w:rPr>
          <w:fldChar w:fldCharType="end"/>
        </w:r>
      </w:hyperlink>
    </w:p>
    <w:p w14:paraId="5AABF785" w14:textId="509289AE"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94" w:history="1">
        <w:r w:rsidR="001D33DF" w:rsidRPr="00A4263D">
          <w:rPr>
            <w:rStyle w:val="Hyperlink"/>
            <w:noProof/>
          </w:rPr>
          <w:t>Figure 83</w:t>
        </w:r>
        <w:r w:rsidR="001D33DF" w:rsidRPr="00A4263D">
          <w:rPr>
            <w:rStyle w:val="Hyperlink"/>
            <w:noProof/>
            <w:lang w:val="en-US"/>
          </w:rPr>
          <w:t>. “m01.6” validation f1-scores.</w:t>
        </w:r>
        <w:r w:rsidR="001D33DF">
          <w:rPr>
            <w:noProof/>
            <w:webHidden/>
          </w:rPr>
          <w:tab/>
        </w:r>
        <w:r w:rsidR="001D33DF">
          <w:rPr>
            <w:noProof/>
            <w:webHidden/>
          </w:rPr>
          <w:fldChar w:fldCharType="begin"/>
        </w:r>
        <w:r w:rsidR="001D33DF">
          <w:rPr>
            <w:noProof/>
            <w:webHidden/>
          </w:rPr>
          <w:instrText xml:space="preserve"> PAGEREF _Toc137266994 \h </w:instrText>
        </w:r>
        <w:r w:rsidR="001D33DF">
          <w:rPr>
            <w:noProof/>
            <w:webHidden/>
          </w:rPr>
        </w:r>
        <w:r w:rsidR="001D33DF">
          <w:rPr>
            <w:noProof/>
            <w:webHidden/>
          </w:rPr>
          <w:fldChar w:fldCharType="separate"/>
        </w:r>
        <w:r w:rsidR="009910D7">
          <w:rPr>
            <w:noProof/>
            <w:webHidden/>
          </w:rPr>
          <w:t>62</w:t>
        </w:r>
        <w:r w:rsidR="001D33DF">
          <w:rPr>
            <w:noProof/>
            <w:webHidden/>
          </w:rPr>
          <w:fldChar w:fldCharType="end"/>
        </w:r>
      </w:hyperlink>
    </w:p>
    <w:p w14:paraId="12437F90" w14:textId="6A315BC5"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95" w:history="1">
        <w:r w:rsidR="001D33DF" w:rsidRPr="00A4263D">
          <w:rPr>
            <w:rStyle w:val="Hyperlink"/>
            <w:noProof/>
          </w:rPr>
          <w:t>Figure 84</w:t>
        </w:r>
        <w:r w:rsidR="001D33DF" w:rsidRPr="00A4263D">
          <w:rPr>
            <w:rStyle w:val="Hyperlink"/>
            <w:noProof/>
            <w:lang w:val="en-US"/>
          </w:rPr>
          <w:t>. “m01.6” test f1-scores.</w:t>
        </w:r>
        <w:r w:rsidR="001D33DF">
          <w:rPr>
            <w:noProof/>
            <w:webHidden/>
          </w:rPr>
          <w:tab/>
        </w:r>
        <w:r w:rsidR="001D33DF">
          <w:rPr>
            <w:noProof/>
            <w:webHidden/>
          </w:rPr>
          <w:fldChar w:fldCharType="begin"/>
        </w:r>
        <w:r w:rsidR="001D33DF">
          <w:rPr>
            <w:noProof/>
            <w:webHidden/>
          </w:rPr>
          <w:instrText xml:space="preserve"> PAGEREF _Toc137266995 \h </w:instrText>
        </w:r>
        <w:r w:rsidR="001D33DF">
          <w:rPr>
            <w:noProof/>
            <w:webHidden/>
          </w:rPr>
        </w:r>
        <w:r w:rsidR="001D33DF">
          <w:rPr>
            <w:noProof/>
            <w:webHidden/>
          </w:rPr>
          <w:fldChar w:fldCharType="separate"/>
        </w:r>
        <w:r w:rsidR="009910D7">
          <w:rPr>
            <w:noProof/>
            <w:webHidden/>
          </w:rPr>
          <w:t>63</w:t>
        </w:r>
        <w:r w:rsidR="001D33DF">
          <w:rPr>
            <w:noProof/>
            <w:webHidden/>
          </w:rPr>
          <w:fldChar w:fldCharType="end"/>
        </w:r>
      </w:hyperlink>
    </w:p>
    <w:p w14:paraId="42816D69" w14:textId="7C86FB0D"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96" w:history="1">
        <w:r w:rsidR="001D33DF" w:rsidRPr="00A4263D">
          <w:rPr>
            <w:rStyle w:val="Hyperlink"/>
            <w:noProof/>
          </w:rPr>
          <w:t>Figure 85</w:t>
        </w:r>
        <w:r w:rsidR="001D33DF" w:rsidRPr="00A4263D">
          <w:rPr>
            <w:rStyle w:val="Hyperlink"/>
            <w:noProof/>
            <w:lang w:val="en-US"/>
          </w:rPr>
          <w:t>. “m01.6” test set’s normalized confusion matrix.</w:t>
        </w:r>
        <w:r w:rsidR="001D33DF">
          <w:rPr>
            <w:noProof/>
            <w:webHidden/>
          </w:rPr>
          <w:tab/>
        </w:r>
        <w:r w:rsidR="001D33DF">
          <w:rPr>
            <w:noProof/>
            <w:webHidden/>
          </w:rPr>
          <w:fldChar w:fldCharType="begin"/>
        </w:r>
        <w:r w:rsidR="001D33DF">
          <w:rPr>
            <w:noProof/>
            <w:webHidden/>
          </w:rPr>
          <w:instrText xml:space="preserve"> PAGEREF _Toc137266996 \h </w:instrText>
        </w:r>
        <w:r w:rsidR="001D33DF">
          <w:rPr>
            <w:noProof/>
            <w:webHidden/>
          </w:rPr>
        </w:r>
        <w:r w:rsidR="001D33DF">
          <w:rPr>
            <w:noProof/>
            <w:webHidden/>
          </w:rPr>
          <w:fldChar w:fldCharType="separate"/>
        </w:r>
        <w:r w:rsidR="009910D7">
          <w:rPr>
            <w:noProof/>
            <w:webHidden/>
          </w:rPr>
          <w:t>63</w:t>
        </w:r>
        <w:r w:rsidR="001D33DF">
          <w:rPr>
            <w:noProof/>
            <w:webHidden/>
          </w:rPr>
          <w:fldChar w:fldCharType="end"/>
        </w:r>
      </w:hyperlink>
    </w:p>
    <w:p w14:paraId="7A4F3486" w14:textId="56761092"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97" w:history="1">
        <w:r w:rsidR="001D33DF" w:rsidRPr="00A4263D">
          <w:rPr>
            <w:rStyle w:val="Hyperlink"/>
            <w:noProof/>
          </w:rPr>
          <w:t>Figure 86</w:t>
        </w:r>
        <w:r w:rsidR="001D33DF" w:rsidRPr="00A4263D">
          <w:rPr>
            <w:rStyle w:val="Hyperlink"/>
            <w:noProof/>
            <w:lang w:val="en-US"/>
          </w:rPr>
          <w:t>. “m02” loss: train, validation, and test scores.</w:t>
        </w:r>
        <w:r w:rsidR="001D33DF">
          <w:rPr>
            <w:noProof/>
            <w:webHidden/>
          </w:rPr>
          <w:tab/>
        </w:r>
        <w:r w:rsidR="001D33DF">
          <w:rPr>
            <w:noProof/>
            <w:webHidden/>
          </w:rPr>
          <w:fldChar w:fldCharType="begin"/>
        </w:r>
        <w:r w:rsidR="001D33DF">
          <w:rPr>
            <w:noProof/>
            <w:webHidden/>
          </w:rPr>
          <w:instrText xml:space="preserve"> PAGEREF _Toc137266997 \h </w:instrText>
        </w:r>
        <w:r w:rsidR="001D33DF">
          <w:rPr>
            <w:noProof/>
            <w:webHidden/>
          </w:rPr>
        </w:r>
        <w:r w:rsidR="001D33DF">
          <w:rPr>
            <w:noProof/>
            <w:webHidden/>
          </w:rPr>
          <w:fldChar w:fldCharType="separate"/>
        </w:r>
        <w:r w:rsidR="009910D7">
          <w:rPr>
            <w:noProof/>
            <w:webHidden/>
          </w:rPr>
          <w:t>64</w:t>
        </w:r>
        <w:r w:rsidR="001D33DF">
          <w:rPr>
            <w:noProof/>
            <w:webHidden/>
          </w:rPr>
          <w:fldChar w:fldCharType="end"/>
        </w:r>
      </w:hyperlink>
    </w:p>
    <w:p w14:paraId="4B9F01A6" w14:textId="1ACB0CD6"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98" w:history="1">
        <w:r w:rsidR="001D33DF" w:rsidRPr="00A4263D">
          <w:rPr>
            <w:rStyle w:val="Hyperlink"/>
            <w:noProof/>
          </w:rPr>
          <w:t>Figure 87</w:t>
        </w:r>
        <w:r w:rsidR="001D33DF" w:rsidRPr="00A4263D">
          <w:rPr>
            <w:rStyle w:val="Hyperlink"/>
            <w:noProof/>
            <w:lang w:val="en-US"/>
          </w:rPr>
          <w:t>. “m02” validation f1-scores.</w:t>
        </w:r>
        <w:r w:rsidR="001D33DF">
          <w:rPr>
            <w:noProof/>
            <w:webHidden/>
          </w:rPr>
          <w:tab/>
        </w:r>
        <w:r w:rsidR="001D33DF">
          <w:rPr>
            <w:noProof/>
            <w:webHidden/>
          </w:rPr>
          <w:fldChar w:fldCharType="begin"/>
        </w:r>
        <w:r w:rsidR="001D33DF">
          <w:rPr>
            <w:noProof/>
            <w:webHidden/>
          </w:rPr>
          <w:instrText xml:space="preserve"> PAGEREF _Toc137266998 \h </w:instrText>
        </w:r>
        <w:r w:rsidR="001D33DF">
          <w:rPr>
            <w:noProof/>
            <w:webHidden/>
          </w:rPr>
        </w:r>
        <w:r w:rsidR="001D33DF">
          <w:rPr>
            <w:noProof/>
            <w:webHidden/>
          </w:rPr>
          <w:fldChar w:fldCharType="separate"/>
        </w:r>
        <w:r w:rsidR="009910D7">
          <w:rPr>
            <w:noProof/>
            <w:webHidden/>
          </w:rPr>
          <w:t>64</w:t>
        </w:r>
        <w:r w:rsidR="001D33DF">
          <w:rPr>
            <w:noProof/>
            <w:webHidden/>
          </w:rPr>
          <w:fldChar w:fldCharType="end"/>
        </w:r>
      </w:hyperlink>
    </w:p>
    <w:p w14:paraId="2E0F18A5" w14:textId="05D947C5"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6999" w:history="1">
        <w:r w:rsidR="001D33DF" w:rsidRPr="00A4263D">
          <w:rPr>
            <w:rStyle w:val="Hyperlink"/>
            <w:noProof/>
          </w:rPr>
          <w:t>Figure 88</w:t>
        </w:r>
        <w:r w:rsidR="001D33DF" w:rsidRPr="00A4263D">
          <w:rPr>
            <w:rStyle w:val="Hyperlink"/>
            <w:noProof/>
            <w:lang w:val="en-US"/>
          </w:rPr>
          <w:t>. “m02” test f1-scores.</w:t>
        </w:r>
        <w:r w:rsidR="001D33DF">
          <w:rPr>
            <w:noProof/>
            <w:webHidden/>
          </w:rPr>
          <w:tab/>
        </w:r>
        <w:r w:rsidR="001D33DF">
          <w:rPr>
            <w:noProof/>
            <w:webHidden/>
          </w:rPr>
          <w:fldChar w:fldCharType="begin"/>
        </w:r>
        <w:r w:rsidR="001D33DF">
          <w:rPr>
            <w:noProof/>
            <w:webHidden/>
          </w:rPr>
          <w:instrText xml:space="preserve"> PAGEREF _Toc137266999 \h </w:instrText>
        </w:r>
        <w:r w:rsidR="001D33DF">
          <w:rPr>
            <w:noProof/>
            <w:webHidden/>
          </w:rPr>
        </w:r>
        <w:r w:rsidR="001D33DF">
          <w:rPr>
            <w:noProof/>
            <w:webHidden/>
          </w:rPr>
          <w:fldChar w:fldCharType="separate"/>
        </w:r>
        <w:r w:rsidR="009910D7">
          <w:rPr>
            <w:noProof/>
            <w:webHidden/>
          </w:rPr>
          <w:t>64</w:t>
        </w:r>
        <w:r w:rsidR="001D33DF">
          <w:rPr>
            <w:noProof/>
            <w:webHidden/>
          </w:rPr>
          <w:fldChar w:fldCharType="end"/>
        </w:r>
      </w:hyperlink>
    </w:p>
    <w:p w14:paraId="14313588" w14:textId="35D3C335"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00" w:history="1">
        <w:r w:rsidR="001D33DF" w:rsidRPr="00A4263D">
          <w:rPr>
            <w:rStyle w:val="Hyperlink"/>
            <w:noProof/>
          </w:rPr>
          <w:t>Figure 89</w:t>
        </w:r>
        <w:r w:rsidR="001D33DF" w:rsidRPr="00A4263D">
          <w:rPr>
            <w:rStyle w:val="Hyperlink"/>
            <w:noProof/>
            <w:lang w:val="en-US"/>
          </w:rPr>
          <w:t>. “m02” test set’s normalized confusion matrix.</w:t>
        </w:r>
        <w:r w:rsidR="001D33DF">
          <w:rPr>
            <w:noProof/>
            <w:webHidden/>
          </w:rPr>
          <w:tab/>
        </w:r>
        <w:r w:rsidR="001D33DF">
          <w:rPr>
            <w:noProof/>
            <w:webHidden/>
          </w:rPr>
          <w:fldChar w:fldCharType="begin"/>
        </w:r>
        <w:r w:rsidR="001D33DF">
          <w:rPr>
            <w:noProof/>
            <w:webHidden/>
          </w:rPr>
          <w:instrText xml:space="preserve"> PAGEREF _Toc137267000 \h </w:instrText>
        </w:r>
        <w:r w:rsidR="001D33DF">
          <w:rPr>
            <w:noProof/>
            <w:webHidden/>
          </w:rPr>
        </w:r>
        <w:r w:rsidR="001D33DF">
          <w:rPr>
            <w:noProof/>
            <w:webHidden/>
          </w:rPr>
          <w:fldChar w:fldCharType="separate"/>
        </w:r>
        <w:r w:rsidR="009910D7">
          <w:rPr>
            <w:noProof/>
            <w:webHidden/>
          </w:rPr>
          <w:t>65</w:t>
        </w:r>
        <w:r w:rsidR="001D33DF">
          <w:rPr>
            <w:noProof/>
            <w:webHidden/>
          </w:rPr>
          <w:fldChar w:fldCharType="end"/>
        </w:r>
      </w:hyperlink>
    </w:p>
    <w:p w14:paraId="3EDF4FBD" w14:textId="1C54E2EA"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01" w:history="1">
        <w:r w:rsidR="001D33DF" w:rsidRPr="00A4263D">
          <w:rPr>
            <w:rStyle w:val="Hyperlink"/>
            <w:noProof/>
          </w:rPr>
          <w:t>Figure 90</w:t>
        </w:r>
        <w:r w:rsidR="001D33DF" w:rsidRPr="00A4263D">
          <w:rPr>
            <w:rStyle w:val="Hyperlink"/>
            <w:noProof/>
            <w:lang w:val="en-US"/>
          </w:rPr>
          <w:t>. “m02.1” loss: train, validation, and test scores.</w:t>
        </w:r>
        <w:r w:rsidR="001D33DF">
          <w:rPr>
            <w:noProof/>
            <w:webHidden/>
          </w:rPr>
          <w:tab/>
        </w:r>
        <w:r w:rsidR="001D33DF">
          <w:rPr>
            <w:noProof/>
            <w:webHidden/>
          </w:rPr>
          <w:fldChar w:fldCharType="begin"/>
        </w:r>
        <w:r w:rsidR="001D33DF">
          <w:rPr>
            <w:noProof/>
            <w:webHidden/>
          </w:rPr>
          <w:instrText xml:space="preserve"> PAGEREF _Toc137267001 \h </w:instrText>
        </w:r>
        <w:r w:rsidR="001D33DF">
          <w:rPr>
            <w:noProof/>
            <w:webHidden/>
          </w:rPr>
        </w:r>
        <w:r w:rsidR="001D33DF">
          <w:rPr>
            <w:noProof/>
            <w:webHidden/>
          </w:rPr>
          <w:fldChar w:fldCharType="separate"/>
        </w:r>
        <w:r w:rsidR="009910D7">
          <w:rPr>
            <w:noProof/>
            <w:webHidden/>
          </w:rPr>
          <w:t>65</w:t>
        </w:r>
        <w:r w:rsidR="001D33DF">
          <w:rPr>
            <w:noProof/>
            <w:webHidden/>
          </w:rPr>
          <w:fldChar w:fldCharType="end"/>
        </w:r>
      </w:hyperlink>
    </w:p>
    <w:p w14:paraId="1802DB62" w14:textId="1C053638"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02" w:history="1">
        <w:r w:rsidR="001D33DF" w:rsidRPr="00A4263D">
          <w:rPr>
            <w:rStyle w:val="Hyperlink"/>
            <w:noProof/>
          </w:rPr>
          <w:t>Figure 91</w:t>
        </w:r>
        <w:r w:rsidR="001D33DF" w:rsidRPr="00A4263D">
          <w:rPr>
            <w:rStyle w:val="Hyperlink"/>
            <w:noProof/>
            <w:lang w:val="en-US"/>
          </w:rPr>
          <w:t>. “m02.1” validation f1-scores.</w:t>
        </w:r>
        <w:r w:rsidR="001D33DF">
          <w:rPr>
            <w:noProof/>
            <w:webHidden/>
          </w:rPr>
          <w:tab/>
        </w:r>
        <w:r w:rsidR="001D33DF">
          <w:rPr>
            <w:noProof/>
            <w:webHidden/>
          </w:rPr>
          <w:fldChar w:fldCharType="begin"/>
        </w:r>
        <w:r w:rsidR="001D33DF">
          <w:rPr>
            <w:noProof/>
            <w:webHidden/>
          </w:rPr>
          <w:instrText xml:space="preserve"> PAGEREF _Toc137267002 \h </w:instrText>
        </w:r>
        <w:r w:rsidR="001D33DF">
          <w:rPr>
            <w:noProof/>
            <w:webHidden/>
          </w:rPr>
        </w:r>
        <w:r w:rsidR="001D33DF">
          <w:rPr>
            <w:noProof/>
            <w:webHidden/>
          </w:rPr>
          <w:fldChar w:fldCharType="separate"/>
        </w:r>
        <w:r w:rsidR="009910D7">
          <w:rPr>
            <w:noProof/>
            <w:webHidden/>
          </w:rPr>
          <w:t>65</w:t>
        </w:r>
        <w:r w:rsidR="001D33DF">
          <w:rPr>
            <w:noProof/>
            <w:webHidden/>
          </w:rPr>
          <w:fldChar w:fldCharType="end"/>
        </w:r>
      </w:hyperlink>
    </w:p>
    <w:p w14:paraId="40A6EA49" w14:textId="37E9F74E"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03" w:history="1">
        <w:r w:rsidR="001D33DF" w:rsidRPr="00A4263D">
          <w:rPr>
            <w:rStyle w:val="Hyperlink"/>
            <w:noProof/>
          </w:rPr>
          <w:t>Figure 92</w:t>
        </w:r>
        <w:r w:rsidR="001D33DF" w:rsidRPr="00A4263D">
          <w:rPr>
            <w:rStyle w:val="Hyperlink"/>
            <w:noProof/>
            <w:lang w:val="en-US"/>
          </w:rPr>
          <w:t>. “m02.1” test f1-scores.</w:t>
        </w:r>
        <w:r w:rsidR="001D33DF">
          <w:rPr>
            <w:noProof/>
            <w:webHidden/>
          </w:rPr>
          <w:tab/>
        </w:r>
        <w:r w:rsidR="001D33DF">
          <w:rPr>
            <w:noProof/>
            <w:webHidden/>
          </w:rPr>
          <w:fldChar w:fldCharType="begin"/>
        </w:r>
        <w:r w:rsidR="001D33DF">
          <w:rPr>
            <w:noProof/>
            <w:webHidden/>
          </w:rPr>
          <w:instrText xml:space="preserve"> PAGEREF _Toc137267003 \h </w:instrText>
        </w:r>
        <w:r w:rsidR="001D33DF">
          <w:rPr>
            <w:noProof/>
            <w:webHidden/>
          </w:rPr>
        </w:r>
        <w:r w:rsidR="001D33DF">
          <w:rPr>
            <w:noProof/>
            <w:webHidden/>
          </w:rPr>
          <w:fldChar w:fldCharType="separate"/>
        </w:r>
        <w:r w:rsidR="009910D7">
          <w:rPr>
            <w:noProof/>
            <w:webHidden/>
          </w:rPr>
          <w:t>66</w:t>
        </w:r>
        <w:r w:rsidR="001D33DF">
          <w:rPr>
            <w:noProof/>
            <w:webHidden/>
          </w:rPr>
          <w:fldChar w:fldCharType="end"/>
        </w:r>
      </w:hyperlink>
    </w:p>
    <w:p w14:paraId="5E76C863" w14:textId="00937787"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04" w:history="1">
        <w:r w:rsidR="001D33DF" w:rsidRPr="00A4263D">
          <w:rPr>
            <w:rStyle w:val="Hyperlink"/>
            <w:noProof/>
          </w:rPr>
          <w:t>Figure 93</w:t>
        </w:r>
        <w:r w:rsidR="001D33DF" w:rsidRPr="00A4263D">
          <w:rPr>
            <w:rStyle w:val="Hyperlink"/>
            <w:noProof/>
            <w:lang w:val="en-US"/>
          </w:rPr>
          <w:t>. “m02.1” test set’s normalized confusion matrix.</w:t>
        </w:r>
        <w:r w:rsidR="001D33DF">
          <w:rPr>
            <w:noProof/>
            <w:webHidden/>
          </w:rPr>
          <w:tab/>
        </w:r>
        <w:r w:rsidR="001D33DF">
          <w:rPr>
            <w:noProof/>
            <w:webHidden/>
          </w:rPr>
          <w:fldChar w:fldCharType="begin"/>
        </w:r>
        <w:r w:rsidR="001D33DF">
          <w:rPr>
            <w:noProof/>
            <w:webHidden/>
          </w:rPr>
          <w:instrText xml:space="preserve"> PAGEREF _Toc137267004 \h </w:instrText>
        </w:r>
        <w:r w:rsidR="001D33DF">
          <w:rPr>
            <w:noProof/>
            <w:webHidden/>
          </w:rPr>
        </w:r>
        <w:r w:rsidR="001D33DF">
          <w:rPr>
            <w:noProof/>
            <w:webHidden/>
          </w:rPr>
          <w:fldChar w:fldCharType="separate"/>
        </w:r>
        <w:r w:rsidR="009910D7">
          <w:rPr>
            <w:noProof/>
            <w:webHidden/>
          </w:rPr>
          <w:t>66</w:t>
        </w:r>
        <w:r w:rsidR="001D33DF">
          <w:rPr>
            <w:noProof/>
            <w:webHidden/>
          </w:rPr>
          <w:fldChar w:fldCharType="end"/>
        </w:r>
      </w:hyperlink>
    </w:p>
    <w:p w14:paraId="0DF25DF4" w14:textId="73373A32"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05" w:history="1">
        <w:r w:rsidR="001D33DF" w:rsidRPr="00A4263D">
          <w:rPr>
            <w:rStyle w:val="Hyperlink"/>
            <w:noProof/>
          </w:rPr>
          <w:t>Figure 94</w:t>
        </w:r>
        <w:r w:rsidR="001D33DF" w:rsidRPr="00A4263D">
          <w:rPr>
            <w:rStyle w:val="Hyperlink"/>
            <w:noProof/>
            <w:lang w:val="en-US"/>
          </w:rPr>
          <w:t>. “m02.2” loss: train, validation, and test scores.</w:t>
        </w:r>
        <w:r w:rsidR="001D33DF">
          <w:rPr>
            <w:noProof/>
            <w:webHidden/>
          </w:rPr>
          <w:tab/>
        </w:r>
        <w:r w:rsidR="001D33DF">
          <w:rPr>
            <w:noProof/>
            <w:webHidden/>
          </w:rPr>
          <w:fldChar w:fldCharType="begin"/>
        </w:r>
        <w:r w:rsidR="001D33DF">
          <w:rPr>
            <w:noProof/>
            <w:webHidden/>
          </w:rPr>
          <w:instrText xml:space="preserve"> PAGEREF _Toc137267005 \h </w:instrText>
        </w:r>
        <w:r w:rsidR="001D33DF">
          <w:rPr>
            <w:noProof/>
            <w:webHidden/>
          </w:rPr>
        </w:r>
        <w:r w:rsidR="001D33DF">
          <w:rPr>
            <w:noProof/>
            <w:webHidden/>
          </w:rPr>
          <w:fldChar w:fldCharType="separate"/>
        </w:r>
        <w:r w:rsidR="009910D7">
          <w:rPr>
            <w:noProof/>
            <w:webHidden/>
          </w:rPr>
          <w:t>67</w:t>
        </w:r>
        <w:r w:rsidR="001D33DF">
          <w:rPr>
            <w:noProof/>
            <w:webHidden/>
          </w:rPr>
          <w:fldChar w:fldCharType="end"/>
        </w:r>
      </w:hyperlink>
    </w:p>
    <w:p w14:paraId="260B00E8" w14:textId="7DE3CE34"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06" w:history="1">
        <w:r w:rsidR="001D33DF" w:rsidRPr="00A4263D">
          <w:rPr>
            <w:rStyle w:val="Hyperlink"/>
            <w:noProof/>
          </w:rPr>
          <w:t>Figure 95</w:t>
        </w:r>
        <w:r w:rsidR="001D33DF" w:rsidRPr="00A4263D">
          <w:rPr>
            <w:rStyle w:val="Hyperlink"/>
            <w:noProof/>
            <w:lang w:val="en-US"/>
          </w:rPr>
          <w:t>. “m02.2” validation f1-scores.</w:t>
        </w:r>
        <w:r w:rsidR="001D33DF">
          <w:rPr>
            <w:noProof/>
            <w:webHidden/>
          </w:rPr>
          <w:tab/>
        </w:r>
        <w:r w:rsidR="001D33DF">
          <w:rPr>
            <w:noProof/>
            <w:webHidden/>
          </w:rPr>
          <w:fldChar w:fldCharType="begin"/>
        </w:r>
        <w:r w:rsidR="001D33DF">
          <w:rPr>
            <w:noProof/>
            <w:webHidden/>
          </w:rPr>
          <w:instrText xml:space="preserve"> PAGEREF _Toc137267006 \h </w:instrText>
        </w:r>
        <w:r w:rsidR="001D33DF">
          <w:rPr>
            <w:noProof/>
            <w:webHidden/>
          </w:rPr>
        </w:r>
        <w:r w:rsidR="001D33DF">
          <w:rPr>
            <w:noProof/>
            <w:webHidden/>
          </w:rPr>
          <w:fldChar w:fldCharType="separate"/>
        </w:r>
        <w:r w:rsidR="009910D7">
          <w:rPr>
            <w:noProof/>
            <w:webHidden/>
          </w:rPr>
          <w:t>67</w:t>
        </w:r>
        <w:r w:rsidR="001D33DF">
          <w:rPr>
            <w:noProof/>
            <w:webHidden/>
          </w:rPr>
          <w:fldChar w:fldCharType="end"/>
        </w:r>
      </w:hyperlink>
    </w:p>
    <w:p w14:paraId="0F2E7EA7" w14:textId="3DA7EA70"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07" w:history="1">
        <w:r w:rsidR="001D33DF" w:rsidRPr="00A4263D">
          <w:rPr>
            <w:rStyle w:val="Hyperlink"/>
            <w:noProof/>
          </w:rPr>
          <w:t>Figure 96</w:t>
        </w:r>
        <w:r w:rsidR="001D33DF" w:rsidRPr="00A4263D">
          <w:rPr>
            <w:rStyle w:val="Hyperlink"/>
            <w:noProof/>
            <w:lang w:val="en-US"/>
          </w:rPr>
          <w:t>. “m02.2” test f1-scores.</w:t>
        </w:r>
        <w:r w:rsidR="001D33DF">
          <w:rPr>
            <w:noProof/>
            <w:webHidden/>
          </w:rPr>
          <w:tab/>
        </w:r>
        <w:r w:rsidR="001D33DF">
          <w:rPr>
            <w:noProof/>
            <w:webHidden/>
          </w:rPr>
          <w:fldChar w:fldCharType="begin"/>
        </w:r>
        <w:r w:rsidR="001D33DF">
          <w:rPr>
            <w:noProof/>
            <w:webHidden/>
          </w:rPr>
          <w:instrText xml:space="preserve"> PAGEREF _Toc137267007 \h </w:instrText>
        </w:r>
        <w:r w:rsidR="001D33DF">
          <w:rPr>
            <w:noProof/>
            <w:webHidden/>
          </w:rPr>
        </w:r>
        <w:r w:rsidR="001D33DF">
          <w:rPr>
            <w:noProof/>
            <w:webHidden/>
          </w:rPr>
          <w:fldChar w:fldCharType="separate"/>
        </w:r>
        <w:r w:rsidR="009910D7">
          <w:rPr>
            <w:noProof/>
            <w:webHidden/>
          </w:rPr>
          <w:t>67</w:t>
        </w:r>
        <w:r w:rsidR="001D33DF">
          <w:rPr>
            <w:noProof/>
            <w:webHidden/>
          </w:rPr>
          <w:fldChar w:fldCharType="end"/>
        </w:r>
      </w:hyperlink>
    </w:p>
    <w:p w14:paraId="05BD9341" w14:textId="521C3A1E"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08" w:history="1">
        <w:r w:rsidR="001D33DF" w:rsidRPr="00A4263D">
          <w:rPr>
            <w:rStyle w:val="Hyperlink"/>
            <w:noProof/>
          </w:rPr>
          <w:t>Figure 97</w:t>
        </w:r>
        <w:r w:rsidR="001D33DF" w:rsidRPr="00A4263D">
          <w:rPr>
            <w:rStyle w:val="Hyperlink"/>
            <w:noProof/>
            <w:lang w:val="en-US"/>
          </w:rPr>
          <w:t>. “m02.2” test set’s normalized confusion matrix.</w:t>
        </w:r>
        <w:r w:rsidR="001D33DF">
          <w:rPr>
            <w:noProof/>
            <w:webHidden/>
          </w:rPr>
          <w:tab/>
        </w:r>
        <w:r w:rsidR="001D33DF">
          <w:rPr>
            <w:noProof/>
            <w:webHidden/>
          </w:rPr>
          <w:fldChar w:fldCharType="begin"/>
        </w:r>
        <w:r w:rsidR="001D33DF">
          <w:rPr>
            <w:noProof/>
            <w:webHidden/>
          </w:rPr>
          <w:instrText xml:space="preserve"> PAGEREF _Toc137267008 \h </w:instrText>
        </w:r>
        <w:r w:rsidR="001D33DF">
          <w:rPr>
            <w:noProof/>
            <w:webHidden/>
          </w:rPr>
        </w:r>
        <w:r w:rsidR="001D33DF">
          <w:rPr>
            <w:noProof/>
            <w:webHidden/>
          </w:rPr>
          <w:fldChar w:fldCharType="separate"/>
        </w:r>
        <w:r w:rsidR="009910D7">
          <w:rPr>
            <w:noProof/>
            <w:webHidden/>
          </w:rPr>
          <w:t>68</w:t>
        </w:r>
        <w:r w:rsidR="001D33DF">
          <w:rPr>
            <w:noProof/>
            <w:webHidden/>
          </w:rPr>
          <w:fldChar w:fldCharType="end"/>
        </w:r>
      </w:hyperlink>
    </w:p>
    <w:p w14:paraId="54C6DC22" w14:textId="1B72C474"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09" w:history="1">
        <w:r w:rsidR="001D33DF" w:rsidRPr="00A4263D">
          <w:rPr>
            <w:rStyle w:val="Hyperlink"/>
            <w:noProof/>
          </w:rPr>
          <w:t>Figure 98</w:t>
        </w:r>
        <w:r w:rsidR="001D33DF" w:rsidRPr="00A4263D">
          <w:rPr>
            <w:rStyle w:val="Hyperlink"/>
            <w:noProof/>
            <w:lang w:val="en-US"/>
          </w:rPr>
          <w:t>. “m02.3” loss: train, validation, and test scores.</w:t>
        </w:r>
        <w:r w:rsidR="001D33DF">
          <w:rPr>
            <w:noProof/>
            <w:webHidden/>
          </w:rPr>
          <w:tab/>
        </w:r>
        <w:r w:rsidR="001D33DF">
          <w:rPr>
            <w:noProof/>
            <w:webHidden/>
          </w:rPr>
          <w:fldChar w:fldCharType="begin"/>
        </w:r>
        <w:r w:rsidR="001D33DF">
          <w:rPr>
            <w:noProof/>
            <w:webHidden/>
          </w:rPr>
          <w:instrText xml:space="preserve"> PAGEREF _Toc137267009 \h </w:instrText>
        </w:r>
        <w:r w:rsidR="001D33DF">
          <w:rPr>
            <w:noProof/>
            <w:webHidden/>
          </w:rPr>
        </w:r>
        <w:r w:rsidR="001D33DF">
          <w:rPr>
            <w:noProof/>
            <w:webHidden/>
          </w:rPr>
          <w:fldChar w:fldCharType="separate"/>
        </w:r>
        <w:r w:rsidR="009910D7">
          <w:rPr>
            <w:noProof/>
            <w:webHidden/>
          </w:rPr>
          <w:t>68</w:t>
        </w:r>
        <w:r w:rsidR="001D33DF">
          <w:rPr>
            <w:noProof/>
            <w:webHidden/>
          </w:rPr>
          <w:fldChar w:fldCharType="end"/>
        </w:r>
      </w:hyperlink>
    </w:p>
    <w:p w14:paraId="6BF7F50B" w14:textId="6F1A0E6A"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10" w:history="1">
        <w:r w:rsidR="001D33DF" w:rsidRPr="00A4263D">
          <w:rPr>
            <w:rStyle w:val="Hyperlink"/>
            <w:noProof/>
          </w:rPr>
          <w:t>Figure 99</w:t>
        </w:r>
        <w:r w:rsidR="001D33DF" w:rsidRPr="00A4263D">
          <w:rPr>
            <w:rStyle w:val="Hyperlink"/>
            <w:noProof/>
            <w:lang w:val="en-US"/>
          </w:rPr>
          <w:t>. “m02.3” validation f1-scores.</w:t>
        </w:r>
        <w:r w:rsidR="001D33DF">
          <w:rPr>
            <w:noProof/>
            <w:webHidden/>
          </w:rPr>
          <w:tab/>
        </w:r>
        <w:r w:rsidR="001D33DF">
          <w:rPr>
            <w:noProof/>
            <w:webHidden/>
          </w:rPr>
          <w:fldChar w:fldCharType="begin"/>
        </w:r>
        <w:r w:rsidR="001D33DF">
          <w:rPr>
            <w:noProof/>
            <w:webHidden/>
          </w:rPr>
          <w:instrText xml:space="preserve"> PAGEREF _Toc137267010 \h </w:instrText>
        </w:r>
        <w:r w:rsidR="001D33DF">
          <w:rPr>
            <w:noProof/>
            <w:webHidden/>
          </w:rPr>
        </w:r>
        <w:r w:rsidR="001D33DF">
          <w:rPr>
            <w:noProof/>
            <w:webHidden/>
          </w:rPr>
          <w:fldChar w:fldCharType="separate"/>
        </w:r>
        <w:r w:rsidR="009910D7">
          <w:rPr>
            <w:noProof/>
            <w:webHidden/>
          </w:rPr>
          <w:t>69</w:t>
        </w:r>
        <w:r w:rsidR="001D33DF">
          <w:rPr>
            <w:noProof/>
            <w:webHidden/>
          </w:rPr>
          <w:fldChar w:fldCharType="end"/>
        </w:r>
      </w:hyperlink>
    </w:p>
    <w:p w14:paraId="22808808" w14:textId="25960B8B"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11" w:history="1">
        <w:r w:rsidR="001D33DF" w:rsidRPr="00A4263D">
          <w:rPr>
            <w:rStyle w:val="Hyperlink"/>
            <w:noProof/>
          </w:rPr>
          <w:t>Figure 100</w:t>
        </w:r>
        <w:r w:rsidR="001D33DF" w:rsidRPr="00A4263D">
          <w:rPr>
            <w:rStyle w:val="Hyperlink"/>
            <w:noProof/>
            <w:lang w:val="en-US"/>
          </w:rPr>
          <w:t>. “m02.3” test f1-scores.</w:t>
        </w:r>
        <w:r w:rsidR="001D33DF">
          <w:rPr>
            <w:noProof/>
            <w:webHidden/>
          </w:rPr>
          <w:tab/>
        </w:r>
        <w:r w:rsidR="001D33DF">
          <w:rPr>
            <w:noProof/>
            <w:webHidden/>
          </w:rPr>
          <w:fldChar w:fldCharType="begin"/>
        </w:r>
        <w:r w:rsidR="001D33DF">
          <w:rPr>
            <w:noProof/>
            <w:webHidden/>
          </w:rPr>
          <w:instrText xml:space="preserve"> PAGEREF _Toc137267011 \h </w:instrText>
        </w:r>
        <w:r w:rsidR="001D33DF">
          <w:rPr>
            <w:noProof/>
            <w:webHidden/>
          </w:rPr>
        </w:r>
        <w:r w:rsidR="001D33DF">
          <w:rPr>
            <w:noProof/>
            <w:webHidden/>
          </w:rPr>
          <w:fldChar w:fldCharType="separate"/>
        </w:r>
        <w:r w:rsidR="009910D7">
          <w:rPr>
            <w:noProof/>
            <w:webHidden/>
          </w:rPr>
          <w:t>69</w:t>
        </w:r>
        <w:r w:rsidR="001D33DF">
          <w:rPr>
            <w:noProof/>
            <w:webHidden/>
          </w:rPr>
          <w:fldChar w:fldCharType="end"/>
        </w:r>
      </w:hyperlink>
    </w:p>
    <w:p w14:paraId="37EF5713" w14:textId="6F40A5A7"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12" w:history="1">
        <w:r w:rsidR="001D33DF" w:rsidRPr="00A4263D">
          <w:rPr>
            <w:rStyle w:val="Hyperlink"/>
            <w:noProof/>
          </w:rPr>
          <w:t>Figure 101</w:t>
        </w:r>
        <w:r w:rsidR="001D33DF" w:rsidRPr="00A4263D">
          <w:rPr>
            <w:rStyle w:val="Hyperlink"/>
            <w:noProof/>
            <w:lang w:val="en-US"/>
          </w:rPr>
          <w:t>. “m02.3” test set’s normalized confusion matrix.</w:t>
        </w:r>
        <w:r w:rsidR="001D33DF">
          <w:rPr>
            <w:noProof/>
            <w:webHidden/>
          </w:rPr>
          <w:tab/>
        </w:r>
        <w:r w:rsidR="001D33DF">
          <w:rPr>
            <w:noProof/>
            <w:webHidden/>
          </w:rPr>
          <w:fldChar w:fldCharType="begin"/>
        </w:r>
        <w:r w:rsidR="001D33DF">
          <w:rPr>
            <w:noProof/>
            <w:webHidden/>
          </w:rPr>
          <w:instrText xml:space="preserve"> PAGEREF _Toc137267012 \h </w:instrText>
        </w:r>
        <w:r w:rsidR="001D33DF">
          <w:rPr>
            <w:noProof/>
            <w:webHidden/>
          </w:rPr>
        </w:r>
        <w:r w:rsidR="001D33DF">
          <w:rPr>
            <w:noProof/>
            <w:webHidden/>
          </w:rPr>
          <w:fldChar w:fldCharType="separate"/>
        </w:r>
        <w:r w:rsidR="009910D7">
          <w:rPr>
            <w:noProof/>
            <w:webHidden/>
          </w:rPr>
          <w:t>69</w:t>
        </w:r>
        <w:r w:rsidR="001D33DF">
          <w:rPr>
            <w:noProof/>
            <w:webHidden/>
          </w:rPr>
          <w:fldChar w:fldCharType="end"/>
        </w:r>
      </w:hyperlink>
    </w:p>
    <w:p w14:paraId="73EC4845" w14:textId="475BC70A"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13" w:history="1">
        <w:r w:rsidR="001D33DF" w:rsidRPr="00A4263D">
          <w:rPr>
            <w:rStyle w:val="Hyperlink"/>
            <w:noProof/>
          </w:rPr>
          <w:t>Figure 102</w:t>
        </w:r>
        <w:r w:rsidR="001D33DF" w:rsidRPr="00A4263D">
          <w:rPr>
            <w:rStyle w:val="Hyperlink"/>
            <w:noProof/>
            <w:lang w:val="en-US"/>
          </w:rPr>
          <w:t>. “m02.5” loss: train, validation, and test scores.</w:t>
        </w:r>
        <w:r w:rsidR="001D33DF">
          <w:rPr>
            <w:noProof/>
            <w:webHidden/>
          </w:rPr>
          <w:tab/>
        </w:r>
        <w:r w:rsidR="001D33DF">
          <w:rPr>
            <w:noProof/>
            <w:webHidden/>
          </w:rPr>
          <w:fldChar w:fldCharType="begin"/>
        </w:r>
        <w:r w:rsidR="001D33DF">
          <w:rPr>
            <w:noProof/>
            <w:webHidden/>
          </w:rPr>
          <w:instrText xml:space="preserve"> PAGEREF _Toc137267013 \h </w:instrText>
        </w:r>
        <w:r w:rsidR="001D33DF">
          <w:rPr>
            <w:noProof/>
            <w:webHidden/>
          </w:rPr>
        </w:r>
        <w:r w:rsidR="001D33DF">
          <w:rPr>
            <w:noProof/>
            <w:webHidden/>
          </w:rPr>
          <w:fldChar w:fldCharType="separate"/>
        </w:r>
        <w:r w:rsidR="009910D7">
          <w:rPr>
            <w:noProof/>
            <w:webHidden/>
          </w:rPr>
          <w:t>70</w:t>
        </w:r>
        <w:r w:rsidR="001D33DF">
          <w:rPr>
            <w:noProof/>
            <w:webHidden/>
          </w:rPr>
          <w:fldChar w:fldCharType="end"/>
        </w:r>
      </w:hyperlink>
    </w:p>
    <w:p w14:paraId="4A9D6D23" w14:textId="4FFEC4BA"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14" w:history="1">
        <w:r w:rsidR="001D33DF" w:rsidRPr="00A4263D">
          <w:rPr>
            <w:rStyle w:val="Hyperlink"/>
            <w:noProof/>
          </w:rPr>
          <w:t>Figure 103</w:t>
        </w:r>
        <w:r w:rsidR="001D33DF" w:rsidRPr="00A4263D">
          <w:rPr>
            <w:rStyle w:val="Hyperlink"/>
            <w:noProof/>
            <w:lang w:val="en-US"/>
          </w:rPr>
          <w:t>. “m02.5” validation f1-scores.</w:t>
        </w:r>
        <w:r w:rsidR="001D33DF">
          <w:rPr>
            <w:noProof/>
            <w:webHidden/>
          </w:rPr>
          <w:tab/>
        </w:r>
        <w:r w:rsidR="001D33DF">
          <w:rPr>
            <w:noProof/>
            <w:webHidden/>
          </w:rPr>
          <w:fldChar w:fldCharType="begin"/>
        </w:r>
        <w:r w:rsidR="001D33DF">
          <w:rPr>
            <w:noProof/>
            <w:webHidden/>
          </w:rPr>
          <w:instrText xml:space="preserve"> PAGEREF _Toc137267014 \h </w:instrText>
        </w:r>
        <w:r w:rsidR="001D33DF">
          <w:rPr>
            <w:noProof/>
            <w:webHidden/>
          </w:rPr>
        </w:r>
        <w:r w:rsidR="001D33DF">
          <w:rPr>
            <w:noProof/>
            <w:webHidden/>
          </w:rPr>
          <w:fldChar w:fldCharType="separate"/>
        </w:r>
        <w:r w:rsidR="009910D7">
          <w:rPr>
            <w:noProof/>
            <w:webHidden/>
          </w:rPr>
          <w:t>70</w:t>
        </w:r>
        <w:r w:rsidR="001D33DF">
          <w:rPr>
            <w:noProof/>
            <w:webHidden/>
          </w:rPr>
          <w:fldChar w:fldCharType="end"/>
        </w:r>
      </w:hyperlink>
    </w:p>
    <w:p w14:paraId="1470AB1D" w14:textId="27027C58"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15" w:history="1">
        <w:r w:rsidR="001D33DF" w:rsidRPr="00A4263D">
          <w:rPr>
            <w:rStyle w:val="Hyperlink"/>
            <w:noProof/>
          </w:rPr>
          <w:t>Figure 104</w:t>
        </w:r>
        <w:r w:rsidR="001D33DF" w:rsidRPr="00A4263D">
          <w:rPr>
            <w:rStyle w:val="Hyperlink"/>
            <w:noProof/>
            <w:lang w:val="en-US"/>
          </w:rPr>
          <w:t>. “m02.5” test f1-scores.</w:t>
        </w:r>
        <w:r w:rsidR="001D33DF">
          <w:rPr>
            <w:noProof/>
            <w:webHidden/>
          </w:rPr>
          <w:tab/>
        </w:r>
        <w:r w:rsidR="001D33DF">
          <w:rPr>
            <w:noProof/>
            <w:webHidden/>
          </w:rPr>
          <w:fldChar w:fldCharType="begin"/>
        </w:r>
        <w:r w:rsidR="001D33DF">
          <w:rPr>
            <w:noProof/>
            <w:webHidden/>
          </w:rPr>
          <w:instrText xml:space="preserve"> PAGEREF _Toc137267015 \h </w:instrText>
        </w:r>
        <w:r w:rsidR="001D33DF">
          <w:rPr>
            <w:noProof/>
            <w:webHidden/>
          </w:rPr>
        </w:r>
        <w:r w:rsidR="001D33DF">
          <w:rPr>
            <w:noProof/>
            <w:webHidden/>
          </w:rPr>
          <w:fldChar w:fldCharType="separate"/>
        </w:r>
        <w:r w:rsidR="009910D7">
          <w:rPr>
            <w:noProof/>
            <w:webHidden/>
          </w:rPr>
          <w:t>70</w:t>
        </w:r>
        <w:r w:rsidR="001D33DF">
          <w:rPr>
            <w:noProof/>
            <w:webHidden/>
          </w:rPr>
          <w:fldChar w:fldCharType="end"/>
        </w:r>
      </w:hyperlink>
    </w:p>
    <w:p w14:paraId="41613161" w14:textId="476026F2"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16" w:history="1">
        <w:r w:rsidR="001D33DF" w:rsidRPr="00A4263D">
          <w:rPr>
            <w:rStyle w:val="Hyperlink"/>
            <w:noProof/>
          </w:rPr>
          <w:t>Figure 105</w:t>
        </w:r>
        <w:r w:rsidR="001D33DF" w:rsidRPr="00A4263D">
          <w:rPr>
            <w:rStyle w:val="Hyperlink"/>
            <w:noProof/>
            <w:lang w:val="en-US"/>
          </w:rPr>
          <w:t>. “m02.5” test set’s normalized confusion matrix.</w:t>
        </w:r>
        <w:r w:rsidR="001D33DF">
          <w:rPr>
            <w:noProof/>
            <w:webHidden/>
          </w:rPr>
          <w:tab/>
        </w:r>
        <w:r w:rsidR="001D33DF">
          <w:rPr>
            <w:noProof/>
            <w:webHidden/>
          </w:rPr>
          <w:fldChar w:fldCharType="begin"/>
        </w:r>
        <w:r w:rsidR="001D33DF">
          <w:rPr>
            <w:noProof/>
            <w:webHidden/>
          </w:rPr>
          <w:instrText xml:space="preserve"> PAGEREF _Toc137267016 \h </w:instrText>
        </w:r>
        <w:r w:rsidR="001D33DF">
          <w:rPr>
            <w:noProof/>
            <w:webHidden/>
          </w:rPr>
        </w:r>
        <w:r w:rsidR="001D33DF">
          <w:rPr>
            <w:noProof/>
            <w:webHidden/>
          </w:rPr>
          <w:fldChar w:fldCharType="separate"/>
        </w:r>
        <w:r w:rsidR="009910D7">
          <w:rPr>
            <w:noProof/>
            <w:webHidden/>
          </w:rPr>
          <w:t>71</w:t>
        </w:r>
        <w:r w:rsidR="001D33DF">
          <w:rPr>
            <w:noProof/>
            <w:webHidden/>
          </w:rPr>
          <w:fldChar w:fldCharType="end"/>
        </w:r>
      </w:hyperlink>
    </w:p>
    <w:p w14:paraId="48B038C5" w14:textId="275F56D7"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17" w:history="1">
        <w:r w:rsidR="001D33DF" w:rsidRPr="00A4263D">
          <w:rPr>
            <w:rStyle w:val="Hyperlink"/>
            <w:noProof/>
          </w:rPr>
          <w:t>Figure 106</w:t>
        </w:r>
        <w:r w:rsidR="001D33DF" w:rsidRPr="00A4263D">
          <w:rPr>
            <w:rStyle w:val="Hyperlink"/>
            <w:noProof/>
            <w:lang w:val="en-US"/>
          </w:rPr>
          <w:t>. “m03” aggregated loss: train, validation, and test scores.</w:t>
        </w:r>
        <w:r w:rsidR="001D33DF">
          <w:rPr>
            <w:noProof/>
            <w:webHidden/>
          </w:rPr>
          <w:tab/>
        </w:r>
        <w:r w:rsidR="001D33DF">
          <w:rPr>
            <w:noProof/>
            <w:webHidden/>
          </w:rPr>
          <w:fldChar w:fldCharType="begin"/>
        </w:r>
        <w:r w:rsidR="001D33DF">
          <w:rPr>
            <w:noProof/>
            <w:webHidden/>
          </w:rPr>
          <w:instrText xml:space="preserve"> PAGEREF _Toc137267017 \h </w:instrText>
        </w:r>
        <w:r w:rsidR="001D33DF">
          <w:rPr>
            <w:noProof/>
            <w:webHidden/>
          </w:rPr>
        </w:r>
        <w:r w:rsidR="001D33DF">
          <w:rPr>
            <w:noProof/>
            <w:webHidden/>
          </w:rPr>
          <w:fldChar w:fldCharType="separate"/>
        </w:r>
        <w:r w:rsidR="009910D7">
          <w:rPr>
            <w:noProof/>
            <w:webHidden/>
          </w:rPr>
          <w:t>71</w:t>
        </w:r>
        <w:r w:rsidR="001D33DF">
          <w:rPr>
            <w:noProof/>
            <w:webHidden/>
          </w:rPr>
          <w:fldChar w:fldCharType="end"/>
        </w:r>
      </w:hyperlink>
    </w:p>
    <w:p w14:paraId="2B7EB1F0" w14:textId="1BF407B3"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18" w:history="1">
        <w:r w:rsidR="001D33DF" w:rsidRPr="00A4263D">
          <w:rPr>
            <w:rStyle w:val="Hyperlink"/>
            <w:noProof/>
          </w:rPr>
          <w:t>Figure 107</w:t>
        </w:r>
        <w:r w:rsidR="001D33DF" w:rsidRPr="00A4263D">
          <w:rPr>
            <w:rStyle w:val="Hyperlink"/>
            <w:noProof/>
            <w:lang w:val="en-US"/>
          </w:rPr>
          <w:t>. “m03” output layer 0’s loss: train, validation, and test scores</w:t>
        </w:r>
        <w:r w:rsidR="001D33DF">
          <w:rPr>
            <w:noProof/>
            <w:webHidden/>
          </w:rPr>
          <w:tab/>
        </w:r>
        <w:r w:rsidR="001D33DF">
          <w:rPr>
            <w:noProof/>
            <w:webHidden/>
          </w:rPr>
          <w:fldChar w:fldCharType="begin"/>
        </w:r>
        <w:r w:rsidR="001D33DF">
          <w:rPr>
            <w:noProof/>
            <w:webHidden/>
          </w:rPr>
          <w:instrText xml:space="preserve"> PAGEREF _Toc137267018 \h </w:instrText>
        </w:r>
        <w:r w:rsidR="001D33DF">
          <w:rPr>
            <w:noProof/>
            <w:webHidden/>
          </w:rPr>
        </w:r>
        <w:r w:rsidR="001D33DF">
          <w:rPr>
            <w:noProof/>
            <w:webHidden/>
          </w:rPr>
          <w:fldChar w:fldCharType="separate"/>
        </w:r>
        <w:r w:rsidR="009910D7">
          <w:rPr>
            <w:noProof/>
            <w:webHidden/>
          </w:rPr>
          <w:t>72</w:t>
        </w:r>
        <w:r w:rsidR="001D33DF">
          <w:rPr>
            <w:noProof/>
            <w:webHidden/>
          </w:rPr>
          <w:fldChar w:fldCharType="end"/>
        </w:r>
      </w:hyperlink>
    </w:p>
    <w:p w14:paraId="367D0BE5" w14:textId="2D7FF861"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19" w:history="1">
        <w:r w:rsidR="001D33DF" w:rsidRPr="00A4263D">
          <w:rPr>
            <w:rStyle w:val="Hyperlink"/>
            <w:noProof/>
          </w:rPr>
          <w:t>Figure 108</w:t>
        </w:r>
        <w:r w:rsidR="001D33DF" w:rsidRPr="00A4263D">
          <w:rPr>
            <w:rStyle w:val="Hyperlink"/>
            <w:noProof/>
            <w:lang w:val="en-US"/>
          </w:rPr>
          <w:t>. “m03” output layer 0’s accuracy: train, validation, and test scores.</w:t>
        </w:r>
        <w:r w:rsidR="001D33DF">
          <w:rPr>
            <w:noProof/>
            <w:webHidden/>
          </w:rPr>
          <w:tab/>
        </w:r>
        <w:r w:rsidR="001D33DF">
          <w:rPr>
            <w:noProof/>
            <w:webHidden/>
          </w:rPr>
          <w:fldChar w:fldCharType="begin"/>
        </w:r>
        <w:r w:rsidR="001D33DF">
          <w:rPr>
            <w:noProof/>
            <w:webHidden/>
          </w:rPr>
          <w:instrText xml:space="preserve"> PAGEREF _Toc137267019 \h </w:instrText>
        </w:r>
        <w:r w:rsidR="001D33DF">
          <w:rPr>
            <w:noProof/>
            <w:webHidden/>
          </w:rPr>
        </w:r>
        <w:r w:rsidR="001D33DF">
          <w:rPr>
            <w:noProof/>
            <w:webHidden/>
          </w:rPr>
          <w:fldChar w:fldCharType="separate"/>
        </w:r>
        <w:r w:rsidR="009910D7">
          <w:rPr>
            <w:noProof/>
            <w:webHidden/>
          </w:rPr>
          <w:t>72</w:t>
        </w:r>
        <w:r w:rsidR="001D33DF">
          <w:rPr>
            <w:noProof/>
            <w:webHidden/>
          </w:rPr>
          <w:fldChar w:fldCharType="end"/>
        </w:r>
      </w:hyperlink>
    </w:p>
    <w:p w14:paraId="763E2382" w14:textId="3CFF25B3"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20" w:history="1">
        <w:r w:rsidR="001D33DF" w:rsidRPr="00A4263D">
          <w:rPr>
            <w:rStyle w:val="Hyperlink"/>
            <w:noProof/>
          </w:rPr>
          <w:t>Figure 109</w:t>
        </w:r>
        <w:r w:rsidR="001D33DF" w:rsidRPr="00A4263D">
          <w:rPr>
            <w:rStyle w:val="Hyperlink"/>
            <w:noProof/>
            <w:lang w:val="en-US"/>
          </w:rPr>
          <w:t>. “m03” output layer 0’s train f1-scores.</w:t>
        </w:r>
        <w:r w:rsidR="001D33DF">
          <w:rPr>
            <w:noProof/>
            <w:webHidden/>
          </w:rPr>
          <w:tab/>
        </w:r>
        <w:r w:rsidR="001D33DF">
          <w:rPr>
            <w:noProof/>
            <w:webHidden/>
          </w:rPr>
          <w:fldChar w:fldCharType="begin"/>
        </w:r>
        <w:r w:rsidR="001D33DF">
          <w:rPr>
            <w:noProof/>
            <w:webHidden/>
          </w:rPr>
          <w:instrText xml:space="preserve"> PAGEREF _Toc137267020 \h </w:instrText>
        </w:r>
        <w:r w:rsidR="001D33DF">
          <w:rPr>
            <w:noProof/>
            <w:webHidden/>
          </w:rPr>
        </w:r>
        <w:r w:rsidR="001D33DF">
          <w:rPr>
            <w:noProof/>
            <w:webHidden/>
          </w:rPr>
          <w:fldChar w:fldCharType="separate"/>
        </w:r>
        <w:r w:rsidR="009910D7">
          <w:rPr>
            <w:noProof/>
            <w:webHidden/>
          </w:rPr>
          <w:t>72</w:t>
        </w:r>
        <w:r w:rsidR="001D33DF">
          <w:rPr>
            <w:noProof/>
            <w:webHidden/>
          </w:rPr>
          <w:fldChar w:fldCharType="end"/>
        </w:r>
      </w:hyperlink>
    </w:p>
    <w:p w14:paraId="48E531D4" w14:textId="3BCFC7C9"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21" w:history="1">
        <w:r w:rsidR="001D33DF" w:rsidRPr="00A4263D">
          <w:rPr>
            <w:rStyle w:val="Hyperlink"/>
            <w:noProof/>
          </w:rPr>
          <w:t>Figure 110</w:t>
        </w:r>
        <w:r w:rsidR="001D33DF" w:rsidRPr="00A4263D">
          <w:rPr>
            <w:rStyle w:val="Hyperlink"/>
            <w:noProof/>
            <w:lang w:val="en-US"/>
          </w:rPr>
          <w:t>. “m03” output layer 0’s validation f1-scores.</w:t>
        </w:r>
        <w:r w:rsidR="001D33DF">
          <w:rPr>
            <w:noProof/>
            <w:webHidden/>
          </w:rPr>
          <w:tab/>
        </w:r>
        <w:r w:rsidR="001D33DF">
          <w:rPr>
            <w:noProof/>
            <w:webHidden/>
          </w:rPr>
          <w:fldChar w:fldCharType="begin"/>
        </w:r>
        <w:r w:rsidR="001D33DF">
          <w:rPr>
            <w:noProof/>
            <w:webHidden/>
          </w:rPr>
          <w:instrText xml:space="preserve"> PAGEREF _Toc137267021 \h </w:instrText>
        </w:r>
        <w:r w:rsidR="001D33DF">
          <w:rPr>
            <w:noProof/>
            <w:webHidden/>
          </w:rPr>
        </w:r>
        <w:r w:rsidR="001D33DF">
          <w:rPr>
            <w:noProof/>
            <w:webHidden/>
          </w:rPr>
          <w:fldChar w:fldCharType="separate"/>
        </w:r>
        <w:r w:rsidR="009910D7">
          <w:rPr>
            <w:noProof/>
            <w:webHidden/>
          </w:rPr>
          <w:t>73</w:t>
        </w:r>
        <w:r w:rsidR="001D33DF">
          <w:rPr>
            <w:noProof/>
            <w:webHidden/>
          </w:rPr>
          <w:fldChar w:fldCharType="end"/>
        </w:r>
      </w:hyperlink>
    </w:p>
    <w:p w14:paraId="1BB578BF" w14:textId="2C6C45D7"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22" w:history="1">
        <w:r w:rsidR="001D33DF" w:rsidRPr="00A4263D">
          <w:rPr>
            <w:rStyle w:val="Hyperlink"/>
            <w:noProof/>
          </w:rPr>
          <w:t>Figure 111</w:t>
        </w:r>
        <w:r w:rsidR="001D33DF" w:rsidRPr="00A4263D">
          <w:rPr>
            <w:rStyle w:val="Hyperlink"/>
            <w:noProof/>
            <w:lang w:val="en-US"/>
          </w:rPr>
          <w:t>. “m03” output layer 0’s test f1-scores.</w:t>
        </w:r>
        <w:r w:rsidR="001D33DF">
          <w:rPr>
            <w:noProof/>
            <w:webHidden/>
          </w:rPr>
          <w:tab/>
        </w:r>
        <w:r w:rsidR="001D33DF">
          <w:rPr>
            <w:noProof/>
            <w:webHidden/>
          </w:rPr>
          <w:fldChar w:fldCharType="begin"/>
        </w:r>
        <w:r w:rsidR="001D33DF">
          <w:rPr>
            <w:noProof/>
            <w:webHidden/>
          </w:rPr>
          <w:instrText xml:space="preserve"> PAGEREF _Toc137267022 \h </w:instrText>
        </w:r>
        <w:r w:rsidR="001D33DF">
          <w:rPr>
            <w:noProof/>
            <w:webHidden/>
          </w:rPr>
        </w:r>
        <w:r w:rsidR="001D33DF">
          <w:rPr>
            <w:noProof/>
            <w:webHidden/>
          </w:rPr>
          <w:fldChar w:fldCharType="separate"/>
        </w:r>
        <w:r w:rsidR="009910D7">
          <w:rPr>
            <w:noProof/>
            <w:webHidden/>
          </w:rPr>
          <w:t>73</w:t>
        </w:r>
        <w:r w:rsidR="001D33DF">
          <w:rPr>
            <w:noProof/>
            <w:webHidden/>
          </w:rPr>
          <w:fldChar w:fldCharType="end"/>
        </w:r>
      </w:hyperlink>
    </w:p>
    <w:p w14:paraId="1BE5EBFD" w14:textId="759C347F"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23" w:history="1">
        <w:r w:rsidR="001D33DF" w:rsidRPr="00A4263D">
          <w:rPr>
            <w:rStyle w:val="Hyperlink"/>
            <w:noProof/>
          </w:rPr>
          <w:t>Figure 112</w:t>
        </w:r>
        <w:r w:rsidR="001D33DF" w:rsidRPr="00A4263D">
          <w:rPr>
            <w:rStyle w:val="Hyperlink"/>
            <w:noProof/>
            <w:lang w:val="en-US"/>
          </w:rPr>
          <w:t>. “m03” output layer 0’s test set’s raw confusion matrix.</w:t>
        </w:r>
        <w:r w:rsidR="001D33DF">
          <w:rPr>
            <w:noProof/>
            <w:webHidden/>
          </w:rPr>
          <w:tab/>
        </w:r>
        <w:r w:rsidR="001D33DF">
          <w:rPr>
            <w:noProof/>
            <w:webHidden/>
          </w:rPr>
          <w:fldChar w:fldCharType="begin"/>
        </w:r>
        <w:r w:rsidR="001D33DF">
          <w:rPr>
            <w:noProof/>
            <w:webHidden/>
          </w:rPr>
          <w:instrText xml:space="preserve"> PAGEREF _Toc137267023 \h </w:instrText>
        </w:r>
        <w:r w:rsidR="001D33DF">
          <w:rPr>
            <w:noProof/>
            <w:webHidden/>
          </w:rPr>
        </w:r>
        <w:r w:rsidR="001D33DF">
          <w:rPr>
            <w:noProof/>
            <w:webHidden/>
          </w:rPr>
          <w:fldChar w:fldCharType="separate"/>
        </w:r>
        <w:r w:rsidR="009910D7">
          <w:rPr>
            <w:noProof/>
            <w:webHidden/>
          </w:rPr>
          <w:t>73</w:t>
        </w:r>
        <w:r w:rsidR="001D33DF">
          <w:rPr>
            <w:noProof/>
            <w:webHidden/>
          </w:rPr>
          <w:fldChar w:fldCharType="end"/>
        </w:r>
      </w:hyperlink>
    </w:p>
    <w:p w14:paraId="5E9B1004" w14:textId="2D5D12B3"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24" w:history="1">
        <w:r w:rsidR="001D33DF" w:rsidRPr="00A4263D">
          <w:rPr>
            <w:rStyle w:val="Hyperlink"/>
            <w:noProof/>
          </w:rPr>
          <w:t>Figure 113</w:t>
        </w:r>
        <w:r w:rsidR="001D33DF" w:rsidRPr="00A4263D">
          <w:rPr>
            <w:rStyle w:val="Hyperlink"/>
            <w:noProof/>
            <w:lang w:val="en-US"/>
          </w:rPr>
          <w:t>. “m03” output layer 0’s test set’s normalized confusion matrix.</w:t>
        </w:r>
        <w:r w:rsidR="001D33DF">
          <w:rPr>
            <w:noProof/>
            <w:webHidden/>
          </w:rPr>
          <w:tab/>
        </w:r>
        <w:r w:rsidR="001D33DF">
          <w:rPr>
            <w:noProof/>
            <w:webHidden/>
          </w:rPr>
          <w:fldChar w:fldCharType="begin"/>
        </w:r>
        <w:r w:rsidR="001D33DF">
          <w:rPr>
            <w:noProof/>
            <w:webHidden/>
          </w:rPr>
          <w:instrText xml:space="preserve"> PAGEREF _Toc137267024 \h </w:instrText>
        </w:r>
        <w:r w:rsidR="001D33DF">
          <w:rPr>
            <w:noProof/>
            <w:webHidden/>
          </w:rPr>
        </w:r>
        <w:r w:rsidR="001D33DF">
          <w:rPr>
            <w:noProof/>
            <w:webHidden/>
          </w:rPr>
          <w:fldChar w:fldCharType="separate"/>
        </w:r>
        <w:r w:rsidR="009910D7">
          <w:rPr>
            <w:noProof/>
            <w:webHidden/>
          </w:rPr>
          <w:t>74</w:t>
        </w:r>
        <w:r w:rsidR="001D33DF">
          <w:rPr>
            <w:noProof/>
            <w:webHidden/>
          </w:rPr>
          <w:fldChar w:fldCharType="end"/>
        </w:r>
      </w:hyperlink>
    </w:p>
    <w:p w14:paraId="7DC251C0" w14:textId="1A7A827E"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25" w:history="1">
        <w:r w:rsidR="001D33DF" w:rsidRPr="00A4263D">
          <w:rPr>
            <w:rStyle w:val="Hyperlink"/>
            <w:noProof/>
          </w:rPr>
          <w:t>Figure 114</w:t>
        </w:r>
        <w:r w:rsidR="001D33DF" w:rsidRPr="00A4263D">
          <w:rPr>
            <w:rStyle w:val="Hyperlink"/>
            <w:noProof/>
            <w:lang w:val="en-US"/>
          </w:rPr>
          <w:t>. “m03” output layer 1’s loss: train, validation, and test scores.</w:t>
        </w:r>
        <w:r w:rsidR="001D33DF">
          <w:rPr>
            <w:noProof/>
            <w:webHidden/>
          </w:rPr>
          <w:tab/>
        </w:r>
        <w:r w:rsidR="001D33DF">
          <w:rPr>
            <w:noProof/>
            <w:webHidden/>
          </w:rPr>
          <w:fldChar w:fldCharType="begin"/>
        </w:r>
        <w:r w:rsidR="001D33DF">
          <w:rPr>
            <w:noProof/>
            <w:webHidden/>
          </w:rPr>
          <w:instrText xml:space="preserve"> PAGEREF _Toc137267025 \h </w:instrText>
        </w:r>
        <w:r w:rsidR="001D33DF">
          <w:rPr>
            <w:noProof/>
            <w:webHidden/>
          </w:rPr>
        </w:r>
        <w:r w:rsidR="001D33DF">
          <w:rPr>
            <w:noProof/>
            <w:webHidden/>
          </w:rPr>
          <w:fldChar w:fldCharType="separate"/>
        </w:r>
        <w:r w:rsidR="009910D7">
          <w:rPr>
            <w:noProof/>
            <w:webHidden/>
          </w:rPr>
          <w:t>74</w:t>
        </w:r>
        <w:r w:rsidR="001D33DF">
          <w:rPr>
            <w:noProof/>
            <w:webHidden/>
          </w:rPr>
          <w:fldChar w:fldCharType="end"/>
        </w:r>
      </w:hyperlink>
    </w:p>
    <w:p w14:paraId="22C72CF6" w14:textId="61C8E58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26" w:history="1">
        <w:r w:rsidR="001D33DF" w:rsidRPr="00A4263D">
          <w:rPr>
            <w:rStyle w:val="Hyperlink"/>
            <w:noProof/>
          </w:rPr>
          <w:t>Figure 115</w:t>
        </w:r>
        <w:r w:rsidR="001D33DF" w:rsidRPr="00A4263D">
          <w:rPr>
            <w:rStyle w:val="Hyperlink"/>
            <w:noProof/>
            <w:lang w:val="en-US"/>
          </w:rPr>
          <w:t>. “m03” output layer 1’s accuracy: train, validation, and test scores.</w:t>
        </w:r>
        <w:r w:rsidR="001D33DF">
          <w:rPr>
            <w:noProof/>
            <w:webHidden/>
          </w:rPr>
          <w:tab/>
        </w:r>
        <w:r w:rsidR="001D33DF">
          <w:rPr>
            <w:noProof/>
            <w:webHidden/>
          </w:rPr>
          <w:fldChar w:fldCharType="begin"/>
        </w:r>
        <w:r w:rsidR="001D33DF">
          <w:rPr>
            <w:noProof/>
            <w:webHidden/>
          </w:rPr>
          <w:instrText xml:space="preserve"> PAGEREF _Toc137267026 \h </w:instrText>
        </w:r>
        <w:r w:rsidR="001D33DF">
          <w:rPr>
            <w:noProof/>
            <w:webHidden/>
          </w:rPr>
        </w:r>
        <w:r w:rsidR="001D33DF">
          <w:rPr>
            <w:noProof/>
            <w:webHidden/>
          </w:rPr>
          <w:fldChar w:fldCharType="separate"/>
        </w:r>
        <w:r w:rsidR="009910D7">
          <w:rPr>
            <w:noProof/>
            <w:webHidden/>
          </w:rPr>
          <w:t>74</w:t>
        </w:r>
        <w:r w:rsidR="001D33DF">
          <w:rPr>
            <w:noProof/>
            <w:webHidden/>
          </w:rPr>
          <w:fldChar w:fldCharType="end"/>
        </w:r>
      </w:hyperlink>
    </w:p>
    <w:p w14:paraId="4E1496BC" w14:textId="71097AED"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27" w:history="1">
        <w:r w:rsidR="001D33DF" w:rsidRPr="00A4263D">
          <w:rPr>
            <w:rStyle w:val="Hyperlink"/>
            <w:noProof/>
          </w:rPr>
          <w:t>Figure 116</w:t>
        </w:r>
        <w:r w:rsidR="001D33DF" w:rsidRPr="00A4263D">
          <w:rPr>
            <w:rStyle w:val="Hyperlink"/>
            <w:noProof/>
            <w:lang w:val="en-US"/>
          </w:rPr>
          <w:t>. “m03” output layer 1’s train f1-scores.</w:t>
        </w:r>
        <w:r w:rsidR="001D33DF">
          <w:rPr>
            <w:noProof/>
            <w:webHidden/>
          </w:rPr>
          <w:tab/>
        </w:r>
        <w:r w:rsidR="001D33DF">
          <w:rPr>
            <w:noProof/>
            <w:webHidden/>
          </w:rPr>
          <w:fldChar w:fldCharType="begin"/>
        </w:r>
        <w:r w:rsidR="001D33DF">
          <w:rPr>
            <w:noProof/>
            <w:webHidden/>
          </w:rPr>
          <w:instrText xml:space="preserve"> PAGEREF _Toc137267027 \h </w:instrText>
        </w:r>
        <w:r w:rsidR="001D33DF">
          <w:rPr>
            <w:noProof/>
            <w:webHidden/>
          </w:rPr>
        </w:r>
        <w:r w:rsidR="001D33DF">
          <w:rPr>
            <w:noProof/>
            <w:webHidden/>
          </w:rPr>
          <w:fldChar w:fldCharType="separate"/>
        </w:r>
        <w:r w:rsidR="009910D7">
          <w:rPr>
            <w:noProof/>
            <w:webHidden/>
          </w:rPr>
          <w:t>75</w:t>
        </w:r>
        <w:r w:rsidR="001D33DF">
          <w:rPr>
            <w:noProof/>
            <w:webHidden/>
          </w:rPr>
          <w:fldChar w:fldCharType="end"/>
        </w:r>
      </w:hyperlink>
    </w:p>
    <w:p w14:paraId="06E77B13" w14:textId="7368EA03"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28" w:history="1">
        <w:r w:rsidR="001D33DF" w:rsidRPr="00A4263D">
          <w:rPr>
            <w:rStyle w:val="Hyperlink"/>
            <w:noProof/>
          </w:rPr>
          <w:t>Figure 117</w:t>
        </w:r>
        <w:r w:rsidR="001D33DF" w:rsidRPr="00A4263D">
          <w:rPr>
            <w:rStyle w:val="Hyperlink"/>
            <w:noProof/>
            <w:lang w:val="en-US"/>
          </w:rPr>
          <w:t>. “m03” output layer 1’s validation f1-scores.</w:t>
        </w:r>
        <w:r w:rsidR="001D33DF">
          <w:rPr>
            <w:noProof/>
            <w:webHidden/>
          </w:rPr>
          <w:tab/>
        </w:r>
        <w:r w:rsidR="001D33DF">
          <w:rPr>
            <w:noProof/>
            <w:webHidden/>
          </w:rPr>
          <w:fldChar w:fldCharType="begin"/>
        </w:r>
        <w:r w:rsidR="001D33DF">
          <w:rPr>
            <w:noProof/>
            <w:webHidden/>
          </w:rPr>
          <w:instrText xml:space="preserve"> PAGEREF _Toc137267028 \h </w:instrText>
        </w:r>
        <w:r w:rsidR="001D33DF">
          <w:rPr>
            <w:noProof/>
            <w:webHidden/>
          </w:rPr>
        </w:r>
        <w:r w:rsidR="001D33DF">
          <w:rPr>
            <w:noProof/>
            <w:webHidden/>
          </w:rPr>
          <w:fldChar w:fldCharType="separate"/>
        </w:r>
        <w:r w:rsidR="009910D7">
          <w:rPr>
            <w:noProof/>
            <w:webHidden/>
          </w:rPr>
          <w:t>75</w:t>
        </w:r>
        <w:r w:rsidR="001D33DF">
          <w:rPr>
            <w:noProof/>
            <w:webHidden/>
          </w:rPr>
          <w:fldChar w:fldCharType="end"/>
        </w:r>
      </w:hyperlink>
    </w:p>
    <w:p w14:paraId="79693408" w14:textId="147C8373"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29" w:history="1">
        <w:r w:rsidR="001D33DF" w:rsidRPr="00A4263D">
          <w:rPr>
            <w:rStyle w:val="Hyperlink"/>
            <w:noProof/>
          </w:rPr>
          <w:t>Figure 118</w:t>
        </w:r>
        <w:r w:rsidR="001D33DF" w:rsidRPr="00A4263D">
          <w:rPr>
            <w:rStyle w:val="Hyperlink"/>
            <w:noProof/>
            <w:lang w:val="en-US"/>
          </w:rPr>
          <w:t>. “m03” output layer 1’s test f1-scores.</w:t>
        </w:r>
        <w:r w:rsidR="001D33DF">
          <w:rPr>
            <w:noProof/>
            <w:webHidden/>
          </w:rPr>
          <w:tab/>
        </w:r>
        <w:r w:rsidR="001D33DF">
          <w:rPr>
            <w:noProof/>
            <w:webHidden/>
          </w:rPr>
          <w:fldChar w:fldCharType="begin"/>
        </w:r>
        <w:r w:rsidR="001D33DF">
          <w:rPr>
            <w:noProof/>
            <w:webHidden/>
          </w:rPr>
          <w:instrText xml:space="preserve"> PAGEREF _Toc137267029 \h </w:instrText>
        </w:r>
        <w:r w:rsidR="001D33DF">
          <w:rPr>
            <w:noProof/>
            <w:webHidden/>
          </w:rPr>
        </w:r>
        <w:r w:rsidR="001D33DF">
          <w:rPr>
            <w:noProof/>
            <w:webHidden/>
          </w:rPr>
          <w:fldChar w:fldCharType="separate"/>
        </w:r>
        <w:r w:rsidR="009910D7">
          <w:rPr>
            <w:noProof/>
            <w:webHidden/>
          </w:rPr>
          <w:t>75</w:t>
        </w:r>
        <w:r w:rsidR="001D33DF">
          <w:rPr>
            <w:noProof/>
            <w:webHidden/>
          </w:rPr>
          <w:fldChar w:fldCharType="end"/>
        </w:r>
      </w:hyperlink>
    </w:p>
    <w:p w14:paraId="53FE1695" w14:textId="271DCF73"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30" w:history="1">
        <w:r w:rsidR="001D33DF" w:rsidRPr="00A4263D">
          <w:rPr>
            <w:rStyle w:val="Hyperlink"/>
            <w:noProof/>
          </w:rPr>
          <w:t>Figure 119</w:t>
        </w:r>
        <w:r w:rsidR="001D33DF" w:rsidRPr="00A4263D">
          <w:rPr>
            <w:rStyle w:val="Hyperlink"/>
            <w:noProof/>
            <w:lang w:val="en-US"/>
          </w:rPr>
          <w:t>. “m03” output layer 1’s test set’s raw confusion matrix.</w:t>
        </w:r>
        <w:r w:rsidR="001D33DF">
          <w:rPr>
            <w:noProof/>
            <w:webHidden/>
          </w:rPr>
          <w:tab/>
        </w:r>
        <w:r w:rsidR="001D33DF">
          <w:rPr>
            <w:noProof/>
            <w:webHidden/>
          </w:rPr>
          <w:fldChar w:fldCharType="begin"/>
        </w:r>
        <w:r w:rsidR="001D33DF">
          <w:rPr>
            <w:noProof/>
            <w:webHidden/>
          </w:rPr>
          <w:instrText xml:space="preserve"> PAGEREF _Toc137267030 \h </w:instrText>
        </w:r>
        <w:r w:rsidR="001D33DF">
          <w:rPr>
            <w:noProof/>
            <w:webHidden/>
          </w:rPr>
        </w:r>
        <w:r w:rsidR="001D33DF">
          <w:rPr>
            <w:noProof/>
            <w:webHidden/>
          </w:rPr>
          <w:fldChar w:fldCharType="separate"/>
        </w:r>
        <w:r w:rsidR="009910D7">
          <w:rPr>
            <w:noProof/>
            <w:webHidden/>
          </w:rPr>
          <w:t>76</w:t>
        </w:r>
        <w:r w:rsidR="001D33DF">
          <w:rPr>
            <w:noProof/>
            <w:webHidden/>
          </w:rPr>
          <w:fldChar w:fldCharType="end"/>
        </w:r>
      </w:hyperlink>
    </w:p>
    <w:p w14:paraId="55B53FBF" w14:textId="12822892"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31" w:history="1">
        <w:r w:rsidR="001D33DF" w:rsidRPr="00A4263D">
          <w:rPr>
            <w:rStyle w:val="Hyperlink"/>
            <w:noProof/>
          </w:rPr>
          <w:t>Figure 120</w:t>
        </w:r>
        <w:r w:rsidR="001D33DF" w:rsidRPr="00A4263D">
          <w:rPr>
            <w:rStyle w:val="Hyperlink"/>
            <w:noProof/>
            <w:lang w:val="en-US"/>
          </w:rPr>
          <w:t>. “m03” output layer 1’s test set’s normalized confusion matrix.</w:t>
        </w:r>
        <w:r w:rsidR="001D33DF">
          <w:rPr>
            <w:noProof/>
            <w:webHidden/>
          </w:rPr>
          <w:tab/>
        </w:r>
        <w:r w:rsidR="001D33DF">
          <w:rPr>
            <w:noProof/>
            <w:webHidden/>
          </w:rPr>
          <w:fldChar w:fldCharType="begin"/>
        </w:r>
        <w:r w:rsidR="001D33DF">
          <w:rPr>
            <w:noProof/>
            <w:webHidden/>
          </w:rPr>
          <w:instrText xml:space="preserve"> PAGEREF _Toc137267031 \h </w:instrText>
        </w:r>
        <w:r w:rsidR="001D33DF">
          <w:rPr>
            <w:noProof/>
            <w:webHidden/>
          </w:rPr>
        </w:r>
        <w:r w:rsidR="001D33DF">
          <w:rPr>
            <w:noProof/>
            <w:webHidden/>
          </w:rPr>
          <w:fldChar w:fldCharType="separate"/>
        </w:r>
        <w:r w:rsidR="009910D7">
          <w:rPr>
            <w:noProof/>
            <w:webHidden/>
          </w:rPr>
          <w:t>76</w:t>
        </w:r>
        <w:r w:rsidR="001D33DF">
          <w:rPr>
            <w:noProof/>
            <w:webHidden/>
          </w:rPr>
          <w:fldChar w:fldCharType="end"/>
        </w:r>
      </w:hyperlink>
    </w:p>
    <w:p w14:paraId="255B78A0" w14:textId="0F4AF22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32" w:history="1">
        <w:r w:rsidR="001D33DF" w:rsidRPr="00A4263D">
          <w:rPr>
            <w:rStyle w:val="Hyperlink"/>
            <w:noProof/>
          </w:rPr>
          <w:t>Figure 121</w:t>
        </w:r>
        <w:r w:rsidR="001D33DF" w:rsidRPr="00A4263D">
          <w:rPr>
            <w:rStyle w:val="Hyperlink"/>
            <w:noProof/>
            <w:lang w:val="en-US"/>
          </w:rPr>
          <w:t>. “m04” loss: train, validation, and test scores.</w:t>
        </w:r>
        <w:r w:rsidR="001D33DF">
          <w:rPr>
            <w:noProof/>
            <w:webHidden/>
          </w:rPr>
          <w:tab/>
        </w:r>
        <w:r w:rsidR="001D33DF">
          <w:rPr>
            <w:noProof/>
            <w:webHidden/>
          </w:rPr>
          <w:fldChar w:fldCharType="begin"/>
        </w:r>
        <w:r w:rsidR="001D33DF">
          <w:rPr>
            <w:noProof/>
            <w:webHidden/>
          </w:rPr>
          <w:instrText xml:space="preserve"> PAGEREF _Toc137267032 \h </w:instrText>
        </w:r>
        <w:r w:rsidR="001D33DF">
          <w:rPr>
            <w:noProof/>
            <w:webHidden/>
          </w:rPr>
        </w:r>
        <w:r w:rsidR="001D33DF">
          <w:rPr>
            <w:noProof/>
            <w:webHidden/>
          </w:rPr>
          <w:fldChar w:fldCharType="separate"/>
        </w:r>
        <w:r w:rsidR="009910D7">
          <w:rPr>
            <w:noProof/>
            <w:webHidden/>
          </w:rPr>
          <w:t>77</w:t>
        </w:r>
        <w:r w:rsidR="001D33DF">
          <w:rPr>
            <w:noProof/>
            <w:webHidden/>
          </w:rPr>
          <w:fldChar w:fldCharType="end"/>
        </w:r>
      </w:hyperlink>
    </w:p>
    <w:p w14:paraId="412F5DBA" w14:textId="351D8683"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33" w:history="1">
        <w:r w:rsidR="001D33DF" w:rsidRPr="00A4263D">
          <w:rPr>
            <w:rStyle w:val="Hyperlink"/>
            <w:noProof/>
          </w:rPr>
          <w:t>Figure 122</w:t>
        </w:r>
        <w:r w:rsidR="001D33DF" w:rsidRPr="00A4263D">
          <w:rPr>
            <w:rStyle w:val="Hyperlink"/>
            <w:noProof/>
            <w:lang w:val="en-US"/>
          </w:rPr>
          <w:t>. “m04” training f1-scores.</w:t>
        </w:r>
        <w:r w:rsidR="001D33DF">
          <w:rPr>
            <w:noProof/>
            <w:webHidden/>
          </w:rPr>
          <w:tab/>
        </w:r>
        <w:r w:rsidR="001D33DF">
          <w:rPr>
            <w:noProof/>
            <w:webHidden/>
          </w:rPr>
          <w:fldChar w:fldCharType="begin"/>
        </w:r>
        <w:r w:rsidR="001D33DF">
          <w:rPr>
            <w:noProof/>
            <w:webHidden/>
          </w:rPr>
          <w:instrText xml:space="preserve"> PAGEREF _Toc137267033 \h </w:instrText>
        </w:r>
        <w:r w:rsidR="001D33DF">
          <w:rPr>
            <w:noProof/>
            <w:webHidden/>
          </w:rPr>
        </w:r>
        <w:r w:rsidR="001D33DF">
          <w:rPr>
            <w:noProof/>
            <w:webHidden/>
          </w:rPr>
          <w:fldChar w:fldCharType="separate"/>
        </w:r>
        <w:r w:rsidR="009910D7">
          <w:rPr>
            <w:noProof/>
            <w:webHidden/>
          </w:rPr>
          <w:t>77</w:t>
        </w:r>
        <w:r w:rsidR="001D33DF">
          <w:rPr>
            <w:noProof/>
            <w:webHidden/>
          </w:rPr>
          <w:fldChar w:fldCharType="end"/>
        </w:r>
      </w:hyperlink>
    </w:p>
    <w:p w14:paraId="512B8CF9" w14:textId="3F9EF149"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34" w:history="1">
        <w:r w:rsidR="001D33DF" w:rsidRPr="00A4263D">
          <w:rPr>
            <w:rStyle w:val="Hyperlink"/>
            <w:noProof/>
          </w:rPr>
          <w:t>Figure 123</w:t>
        </w:r>
        <w:r w:rsidR="001D33DF" w:rsidRPr="00A4263D">
          <w:rPr>
            <w:rStyle w:val="Hyperlink"/>
            <w:noProof/>
            <w:lang w:val="en-US"/>
          </w:rPr>
          <w:t>. “m04” validation f1-scores.</w:t>
        </w:r>
        <w:r w:rsidR="001D33DF">
          <w:rPr>
            <w:noProof/>
            <w:webHidden/>
          </w:rPr>
          <w:tab/>
        </w:r>
        <w:r w:rsidR="001D33DF">
          <w:rPr>
            <w:noProof/>
            <w:webHidden/>
          </w:rPr>
          <w:fldChar w:fldCharType="begin"/>
        </w:r>
        <w:r w:rsidR="001D33DF">
          <w:rPr>
            <w:noProof/>
            <w:webHidden/>
          </w:rPr>
          <w:instrText xml:space="preserve"> PAGEREF _Toc137267034 \h </w:instrText>
        </w:r>
        <w:r w:rsidR="001D33DF">
          <w:rPr>
            <w:noProof/>
            <w:webHidden/>
          </w:rPr>
        </w:r>
        <w:r w:rsidR="001D33DF">
          <w:rPr>
            <w:noProof/>
            <w:webHidden/>
          </w:rPr>
          <w:fldChar w:fldCharType="separate"/>
        </w:r>
        <w:r w:rsidR="009910D7">
          <w:rPr>
            <w:noProof/>
            <w:webHidden/>
          </w:rPr>
          <w:t>77</w:t>
        </w:r>
        <w:r w:rsidR="001D33DF">
          <w:rPr>
            <w:noProof/>
            <w:webHidden/>
          </w:rPr>
          <w:fldChar w:fldCharType="end"/>
        </w:r>
      </w:hyperlink>
    </w:p>
    <w:p w14:paraId="0ECC1596" w14:textId="1245BAB2"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35" w:history="1">
        <w:r w:rsidR="001D33DF" w:rsidRPr="00A4263D">
          <w:rPr>
            <w:rStyle w:val="Hyperlink"/>
            <w:noProof/>
          </w:rPr>
          <w:t>Figure 124</w:t>
        </w:r>
        <w:r w:rsidR="001D33DF" w:rsidRPr="00A4263D">
          <w:rPr>
            <w:rStyle w:val="Hyperlink"/>
            <w:noProof/>
            <w:lang w:val="en-US"/>
          </w:rPr>
          <w:t>. “m04” test f1-scores.</w:t>
        </w:r>
        <w:r w:rsidR="001D33DF">
          <w:rPr>
            <w:noProof/>
            <w:webHidden/>
          </w:rPr>
          <w:tab/>
        </w:r>
        <w:r w:rsidR="001D33DF">
          <w:rPr>
            <w:noProof/>
            <w:webHidden/>
          </w:rPr>
          <w:fldChar w:fldCharType="begin"/>
        </w:r>
        <w:r w:rsidR="001D33DF">
          <w:rPr>
            <w:noProof/>
            <w:webHidden/>
          </w:rPr>
          <w:instrText xml:space="preserve"> PAGEREF _Toc137267035 \h </w:instrText>
        </w:r>
        <w:r w:rsidR="001D33DF">
          <w:rPr>
            <w:noProof/>
            <w:webHidden/>
          </w:rPr>
        </w:r>
        <w:r w:rsidR="001D33DF">
          <w:rPr>
            <w:noProof/>
            <w:webHidden/>
          </w:rPr>
          <w:fldChar w:fldCharType="separate"/>
        </w:r>
        <w:r w:rsidR="009910D7">
          <w:rPr>
            <w:noProof/>
            <w:webHidden/>
          </w:rPr>
          <w:t>78</w:t>
        </w:r>
        <w:r w:rsidR="001D33DF">
          <w:rPr>
            <w:noProof/>
            <w:webHidden/>
          </w:rPr>
          <w:fldChar w:fldCharType="end"/>
        </w:r>
      </w:hyperlink>
    </w:p>
    <w:p w14:paraId="4664C8E6" w14:textId="6BED2703"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36" w:history="1">
        <w:r w:rsidR="001D33DF" w:rsidRPr="00A4263D">
          <w:rPr>
            <w:rStyle w:val="Hyperlink"/>
            <w:noProof/>
          </w:rPr>
          <w:t>Figure 125</w:t>
        </w:r>
        <w:r w:rsidR="001D33DF" w:rsidRPr="00A4263D">
          <w:rPr>
            <w:rStyle w:val="Hyperlink"/>
            <w:noProof/>
            <w:lang w:val="en-US"/>
          </w:rPr>
          <w:t>. “m04” test set’s normalized confusion matrix.</w:t>
        </w:r>
        <w:r w:rsidR="001D33DF">
          <w:rPr>
            <w:noProof/>
            <w:webHidden/>
          </w:rPr>
          <w:tab/>
        </w:r>
        <w:r w:rsidR="001D33DF">
          <w:rPr>
            <w:noProof/>
            <w:webHidden/>
          </w:rPr>
          <w:fldChar w:fldCharType="begin"/>
        </w:r>
        <w:r w:rsidR="001D33DF">
          <w:rPr>
            <w:noProof/>
            <w:webHidden/>
          </w:rPr>
          <w:instrText xml:space="preserve"> PAGEREF _Toc137267036 \h </w:instrText>
        </w:r>
        <w:r w:rsidR="001D33DF">
          <w:rPr>
            <w:noProof/>
            <w:webHidden/>
          </w:rPr>
        </w:r>
        <w:r w:rsidR="001D33DF">
          <w:rPr>
            <w:noProof/>
            <w:webHidden/>
          </w:rPr>
          <w:fldChar w:fldCharType="separate"/>
        </w:r>
        <w:r w:rsidR="009910D7">
          <w:rPr>
            <w:noProof/>
            <w:webHidden/>
          </w:rPr>
          <w:t>78</w:t>
        </w:r>
        <w:r w:rsidR="001D33DF">
          <w:rPr>
            <w:noProof/>
            <w:webHidden/>
          </w:rPr>
          <w:fldChar w:fldCharType="end"/>
        </w:r>
      </w:hyperlink>
    </w:p>
    <w:p w14:paraId="237BFC3E" w14:textId="57CF6EA7"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37" w:history="1">
        <w:r w:rsidR="001D33DF" w:rsidRPr="00A4263D">
          <w:rPr>
            <w:rStyle w:val="Hyperlink"/>
            <w:noProof/>
          </w:rPr>
          <w:t>Figure 126</w:t>
        </w:r>
        <w:r w:rsidR="001D33DF" w:rsidRPr="00A4263D">
          <w:rPr>
            <w:rStyle w:val="Hyperlink"/>
            <w:noProof/>
            <w:lang w:val="en-US"/>
          </w:rPr>
          <w:t>. “m04.1” loss: train, validation, and test scores.</w:t>
        </w:r>
        <w:r w:rsidR="001D33DF">
          <w:rPr>
            <w:noProof/>
            <w:webHidden/>
          </w:rPr>
          <w:tab/>
        </w:r>
        <w:r w:rsidR="001D33DF">
          <w:rPr>
            <w:noProof/>
            <w:webHidden/>
          </w:rPr>
          <w:fldChar w:fldCharType="begin"/>
        </w:r>
        <w:r w:rsidR="001D33DF">
          <w:rPr>
            <w:noProof/>
            <w:webHidden/>
          </w:rPr>
          <w:instrText xml:space="preserve"> PAGEREF _Toc137267037 \h </w:instrText>
        </w:r>
        <w:r w:rsidR="001D33DF">
          <w:rPr>
            <w:noProof/>
            <w:webHidden/>
          </w:rPr>
        </w:r>
        <w:r w:rsidR="001D33DF">
          <w:rPr>
            <w:noProof/>
            <w:webHidden/>
          </w:rPr>
          <w:fldChar w:fldCharType="separate"/>
        </w:r>
        <w:r w:rsidR="009910D7">
          <w:rPr>
            <w:noProof/>
            <w:webHidden/>
          </w:rPr>
          <w:t>79</w:t>
        </w:r>
        <w:r w:rsidR="001D33DF">
          <w:rPr>
            <w:noProof/>
            <w:webHidden/>
          </w:rPr>
          <w:fldChar w:fldCharType="end"/>
        </w:r>
      </w:hyperlink>
    </w:p>
    <w:p w14:paraId="6688A472" w14:textId="414F92B7"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38" w:history="1">
        <w:r w:rsidR="001D33DF" w:rsidRPr="00A4263D">
          <w:rPr>
            <w:rStyle w:val="Hyperlink"/>
            <w:noProof/>
          </w:rPr>
          <w:t>Figure 127</w:t>
        </w:r>
        <w:r w:rsidR="001D33DF" w:rsidRPr="00A4263D">
          <w:rPr>
            <w:rStyle w:val="Hyperlink"/>
            <w:noProof/>
            <w:lang w:val="en-US"/>
          </w:rPr>
          <w:t>. “m04.1” validation f1-scores.</w:t>
        </w:r>
        <w:r w:rsidR="001D33DF">
          <w:rPr>
            <w:noProof/>
            <w:webHidden/>
          </w:rPr>
          <w:tab/>
        </w:r>
        <w:r w:rsidR="001D33DF">
          <w:rPr>
            <w:noProof/>
            <w:webHidden/>
          </w:rPr>
          <w:fldChar w:fldCharType="begin"/>
        </w:r>
        <w:r w:rsidR="001D33DF">
          <w:rPr>
            <w:noProof/>
            <w:webHidden/>
          </w:rPr>
          <w:instrText xml:space="preserve"> PAGEREF _Toc137267038 \h </w:instrText>
        </w:r>
        <w:r w:rsidR="001D33DF">
          <w:rPr>
            <w:noProof/>
            <w:webHidden/>
          </w:rPr>
        </w:r>
        <w:r w:rsidR="001D33DF">
          <w:rPr>
            <w:noProof/>
            <w:webHidden/>
          </w:rPr>
          <w:fldChar w:fldCharType="separate"/>
        </w:r>
        <w:r w:rsidR="009910D7">
          <w:rPr>
            <w:noProof/>
            <w:webHidden/>
          </w:rPr>
          <w:t>79</w:t>
        </w:r>
        <w:r w:rsidR="001D33DF">
          <w:rPr>
            <w:noProof/>
            <w:webHidden/>
          </w:rPr>
          <w:fldChar w:fldCharType="end"/>
        </w:r>
      </w:hyperlink>
    </w:p>
    <w:p w14:paraId="2319A606" w14:textId="66CF920E"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39" w:history="1">
        <w:r w:rsidR="001D33DF" w:rsidRPr="00A4263D">
          <w:rPr>
            <w:rStyle w:val="Hyperlink"/>
            <w:noProof/>
          </w:rPr>
          <w:t>Figure 128</w:t>
        </w:r>
        <w:r w:rsidR="001D33DF" w:rsidRPr="00A4263D">
          <w:rPr>
            <w:rStyle w:val="Hyperlink"/>
            <w:noProof/>
            <w:lang w:val="en-US"/>
          </w:rPr>
          <w:t>. “m04.1” test f1-scores.</w:t>
        </w:r>
        <w:r w:rsidR="001D33DF">
          <w:rPr>
            <w:noProof/>
            <w:webHidden/>
          </w:rPr>
          <w:tab/>
        </w:r>
        <w:r w:rsidR="001D33DF">
          <w:rPr>
            <w:noProof/>
            <w:webHidden/>
          </w:rPr>
          <w:fldChar w:fldCharType="begin"/>
        </w:r>
        <w:r w:rsidR="001D33DF">
          <w:rPr>
            <w:noProof/>
            <w:webHidden/>
          </w:rPr>
          <w:instrText xml:space="preserve"> PAGEREF _Toc137267039 \h </w:instrText>
        </w:r>
        <w:r w:rsidR="001D33DF">
          <w:rPr>
            <w:noProof/>
            <w:webHidden/>
          </w:rPr>
        </w:r>
        <w:r w:rsidR="001D33DF">
          <w:rPr>
            <w:noProof/>
            <w:webHidden/>
          </w:rPr>
          <w:fldChar w:fldCharType="separate"/>
        </w:r>
        <w:r w:rsidR="009910D7">
          <w:rPr>
            <w:noProof/>
            <w:webHidden/>
          </w:rPr>
          <w:t>79</w:t>
        </w:r>
        <w:r w:rsidR="001D33DF">
          <w:rPr>
            <w:noProof/>
            <w:webHidden/>
          </w:rPr>
          <w:fldChar w:fldCharType="end"/>
        </w:r>
      </w:hyperlink>
    </w:p>
    <w:p w14:paraId="2A02EA48" w14:textId="0FFCE2DD"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40" w:history="1">
        <w:r w:rsidR="001D33DF" w:rsidRPr="00A4263D">
          <w:rPr>
            <w:rStyle w:val="Hyperlink"/>
            <w:noProof/>
          </w:rPr>
          <w:t>Figure 129</w:t>
        </w:r>
        <w:r w:rsidR="001D33DF" w:rsidRPr="00A4263D">
          <w:rPr>
            <w:rStyle w:val="Hyperlink"/>
            <w:noProof/>
            <w:lang w:val="en-US"/>
          </w:rPr>
          <w:t>. “m04.1” test set’s normalized confusion matrix.</w:t>
        </w:r>
        <w:r w:rsidR="001D33DF">
          <w:rPr>
            <w:noProof/>
            <w:webHidden/>
          </w:rPr>
          <w:tab/>
        </w:r>
        <w:r w:rsidR="001D33DF">
          <w:rPr>
            <w:noProof/>
            <w:webHidden/>
          </w:rPr>
          <w:fldChar w:fldCharType="begin"/>
        </w:r>
        <w:r w:rsidR="001D33DF">
          <w:rPr>
            <w:noProof/>
            <w:webHidden/>
          </w:rPr>
          <w:instrText xml:space="preserve"> PAGEREF _Toc137267040 \h </w:instrText>
        </w:r>
        <w:r w:rsidR="001D33DF">
          <w:rPr>
            <w:noProof/>
            <w:webHidden/>
          </w:rPr>
        </w:r>
        <w:r w:rsidR="001D33DF">
          <w:rPr>
            <w:noProof/>
            <w:webHidden/>
          </w:rPr>
          <w:fldChar w:fldCharType="separate"/>
        </w:r>
        <w:r w:rsidR="009910D7">
          <w:rPr>
            <w:noProof/>
            <w:webHidden/>
          </w:rPr>
          <w:t>80</w:t>
        </w:r>
        <w:r w:rsidR="001D33DF">
          <w:rPr>
            <w:noProof/>
            <w:webHidden/>
          </w:rPr>
          <w:fldChar w:fldCharType="end"/>
        </w:r>
      </w:hyperlink>
    </w:p>
    <w:p w14:paraId="4CE2852D" w14:textId="280B34B1"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41" w:history="1">
        <w:r w:rsidR="001D33DF" w:rsidRPr="00A4263D">
          <w:rPr>
            <w:rStyle w:val="Hyperlink"/>
            <w:noProof/>
          </w:rPr>
          <w:t>Figure 130</w:t>
        </w:r>
        <w:r w:rsidR="001D33DF" w:rsidRPr="00A4263D">
          <w:rPr>
            <w:rStyle w:val="Hyperlink"/>
            <w:noProof/>
            <w:lang w:val="en-US"/>
          </w:rPr>
          <w:t>. “m04.2” validation f1-scores without epochs (i.e., direct prediction on validation set).</w:t>
        </w:r>
        <w:r w:rsidR="001D33DF">
          <w:rPr>
            <w:noProof/>
            <w:webHidden/>
          </w:rPr>
          <w:tab/>
        </w:r>
        <w:r w:rsidR="001D33DF">
          <w:rPr>
            <w:noProof/>
            <w:webHidden/>
          </w:rPr>
          <w:fldChar w:fldCharType="begin"/>
        </w:r>
        <w:r w:rsidR="001D33DF">
          <w:rPr>
            <w:noProof/>
            <w:webHidden/>
          </w:rPr>
          <w:instrText xml:space="preserve"> PAGEREF _Toc137267041 \h </w:instrText>
        </w:r>
        <w:r w:rsidR="001D33DF">
          <w:rPr>
            <w:noProof/>
            <w:webHidden/>
          </w:rPr>
        </w:r>
        <w:r w:rsidR="001D33DF">
          <w:rPr>
            <w:noProof/>
            <w:webHidden/>
          </w:rPr>
          <w:fldChar w:fldCharType="separate"/>
        </w:r>
        <w:r w:rsidR="009910D7">
          <w:rPr>
            <w:noProof/>
            <w:webHidden/>
          </w:rPr>
          <w:t>80</w:t>
        </w:r>
        <w:r w:rsidR="001D33DF">
          <w:rPr>
            <w:noProof/>
            <w:webHidden/>
          </w:rPr>
          <w:fldChar w:fldCharType="end"/>
        </w:r>
      </w:hyperlink>
    </w:p>
    <w:p w14:paraId="291BF1F4" w14:textId="510F7EED"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42" w:history="1">
        <w:r w:rsidR="001D33DF" w:rsidRPr="00A4263D">
          <w:rPr>
            <w:rStyle w:val="Hyperlink"/>
            <w:noProof/>
          </w:rPr>
          <w:t>Figure 131</w:t>
        </w:r>
        <w:r w:rsidR="001D33DF" w:rsidRPr="00A4263D">
          <w:rPr>
            <w:rStyle w:val="Hyperlink"/>
            <w:noProof/>
            <w:lang w:val="en-US"/>
          </w:rPr>
          <w:t>. “m04.2” test f1-scores.</w:t>
        </w:r>
        <w:r w:rsidR="001D33DF">
          <w:rPr>
            <w:noProof/>
            <w:webHidden/>
          </w:rPr>
          <w:tab/>
        </w:r>
        <w:r w:rsidR="001D33DF">
          <w:rPr>
            <w:noProof/>
            <w:webHidden/>
          </w:rPr>
          <w:fldChar w:fldCharType="begin"/>
        </w:r>
        <w:r w:rsidR="001D33DF">
          <w:rPr>
            <w:noProof/>
            <w:webHidden/>
          </w:rPr>
          <w:instrText xml:space="preserve"> PAGEREF _Toc137267042 \h </w:instrText>
        </w:r>
        <w:r w:rsidR="001D33DF">
          <w:rPr>
            <w:noProof/>
            <w:webHidden/>
          </w:rPr>
        </w:r>
        <w:r w:rsidR="001D33DF">
          <w:rPr>
            <w:noProof/>
            <w:webHidden/>
          </w:rPr>
          <w:fldChar w:fldCharType="separate"/>
        </w:r>
        <w:r w:rsidR="009910D7">
          <w:rPr>
            <w:noProof/>
            <w:webHidden/>
          </w:rPr>
          <w:t>81</w:t>
        </w:r>
        <w:r w:rsidR="001D33DF">
          <w:rPr>
            <w:noProof/>
            <w:webHidden/>
          </w:rPr>
          <w:fldChar w:fldCharType="end"/>
        </w:r>
      </w:hyperlink>
    </w:p>
    <w:p w14:paraId="301DF8FB" w14:textId="3F4AD0A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43" w:history="1">
        <w:r w:rsidR="001D33DF" w:rsidRPr="00A4263D">
          <w:rPr>
            <w:rStyle w:val="Hyperlink"/>
            <w:noProof/>
          </w:rPr>
          <w:t>Figure 132</w:t>
        </w:r>
        <w:r w:rsidR="001D33DF" w:rsidRPr="00A4263D">
          <w:rPr>
            <w:rStyle w:val="Hyperlink"/>
            <w:noProof/>
            <w:lang w:val="en-US"/>
          </w:rPr>
          <w:t>. “m04.2” test set’s normalized confusion matrix.</w:t>
        </w:r>
        <w:r w:rsidR="001D33DF">
          <w:rPr>
            <w:noProof/>
            <w:webHidden/>
          </w:rPr>
          <w:tab/>
        </w:r>
        <w:r w:rsidR="001D33DF">
          <w:rPr>
            <w:noProof/>
            <w:webHidden/>
          </w:rPr>
          <w:fldChar w:fldCharType="begin"/>
        </w:r>
        <w:r w:rsidR="001D33DF">
          <w:rPr>
            <w:noProof/>
            <w:webHidden/>
          </w:rPr>
          <w:instrText xml:space="preserve"> PAGEREF _Toc137267043 \h </w:instrText>
        </w:r>
        <w:r w:rsidR="001D33DF">
          <w:rPr>
            <w:noProof/>
            <w:webHidden/>
          </w:rPr>
        </w:r>
        <w:r w:rsidR="001D33DF">
          <w:rPr>
            <w:noProof/>
            <w:webHidden/>
          </w:rPr>
          <w:fldChar w:fldCharType="separate"/>
        </w:r>
        <w:r w:rsidR="009910D7">
          <w:rPr>
            <w:noProof/>
            <w:webHidden/>
          </w:rPr>
          <w:t>81</w:t>
        </w:r>
        <w:r w:rsidR="001D33DF">
          <w:rPr>
            <w:noProof/>
            <w:webHidden/>
          </w:rPr>
          <w:fldChar w:fldCharType="end"/>
        </w:r>
      </w:hyperlink>
    </w:p>
    <w:p w14:paraId="08E578C6" w14:textId="50E9B4ED"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44" w:history="1">
        <w:r w:rsidR="001D33DF" w:rsidRPr="00A4263D">
          <w:rPr>
            <w:rStyle w:val="Hyperlink"/>
            <w:noProof/>
          </w:rPr>
          <w:t>Figure 133</w:t>
        </w:r>
        <w:r w:rsidR="001D33DF" w:rsidRPr="00A4263D">
          <w:rPr>
            <w:rStyle w:val="Hyperlink"/>
            <w:noProof/>
            <w:lang w:val="en-US"/>
          </w:rPr>
          <w:t>. The variants chosen for comparison per model type make a total of 6 comparisons.</w:t>
        </w:r>
        <w:r w:rsidR="001D33DF">
          <w:rPr>
            <w:noProof/>
            <w:webHidden/>
          </w:rPr>
          <w:tab/>
        </w:r>
        <w:r w:rsidR="001D33DF">
          <w:rPr>
            <w:noProof/>
            <w:webHidden/>
          </w:rPr>
          <w:fldChar w:fldCharType="begin"/>
        </w:r>
        <w:r w:rsidR="001D33DF">
          <w:rPr>
            <w:noProof/>
            <w:webHidden/>
          </w:rPr>
          <w:instrText xml:space="preserve"> PAGEREF _Toc137267044 \h </w:instrText>
        </w:r>
        <w:r w:rsidR="001D33DF">
          <w:rPr>
            <w:noProof/>
            <w:webHidden/>
          </w:rPr>
        </w:r>
        <w:r w:rsidR="001D33DF">
          <w:rPr>
            <w:noProof/>
            <w:webHidden/>
          </w:rPr>
          <w:fldChar w:fldCharType="separate"/>
        </w:r>
        <w:r w:rsidR="009910D7">
          <w:rPr>
            <w:noProof/>
            <w:webHidden/>
          </w:rPr>
          <w:t>82</w:t>
        </w:r>
        <w:r w:rsidR="001D33DF">
          <w:rPr>
            <w:noProof/>
            <w:webHidden/>
          </w:rPr>
          <w:fldChar w:fldCharType="end"/>
        </w:r>
      </w:hyperlink>
    </w:p>
    <w:p w14:paraId="6656F142" w14:textId="0A34805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45" w:history="1">
        <w:r w:rsidR="001D33DF" w:rsidRPr="00A4263D">
          <w:rPr>
            <w:rStyle w:val="Hyperlink"/>
            <w:noProof/>
          </w:rPr>
          <w:t>Figure 134</w:t>
        </w:r>
        <w:r w:rsidR="001D33DF" w:rsidRPr="00A4263D">
          <w:rPr>
            <w:rStyle w:val="Hyperlink"/>
            <w:noProof/>
            <w:lang w:val="en-US"/>
          </w:rPr>
          <w:t>. Comparison 1: average of test f1 scores.</w:t>
        </w:r>
        <w:r w:rsidR="001D33DF">
          <w:rPr>
            <w:noProof/>
            <w:webHidden/>
          </w:rPr>
          <w:tab/>
        </w:r>
        <w:r w:rsidR="001D33DF">
          <w:rPr>
            <w:noProof/>
            <w:webHidden/>
          </w:rPr>
          <w:fldChar w:fldCharType="begin"/>
        </w:r>
        <w:r w:rsidR="001D33DF">
          <w:rPr>
            <w:noProof/>
            <w:webHidden/>
          </w:rPr>
          <w:instrText xml:space="preserve"> PAGEREF _Toc137267045 \h </w:instrText>
        </w:r>
        <w:r w:rsidR="001D33DF">
          <w:rPr>
            <w:noProof/>
            <w:webHidden/>
          </w:rPr>
        </w:r>
        <w:r w:rsidR="001D33DF">
          <w:rPr>
            <w:noProof/>
            <w:webHidden/>
          </w:rPr>
          <w:fldChar w:fldCharType="separate"/>
        </w:r>
        <w:r w:rsidR="009910D7">
          <w:rPr>
            <w:noProof/>
            <w:webHidden/>
          </w:rPr>
          <w:t>83</w:t>
        </w:r>
        <w:r w:rsidR="001D33DF">
          <w:rPr>
            <w:noProof/>
            <w:webHidden/>
          </w:rPr>
          <w:fldChar w:fldCharType="end"/>
        </w:r>
      </w:hyperlink>
    </w:p>
    <w:p w14:paraId="30726D0F" w14:textId="26FD6017"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46" w:history="1">
        <w:r w:rsidR="001D33DF" w:rsidRPr="00A4263D">
          <w:rPr>
            <w:rStyle w:val="Hyperlink"/>
            <w:noProof/>
          </w:rPr>
          <w:t>Figure 135</w:t>
        </w:r>
        <w:r w:rsidR="001D33DF" w:rsidRPr="00A4263D">
          <w:rPr>
            <w:rStyle w:val="Hyperlink"/>
            <w:noProof/>
            <w:lang w:val="en-US"/>
          </w:rPr>
          <w:t>. Comparison 1: heatmap of raw test f1 scores.</w:t>
        </w:r>
        <w:r w:rsidR="001D33DF">
          <w:rPr>
            <w:noProof/>
            <w:webHidden/>
          </w:rPr>
          <w:tab/>
        </w:r>
        <w:r w:rsidR="001D33DF">
          <w:rPr>
            <w:noProof/>
            <w:webHidden/>
          </w:rPr>
          <w:fldChar w:fldCharType="begin"/>
        </w:r>
        <w:r w:rsidR="001D33DF">
          <w:rPr>
            <w:noProof/>
            <w:webHidden/>
          </w:rPr>
          <w:instrText xml:space="preserve"> PAGEREF _Toc137267046 \h </w:instrText>
        </w:r>
        <w:r w:rsidR="001D33DF">
          <w:rPr>
            <w:noProof/>
            <w:webHidden/>
          </w:rPr>
        </w:r>
        <w:r w:rsidR="001D33DF">
          <w:rPr>
            <w:noProof/>
            <w:webHidden/>
          </w:rPr>
          <w:fldChar w:fldCharType="separate"/>
        </w:r>
        <w:r w:rsidR="009910D7">
          <w:rPr>
            <w:noProof/>
            <w:webHidden/>
          </w:rPr>
          <w:t>83</w:t>
        </w:r>
        <w:r w:rsidR="001D33DF">
          <w:rPr>
            <w:noProof/>
            <w:webHidden/>
          </w:rPr>
          <w:fldChar w:fldCharType="end"/>
        </w:r>
      </w:hyperlink>
    </w:p>
    <w:p w14:paraId="30CEAA7F" w14:textId="28298B10"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47" w:history="1">
        <w:r w:rsidR="001D33DF" w:rsidRPr="00A4263D">
          <w:rPr>
            <w:rStyle w:val="Hyperlink"/>
            <w:noProof/>
          </w:rPr>
          <w:t>Figure 136</w:t>
        </w:r>
        <w:r w:rsidR="001D33DF" w:rsidRPr="00A4263D">
          <w:rPr>
            <w:rStyle w:val="Hyperlink"/>
            <w:noProof/>
            <w:lang w:val="en-US"/>
          </w:rPr>
          <w:t>. Comparison 1: heatmap of normalized test f1 scores.</w:t>
        </w:r>
        <w:r w:rsidR="001D33DF">
          <w:rPr>
            <w:noProof/>
            <w:webHidden/>
          </w:rPr>
          <w:tab/>
        </w:r>
        <w:r w:rsidR="001D33DF">
          <w:rPr>
            <w:noProof/>
            <w:webHidden/>
          </w:rPr>
          <w:fldChar w:fldCharType="begin"/>
        </w:r>
        <w:r w:rsidR="001D33DF">
          <w:rPr>
            <w:noProof/>
            <w:webHidden/>
          </w:rPr>
          <w:instrText xml:space="preserve"> PAGEREF _Toc137267047 \h </w:instrText>
        </w:r>
        <w:r w:rsidR="001D33DF">
          <w:rPr>
            <w:noProof/>
            <w:webHidden/>
          </w:rPr>
        </w:r>
        <w:r w:rsidR="001D33DF">
          <w:rPr>
            <w:noProof/>
            <w:webHidden/>
          </w:rPr>
          <w:fldChar w:fldCharType="separate"/>
        </w:r>
        <w:r w:rsidR="009910D7">
          <w:rPr>
            <w:noProof/>
            <w:webHidden/>
          </w:rPr>
          <w:t>83</w:t>
        </w:r>
        <w:r w:rsidR="001D33DF">
          <w:rPr>
            <w:noProof/>
            <w:webHidden/>
          </w:rPr>
          <w:fldChar w:fldCharType="end"/>
        </w:r>
      </w:hyperlink>
    </w:p>
    <w:p w14:paraId="036FA002" w14:textId="188109C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48" w:history="1">
        <w:r w:rsidR="001D33DF" w:rsidRPr="00A4263D">
          <w:rPr>
            <w:rStyle w:val="Hyperlink"/>
            <w:noProof/>
          </w:rPr>
          <w:t>Figure 137</w:t>
        </w:r>
        <w:r w:rsidR="001D33DF" w:rsidRPr="00A4263D">
          <w:rPr>
            <w:rStyle w:val="Hyperlink"/>
            <w:noProof/>
            <w:lang w:val="en-US"/>
          </w:rPr>
          <w:t>. Comparison 2: average of test f1 scores.</w:t>
        </w:r>
        <w:r w:rsidR="001D33DF">
          <w:rPr>
            <w:noProof/>
            <w:webHidden/>
          </w:rPr>
          <w:tab/>
        </w:r>
        <w:r w:rsidR="001D33DF">
          <w:rPr>
            <w:noProof/>
            <w:webHidden/>
          </w:rPr>
          <w:fldChar w:fldCharType="begin"/>
        </w:r>
        <w:r w:rsidR="001D33DF">
          <w:rPr>
            <w:noProof/>
            <w:webHidden/>
          </w:rPr>
          <w:instrText xml:space="preserve"> PAGEREF _Toc137267048 \h </w:instrText>
        </w:r>
        <w:r w:rsidR="001D33DF">
          <w:rPr>
            <w:noProof/>
            <w:webHidden/>
          </w:rPr>
        </w:r>
        <w:r w:rsidR="001D33DF">
          <w:rPr>
            <w:noProof/>
            <w:webHidden/>
          </w:rPr>
          <w:fldChar w:fldCharType="separate"/>
        </w:r>
        <w:r w:rsidR="009910D7">
          <w:rPr>
            <w:noProof/>
            <w:webHidden/>
          </w:rPr>
          <w:t>84</w:t>
        </w:r>
        <w:r w:rsidR="001D33DF">
          <w:rPr>
            <w:noProof/>
            <w:webHidden/>
          </w:rPr>
          <w:fldChar w:fldCharType="end"/>
        </w:r>
      </w:hyperlink>
    </w:p>
    <w:p w14:paraId="6C5A2658" w14:textId="1E8728B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49" w:history="1">
        <w:r w:rsidR="001D33DF" w:rsidRPr="00A4263D">
          <w:rPr>
            <w:rStyle w:val="Hyperlink"/>
            <w:noProof/>
          </w:rPr>
          <w:t>Figure 138</w:t>
        </w:r>
        <w:r w:rsidR="001D33DF" w:rsidRPr="00A4263D">
          <w:rPr>
            <w:rStyle w:val="Hyperlink"/>
            <w:noProof/>
            <w:lang w:val="en-US"/>
          </w:rPr>
          <w:t>. Comparison 2: heatmap of raw test f1 scores.</w:t>
        </w:r>
        <w:r w:rsidR="001D33DF">
          <w:rPr>
            <w:noProof/>
            <w:webHidden/>
          </w:rPr>
          <w:tab/>
        </w:r>
        <w:r w:rsidR="001D33DF">
          <w:rPr>
            <w:noProof/>
            <w:webHidden/>
          </w:rPr>
          <w:fldChar w:fldCharType="begin"/>
        </w:r>
        <w:r w:rsidR="001D33DF">
          <w:rPr>
            <w:noProof/>
            <w:webHidden/>
          </w:rPr>
          <w:instrText xml:space="preserve"> PAGEREF _Toc137267049 \h </w:instrText>
        </w:r>
        <w:r w:rsidR="001D33DF">
          <w:rPr>
            <w:noProof/>
            <w:webHidden/>
          </w:rPr>
        </w:r>
        <w:r w:rsidR="001D33DF">
          <w:rPr>
            <w:noProof/>
            <w:webHidden/>
          </w:rPr>
          <w:fldChar w:fldCharType="separate"/>
        </w:r>
        <w:r w:rsidR="009910D7">
          <w:rPr>
            <w:noProof/>
            <w:webHidden/>
          </w:rPr>
          <w:t>85</w:t>
        </w:r>
        <w:r w:rsidR="001D33DF">
          <w:rPr>
            <w:noProof/>
            <w:webHidden/>
          </w:rPr>
          <w:fldChar w:fldCharType="end"/>
        </w:r>
      </w:hyperlink>
    </w:p>
    <w:p w14:paraId="597DF1F5" w14:textId="2581490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50" w:history="1">
        <w:r w:rsidR="001D33DF" w:rsidRPr="00A4263D">
          <w:rPr>
            <w:rStyle w:val="Hyperlink"/>
            <w:noProof/>
          </w:rPr>
          <w:t>Figure 139</w:t>
        </w:r>
        <w:r w:rsidR="001D33DF" w:rsidRPr="00A4263D">
          <w:rPr>
            <w:rStyle w:val="Hyperlink"/>
            <w:noProof/>
            <w:lang w:val="en-US"/>
          </w:rPr>
          <w:t>. Comparison 2: heatmap of normalized test f1 scores.</w:t>
        </w:r>
        <w:r w:rsidR="001D33DF">
          <w:rPr>
            <w:noProof/>
            <w:webHidden/>
          </w:rPr>
          <w:tab/>
        </w:r>
        <w:r w:rsidR="001D33DF">
          <w:rPr>
            <w:noProof/>
            <w:webHidden/>
          </w:rPr>
          <w:fldChar w:fldCharType="begin"/>
        </w:r>
        <w:r w:rsidR="001D33DF">
          <w:rPr>
            <w:noProof/>
            <w:webHidden/>
          </w:rPr>
          <w:instrText xml:space="preserve"> PAGEREF _Toc137267050 \h </w:instrText>
        </w:r>
        <w:r w:rsidR="001D33DF">
          <w:rPr>
            <w:noProof/>
            <w:webHidden/>
          </w:rPr>
        </w:r>
        <w:r w:rsidR="001D33DF">
          <w:rPr>
            <w:noProof/>
            <w:webHidden/>
          </w:rPr>
          <w:fldChar w:fldCharType="separate"/>
        </w:r>
        <w:r w:rsidR="009910D7">
          <w:rPr>
            <w:noProof/>
            <w:webHidden/>
          </w:rPr>
          <w:t>85</w:t>
        </w:r>
        <w:r w:rsidR="001D33DF">
          <w:rPr>
            <w:noProof/>
            <w:webHidden/>
          </w:rPr>
          <w:fldChar w:fldCharType="end"/>
        </w:r>
      </w:hyperlink>
    </w:p>
    <w:p w14:paraId="4FB824BC" w14:textId="772A63F0"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51" w:history="1">
        <w:r w:rsidR="001D33DF" w:rsidRPr="00A4263D">
          <w:rPr>
            <w:rStyle w:val="Hyperlink"/>
            <w:noProof/>
          </w:rPr>
          <w:t>Figure 140</w:t>
        </w:r>
        <w:r w:rsidR="001D33DF" w:rsidRPr="00A4263D">
          <w:rPr>
            <w:rStyle w:val="Hyperlink"/>
            <w:noProof/>
            <w:lang w:val="en-US"/>
          </w:rPr>
          <w:t>. Comparison 3: average of test f1 scores.</w:t>
        </w:r>
        <w:r w:rsidR="001D33DF">
          <w:rPr>
            <w:noProof/>
            <w:webHidden/>
          </w:rPr>
          <w:tab/>
        </w:r>
        <w:r w:rsidR="001D33DF">
          <w:rPr>
            <w:noProof/>
            <w:webHidden/>
          </w:rPr>
          <w:fldChar w:fldCharType="begin"/>
        </w:r>
        <w:r w:rsidR="001D33DF">
          <w:rPr>
            <w:noProof/>
            <w:webHidden/>
          </w:rPr>
          <w:instrText xml:space="preserve"> PAGEREF _Toc137267051 \h </w:instrText>
        </w:r>
        <w:r w:rsidR="001D33DF">
          <w:rPr>
            <w:noProof/>
            <w:webHidden/>
          </w:rPr>
        </w:r>
        <w:r w:rsidR="001D33DF">
          <w:rPr>
            <w:noProof/>
            <w:webHidden/>
          </w:rPr>
          <w:fldChar w:fldCharType="separate"/>
        </w:r>
        <w:r w:rsidR="009910D7">
          <w:rPr>
            <w:noProof/>
            <w:webHidden/>
          </w:rPr>
          <w:t>86</w:t>
        </w:r>
        <w:r w:rsidR="001D33DF">
          <w:rPr>
            <w:noProof/>
            <w:webHidden/>
          </w:rPr>
          <w:fldChar w:fldCharType="end"/>
        </w:r>
      </w:hyperlink>
    </w:p>
    <w:p w14:paraId="66662D3E" w14:textId="7A47348D"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52" w:history="1">
        <w:r w:rsidR="001D33DF" w:rsidRPr="00A4263D">
          <w:rPr>
            <w:rStyle w:val="Hyperlink"/>
            <w:noProof/>
          </w:rPr>
          <w:t>Figure 141</w:t>
        </w:r>
        <w:r w:rsidR="001D33DF" w:rsidRPr="00A4263D">
          <w:rPr>
            <w:rStyle w:val="Hyperlink"/>
            <w:noProof/>
            <w:lang w:val="en-US"/>
          </w:rPr>
          <w:t>. Comparison 3: heatmap of raw test f1 scores.</w:t>
        </w:r>
        <w:r w:rsidR="001D33DF">
          <w:rPr>
            <w:noProof/>
            <w:webHidden/>
          </w:rPr>
          <w:tab/>
        </w:r>
        <w:r w:rsidR="001D33DF">
          <w:rPr>
            <w:noProof/>
            <w:webHidden/>
          </w:rPr>
          <w:fldChar w:fldCharType="begin"/>
        </w:r>
        <w:r w:rsidR="001D33DF">
          <w:rPr>
            <w:noProof/>
            <w:webHidden/>
          </w:rPr>
          <w:instrText xml:space="preserve"> PAGEREF _Toc137267052 \h </w:instrText>
        </w:r>
        <w:r w:rsidR="001D33DF">
          <w:rPr>
            <w:noProof/>
            <w:webHidden/>
          </w:rPr>
        </w:r>
        <w:r w:rsidR="001D33DF">
          <w:rPr>
            <w:noProof/>
            <w:webHidden/>
          </w:rPr>
          <w:fldChar w:fldCharType="separate"/>
        </w:r>
        <w:r w:rsidR="009910D7">
          <w:rPr>
            <w:noProof/>
            <w:webHidden/>
          </w:rPr>
          <w:t>87</w:t>
        </w:r>
        <w:r w:rsidR="001D33DF">
          <w:rPr>
            <w:noProof/>
            <w:webHidden/>
          </w:rPr>
          <w:fldChar w:fldCharType="end"/>
        </w:r>
      </w:hyperlink>
    </w:p>
    <w:p w14:paraId="78E28168" w14:textId="685005E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53" w:history="1">
        <w:r w:rsidR="001D33DF" w:rsidRPr="00A4263D">
          <w:rPr>
            <w:rStyle w:val="Hyperlink"/>
            <w:noProof/>
          </w:rPr>
          <w:t>Figure 142</w:t>
        </w:r>
        <w:r w:rsidR="001D33DF" w:rsidRPr="00A4263D">
          <w:rPr>
            <w:rStyle w:val="Hyperlink"/>
            <w:noProof/>
            <w:lang w:val="en-US"/>
          </w:rPr>
          <w:t>. Comparison 3: heatmap of normalized test f1 scores.</w:t>
        </w:r>
        <w:r w:rsidR="001D33DF">
          <w:rPr>
            <w:noProof/>
            <w:webHidden/>
          </w:rPr>
          <w:tab/>
        </w:r>
        <w:r w:rsidR="001D33DF">
          <w:rPr>
            <w:noProof/>
            <w:webHidden/>
          </w:rPr>
          <w:fldChar w:fldCharType="begin"/>
        </w:r>
        <w:r w:rsidR="001D33DF">
          <w:rPr>
            <w:noProof/>
            <w:webHidden/>
          </w:rPr>
          <w:instrText xml:space="preserve"> PAGEREF _Toc137267053 \h </w:instrText>
        </w:r>
        <w:r w:rsidR="001D33DF">
          <w:rPr>
            <w:noProof/>
            <w:webHidden/>
          </w:rPr>
        </w:r>
        <w:r w:rsidR="001D33DF">
          <w:rPr>
            <w:noProof/>
            <w:webHidden/>
          </w:rPr>
          <w:fldChar w:fldCharType="separate"/>
        </w:r>
        <w:r w:rsidR="009910D7">
          <w:rPr>
            <w:noProof/>
            <w:webHidden/>
          </w:rPr>
          <w:t>87</w:t>
        </w:r>
        <w:r w:rsidR="001D33DF">
          <w:rPr>
            <w:noProof/>
            <w:webHidden/>
          </w:rPr>
          <w:fldChar w:fldCharType="end"/>
        </w:r>
      </w:hyperlink>
    </w:p>
    <w:p w14:paraId="248B637A" w14:textId="5F071F81"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54" w:history="1">
        <w:r w:rsidR="001D33DF" w:rsidRPr="00A4263D">
          <w:rPr>
            <w:rStyle w:val="Hyperlink"/>
            <w:noProof/>
          </w:rPr>
          <w:t>Figure 143</w:t>
        </w:r>
        <w:r w:rsidR="001D33DF" w:rsidRPr="00A4263D">
          <w:rPr>
            <w:rStyle w:val="Hyperlink"/>
            <w:noProof/>
            <w:lang w:val="en-US"/>
          </w:rPr>
          <w:t>. Comparison 4: average of test f1 scores.</w:t>
        </w:r>
        <w:r w:rsidR="001D33DF">
          <w:rPr>
            <w:noProof/>
            <w:webHidden/>
          </w:rPr>
          <w:tab/>
        </w:r>
        <w:r w:rsidR="001D33DF">
          <w:rPr>
            <w:noProof/>
            <w:webHidden/>
          </w:rPr>
          <w:fldChar w:fldCharType="begin"/>
        </w:r>
        <w:r w:rsidR="001D33DF">
          <w:rPr>
            <w:noProof/>
            <w:webHidden/>
          </w:rPr>
          <w:instrText xml:space="preserve"> PAGEREF _Toc137267054 \h </w:instrText>
        </w:r>
        <w:r w:rsidR="001D33DF">
          <w:rPr>
            <w:noProof/>
            <w:webHidden/>
          </w:rPr>
        </w:r>
        <w:r w:rsidR="001D33DF">
          <w:rPr>
            <w:noProof/>
            <w:webHidden/>
          </w:rPr>
          <w:fldChar w:fldCharType="separate"/>
        </w:r>
        <w:r w:rsidR="009910D7">
          <w:rPr>
            <w:noProof/>
            <w:webHidden/>
          </w:rPr>
          <w:t>88</w:t>
        </w:r>
        <w:r w:rsidR="001D33DF">
          <w:rPr>
            <w:noProof/>
            <w:webHidden/>
          </w:rPr>
          <w:fldChar w:fldCharType="end"/>
        </w:r>
      </w:hyperlink>
    </w:p>
    <w:p w14:paraId="1273F9FE" w14:textId="3F2C1546"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55" w:history="1">
        <w:r w:rsidR="001D33DF" w:rsidRPr="00A4263D">
          <w:rPr>
            <w:rStyle w:val="Hyperlink"/>
            <w:noProof/>
          </w:rPr>
          <w:t>Figure 144</w:t>
        </w:r>
        <w:r w:rsidR="001D33DF" w:rsidRPr="00A4263D">
          <w:rPr>
            <w:rStyle w:val="Hyperlink"/>
            <w:noProof/>
            <w:lang w:val="en-US"/>
          </w:rPr>
          <w:t>. Comparison 4: heatmap of raw test f1 scores.</w:t>
        </w:r>
        <w:r w:rsidR="001D33DF">
          <w:rPr>
            <w:noProof/>
            <w:webHidden/>
          </w:rPr>
          <w:tab/>
        </w:r>
        <w:r w:rsidR="001D33DF">
          <w:rPr>
            <w:noProof/>
            <w:webHidden/>
          </w:rPr>
          <w:fldChar w:fldCharType="begin"/>
        </w:r>
        <w:r w:rsidR="001D33DF">
          <w:rPr>
            <w:noProof/>
            <w:webHidden/>
          </w:rPr>
          <w:instrText xml:space="preserve"> PAGEREF _Toc137267055 \h </w:instrText>
        </w:r>
        <w:r w:rsidR="001D33DF">
          <w:rPr>
            <w:noProof/>
            <w:webHidden/>
          </w:rPr>
        </w:r>
        <w:r w:rsidR="001D33DF">
          <w:rPr>
            <w:noProof/>
            <w:webHidden/>
          </w:rPr>
          <w:fldChar w:fldCharType="separate"/>
        </w:r>
        <w:r w:rsidR="009910D7">
          <w:rPr>
            <w:noProof/>
            <w:webHidden/>
          </w:rPr>
          <w:t>89</w:t>
        </w:r>
        <w:r w:rsidR="001D33DF">
          <w:rPr>
            <w:noProof/>
            <w:webHidden/>
          </w:rPr>
          <w:fldChar w:fldCharType="end"/>
        </w:r>
      </w:hyperlink>
    </w:p>
    <w:p w14:paraId="064A415F" w14:textId="3A205AA9"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56" w:history="1">
        <w:r w:rsidR="001D33DF" w:rsidRPr="00A4263D">
          <w:rPr>
            <w:rStyle w:val="Hyperlink"/>
            <w:noProof/>
          </w:rPr>
          <w:t>Figure 145</w:t>
        </w:r>
        <w:r w:rsidR="001D33DF" w:rsidRPr="00A4263D">
          <w:rPr>
            <w:rStyle w:val="Hyperlink"/>
            <w:noProof/>
            <w:lang w:val="en-US"/>
          </w:rPr>
          <w:t>. Comparison 4: heatmap of normalized test f1 scores.</w:t>
        </w:r>
        <w:r w:rsidR="001D33DF">
          <w:rPr>
            <w:noProof/>
            <w:webHidden/>
          </w:rPr>
          <w:tab/>
        </w:r>
        <w:r w:rsidR="001D33DF">
          <w:rPr>
            <w:noProof/>
            <w:webHidden/>
          </w:rPr>
          <w:fldChar w:fldCharType="begin"/>
        </w:r>
        <w:r w:rsidR="001D33DF">
          <w:rPr>
            <w:noProof/>
            <w:webHidden/>
          </w:rPr>
          <w:instrText xml:space="preserve"> PAGEREF _Toc137267056 \h </w:instrText>
        </w:r>
        <w:r w:rsidR="001D33DF">
          <w:rPr>
            <w:noProof/>
            <w:webHidden/>
          </w:rPr>
        </w:r>
        <w:r w:rsidR="001D33DF">
          <w:rPr>
            <w:noProof/>
            <w:webHidden/>
          </w:rPr>
          <w:fldChar w:fldCharType="separate"/>
        </w:r>
        <w:r w:rsidR="009910D7">
          <w:rPr>
            <w:noProof/>
            <w:webHidden/>
          </w:rPr>
          <w:t>89</w:t>
        </w:r>
        <w:r w:rsidR="001D33DF">
          <w:rPr>
            <w:noProof/>
            <w:webHidden/>
          </w:rPr>
          <w:fldChar w:fldCharType="end"/>
        </w:r>
      </w:hyperlink>
    </w:p>
    <w:p w14:paraId="69BA808C" w14:textId="4E21B67A"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57" w:history="1">
        <w:r w:rsidR="001D33DF" w:rsidRPr="00A4263D">
          <w:rPr>
            <w:rStyle w:val="Hyperlink"/>
            <w:noProof/>
          </w:rPr>
          <w:t>Figure 146</w:t>
        </w:r>
        <w:r w:rsidR="001D33DF" w:rsidRPr="00A4263D">
          <w:rPr>
            <w:rStyle w:val="Hyperlink"/>
            <w:noProof/>
            <w:lang w:val="en-US"/>
          </w:rPr>
          <w:t>. Comparison 5: average of test f1 scores.</w:t>
        </w:r>
        <w:r w:rsidR="001D33DF">
          <w:rPr>
            <w:noProof/>
            <w:webHidden/>
          </w:rPr>
          <w:tab/>
        </w:r>
        <w:r w:rsidR="001D33DF">
          <w:rPr>
            <w:noProof/>
            <w:webHidden/>
          </w:rPr>
          <w:fldChar w:fldCharType="begin"/>
        </w:r>
        <w:r w:rsidR="001D33DF">
          <w:rPr>
            <w:noProof/>
            <w:webHidden/>
          </w:rPr>
          <w:instrText xml:space="preserve"> PAGEREF _Toc137267057 \h </w:instrText>
        </w:r>
        <w:r w:rsidR="001D33DF">
          <w:rPr>
            <w:noProof/>
            <w:webHidden/>
          </w:rPr>
        </w:r>
        <w:r w:rsidR="001D33DF">
          <w:rPr>
            <w:noProof/>
            <w:webHidden/>
          </w:rPr>
          <w:fldChar w:fldCharType="separate"/>
        </w:r>
        <w:r w:rsidR="009910D7">
          <w:rPr>
            <w:noProof/>
            <w:webHidden/>
          </w:rPr>
          <w:t>90</w:t>
        </w:r>
        <w:r w:rsidR="001D33DF">
          <w:rPr>
            <w:noProof/>
            <w:webHidden/>
          </w:rPr>
          <w:fldChar w:fldCharType="end"/>
        </w:r>
      </w:hyperlink>
    </w:p>
    <w:p w14:paraId="32E26D0D" w14:textId="1C18C17D"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58" w:history="1">
        <w:r w:rsidR="001D33DF" w:rsidRPr="00A4263D">
          <w:rPr>
            <w:rStyle w:val="Hyperlink"/>
            <w:noProof/>
          </w:rPr>
          <w:t>Figure 147</w:t>
        </w:r>
        <w:r w:rsidR="001D33DF" w:rsidRPr="00A4263D">
          <w:rPr>
            <w:rStyle w:val="Hyperlink"/>
            <w:noProof/>
            <w:lang w:val="en-US"/>
          </w:rPr>
          <w:t>. Comparison 5: heatmap of raw test f1 scores.</w:t>
        </w:r>
        <w:r w:rsidR="001D33DF">
          <w:rPr>
            <w:noProof/>
            <w:webHidden/>
          </w:rPr>
          <w:tab/>
        </w:r>
        <w:r w:rsidR="001D33DF">
          <w:rPr>
            <w:noProof/>
            <w:webHidden/>
          </w:rPr>
          <w:fldChar w:fldCharType="begin"/>
        </w:r>
        <w:r w:rsidR="001D33DF">
          <w:rPr>
            <w:noProof/>
            <w:webHidden/>
          </w:rPr>
          <w:instrText xml:space="preserve"> PAGEREF _Toc137267058 \h </w:instrText>
        </w:r>
        <w:r w:rsidR="001D33DF">
          <w:rPr>
            <w:noProof/>
            <w:webHidden/>
          </w:rPr>
        </w:r>
        <w:r w:rsidR="001D33DF">
          <w:rPr>
            <w:noProof/>
            <w:webHidden/>
          </w:rPr>
          <w:fldChar w:fldCharType="separate"/>
        </w:r>
        <w:r w:rsidR="009910D7">
          <w:rPr>
            <w:noProof/>
            <w:webHidden/>
          </w:rPr>
          <w:t>91</w:t>
        </w:r>
        <w:r w:rsidR="001D33DF">
          <w:rPr>
            <w:noProof/>
            <w:webHidden/>
          </w:rPr>
          <w:fldChar w:fldCharType="end"/>
        </w:r>
      </w:hyperlink>
    </w:p>
    <w:p w14:paraId="337E5EAB" w14:textId="779D7552"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59" w:history="1">
        <w:r w:rsidR="001D33DF" w:rsidRPr="00A4263D">
          <w:rPr>
            <w:rStyle w:val="Hyperlink"/>
            <w:noProof/>
          </w:rPr>
          <w:t>Figure 148</w:t>
        </w:r>
        <w:r w:rsidR="001D33DF" w:rsidRPr="00A4263D">
          <w:rPr>
            <w:rStyle w:val="Hyperlink"/>
            <w:noProof/>
            <w:lang w:val="en-US"/>
          </w:rPr>
          <w:t>. Comparison 5: heatmap of normalized test f1 scores.</w:t>
        </w:r>
        <w:r w:rsidR="001D33DF">
          <w:rPr>
            <w:noProof/>
            <w:webHidden/>
          </w:rPr>
          <w:tab/>
        </w:r>
        <w:r w:rsidR="001D33DF">
          <w:rPr>
            <w:noProof/>
            <w:webHidden/>
          </w:rPr>
          <w:fldChar w:fldCharType="begin"/>
        </w:r>
        <w:r w:rsidR="001D33DF">
          <w:rPr>
            <w:noProof/>
            <w:webHidden/>
          </w:rPr>
          <w:instrText xml:space="preserve"> PAGEREF _Toc137267059 \h </w:instrText>
        </w:r>
        <w:r w:rsidR="001D33DF">
          <w:rPr>
            <w:noProof/>
            <w:webHidden/>
          </w:rPr>
        </w:r>
        <w:r w:rsidR="001D33DF">
          <w:rPr>
            <w:noProof/>
            <w:webHidden/>
          </w:rPr>
          <w:fldChar w:fldCharType="separate"/>
        </w:r>
        <w:r w:rsidR="009910D7">
          <w:rPr>
            <w:noProof/>
            <w:webHidden/>
          </w:rPr>
          <w:t>91</w:t>
        </w:r>
        <w:r w:rsidR="001D33DF">
          <w:rPr>
            <w:noProof/>
            <w:webHidden/>
          </w:rPr>
          <w:fldChar w:fldCharType="end"/>
        </w:r>
      </w:hyperlink>
    </w:p>
    <w:p w14:paraId="1202A2E3" w14:textId="26B660FE"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60" w:history="1">
        <w:r w:rsidR="001D33DF" w:rsidRPr="00A4263D">
          <w:rPr>
            <w:rStyle w:val="Hyperlink"/>
            <w:noProof/>
          </w:rPr>
          <w:t>Figure 149</w:t>
        </w:r>
        <w:r w:rsidR="001D33DF" w:rsidRPr="00A4263D">
          <w:rPr>
            <w:rStyle w:val="Hyperlink"/>
            <w:noProof/>
            <w:lang w:val="en-US"/>
          </w:rPr>
          <w:t>. Comparison 6: average of test f1 scores.</w:t>
        </w:r>
        <w:r w:rsidR="001D33DF">
          <w:rPr>
            <w:noProof/>
            <w:webHidden/>
          </w:rPr>
          <w:tab/>
        </w:r>
        <w:r w:rsidR="001D33DF">
          <w:rPr>
            <w:noProof/>
            <w:webHidden/>
          </w:rPr>
          <w:fldChar w:fldCharType="begin"/>
        </w:r>
        <w:r w:rsidR="001D33DF">
          <w:rPr>
            <w:noProof/>
            <w:webHidden/>
          </w:rPr>
          <w:instrText xml:space="preserve"> PAGEREF _Toc137267060 \h </w:instrText>
        </w:r>
        <w:r w:rsidR="001D33DF">
          <w:rPr>
            <w:noProof/>
            <w:webHidden/>
          </w:rPr>
        </w:r>
        <w:r w:rsidR="001D33DF">
          <w:rPr>
            <w:noProof/>
            <w:webHidden/>
          </w:rPr>
          <w:fldChar w:fldCharType="separate"/>
        </w:r>
        <w:r w:rsidR="009910D7">
          <w:rPr>
            <w:noProof/>
            <w:webHidden/>
          </w:rPr>
          <w:t>92</w:t>
        </w:r>
        <w:r w:rsidR="001D33DF">
          <w:rPr>
            <w:noProof/>
            <w:webHidden/>
          </w:rPr>
          <w:fldChar w:fldCharType="end"/>
        </w:r>
      </w:hyperlink>
    </w:p>
    <w:p w14:paraId="0A2F8D00" w14:textId="30F6BEE7"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61" w:history="1">
        <w:r w:rsidR="001D33DF" w:rsidRPr="00A4263D">
          <w:rPr>
            <w:rStyle w:val="Hyperlink"/>
            <w:noProof/>
          </w:rPr>
          <w:t>Figure 150</w:t>
        </w:r>
        <w:r w:rsidR="001D33DF" w:rsidRPr="00A4263D">
          <w:rPr>
            <w:rStyle w:val="Hyperlink"/>
            <w:noProof/>
            <w:lang w:val="en-US"/>
          </w:rPr>
          <w:t>. Comparison 6: heatmap of raw test f1 scores.</w:t>
        </w:r>
        <w:r w:rsidR="001D33DF">
          <w:rPr>
            <w:noProof/>
            <w:webHidden/>
          </w:rPr>
          <w:tab/>
        </w:r>
        <w:r w:rsidR="001D33DF">
          <w:rPr>
            <w:noProof/>
            <w:webHidden/>
          </w:rPr>
          <w:fldChar w:fldCharType="begin"/>
        </w:r>
        <w:r w:rsidR="001D33DF">
          <w:rPr>
            <w:noProof/>
            <w:webHidden/>
          </w:rPr>
          <w:instrText xml:space="preserve"> PAGEREF _Toc137267061 \h </w:instrText>
        </w:r>
        <w:r w:rsidR="001D33DF">
          <w:rPr>
            <w:noProof/>
            <w:webHidden/>
          </w:rPr>
        </w:r>
        <w:r w:rsidR="001D33DF">
          <w:rPr>
            <w:noProof/>
            <w:webHidden/>
          </w:rPr>
          <w:fldChar w:fldCharType="separate"/>
        </w:r>
        <w:r w:rsidR="009910D7">
          <w:rPr>
            <w:noProof/>
            <w:webHidden/>
          </w:rPr>
          <w:t>93</w:t>
        </w:r>
        <w:r w:rsidR="001D33DF">
          <w:rPr>
            <w:noProof/>
            <w:webHidden/>
          </w:rPr>
          <w:fldChar w:fldCharType="end"/>
        </w:r>
      </w:hyperlink>
    </w:p>
    <w:p w14:paraId="5D40E4C2" w14:textId="65A306AE"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62" w:history="1">
        <w:r w:rsidR="001D33DF" w:rsidRPr="00A4263D">
          <w:rPr>
            <w:rStyle w:val="Hyperlink"/>
            <w:noProof/>
          </w:rPr>
          <w:t>Figure 151</w:t>
        </w:r>
        <w:r w:rsidR="001D33DF" w:rsidRPr="00A4263D">
          <w:rPr>
            <w:rStyle w:val="Hyperlink"/>
            <w:noProof/>
            <w:lang w:val="en-US"/>
          </w:rPr>
          <w:t>. Comparison 6: heatmap of normalized test f1 scores.</w:t>
        </w:r>
        <w:r w:rsidR="001D33DF">
          <w:rPr>
            <w:noProof/>
            <w:webHidden/>
          </w:rPr>
          <w:tab/>
        </w:r>
        <w:r w:rsidR="001D33DF">
          <w:rPr>
            <w:noProof/>
            <w:webHidden/>
          </w:rPr>
          <w:fldChar w:fldCharType="begin"/>
        </w:r>
        <w:r w:rsidR="001D33DF">
          <w:rPr>
            <w:noProof/>
            <w:webHidden/>
          </w:rPr>
          <w:instrText xml:space="preserve"> PAGEREF _Toc137267062 \h </w:instrText>
        </w:r>
        <w:r w:rsidR="001D33DF">
          <w:rPr>
            <w:noProof/>
            <w:webHidden/>
          </w:rPr>
        </w:r>
        <w:r w:rsidR="001D33DF">
          <w:rPr>
            <w:noProof/>
            <w:webHidden/>
          </w:rPr>
          <w:fldChar w:fldCharType="separate"/>
        </w:r>
        <w:r w:rsidR="009910D7">
          <w:rPr>
            <w:noProof/>
            <w:webHidden/>
          </w:rPr>
          <w:t>93</w:t>
        </w:r>
        <w:r w:rsidR="001D33DF">
          <w:rPr>
            <w:noProof/>
            <w:webHidden/>
          </w:rPr>
          <w:fldChar w:fldCharType="end"/>
        </w:r>
      </w:hyperlink>
    </w:p>
    <w:p w14:paraId="1D94C351" w14:textId="655AEA87"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63" w:history="1">
        <w:r w:rsidR="001D33DF" w:rsidRPr="00A4263D">
          <w:rPr>
            <w:rStyle w:val="Hyperlink"/>
            <w:noProof/>
          </w:rPr>
          <w:t>Figure 152</w:t>
        </w:r>
        <w:r w:rsidR="001D33DF" w:rsidRPr="00A4263D">
          <w:rPr>
            <w:rStyle w:val="Hyperlink"/>
            <w:noProof/>
            <w:lang w:val="en-US"/>
          </w:rPr>
          <w:t>. Comparison 7: average of test f1 scores.</w:t>
        </w:r>
        <w:r w:rsidR="001D33DF">
          <w:rPr>
            <w:noProof/>
            <w:webHidden/>
          </w:rPr>
          <w:tab/>
        </w:r>
        <w:r w:rsidR="001D33DF">
          <w:rPr>
            <w:noProof/>
            <w:webHidden/>
          </w:rPr>
          <w:fldChar w:fldCharType="begin"/>
        </w:r>
        <w:r w:rsidR="001D33DF">
          <w:rPr>
            <w:noProof/>
            <w:webHidden/>
          </w:rPr>
          <w:instrText xml:space="preserve"> PAGEREF _Toc137267063 \h </w:instrText>
        </w:r>
        <w:r w:rsidR="001D33DF">
          <w:rPr>
            <w:noProof/>
            <w:webHidden/>
          </w:rPr>
        </w:r>
        <w:r w:rsidR="001D33DF">
          <w:rPr>
            <w:noProof/>
            <w:webHidden/>
          </w:rPr>
          <w:fldChar w:fldCharType="separate"/>
        </w:r>
        <w:r w:rsidR="009910D7">
          <w:rPr>
            <w:noProof/>
            <w:webHidden/>
          </w:rPr>
          <w:t>94</w:t>
        </w:r>
        <w:r w:rsidR="001D33DF">
          <w:rPr>
            <w:noProof/>
            <w:webHidden/>
          </w:rPr>
          <w:fldChar w:fldCharType="end"/>
        </w:r>
      </w:hyperlink>
    </w:p>
    <w:p w14:paraId="6F15AFEC" w14:textId="288DEAEE"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64" w:history="1">
        <w:r w:rsidR="001D33DF" w:rsidRPr="00A4263D">
          <w:rPr>
            <w:rStyle w:val="Hyperlink"/>
            <w:noProof/>
          </w:rPr>
          <w:t>Figure 153</w:t>
        </w:r>
        <w:r w:rsidR="001D33DF" w:rsidRPr="00A4263D">
          <w:rPr>
            <w:rStyle w:val="Hyperlink"/>
            <w:noProof/>
            <w:lang w:val="en-US"/>
          </w:rPr>
          <w:t>. Comparison 7: “selfies” class test f1 scores.</w:t>
        </w:r>
        <w:r w:rsidR="001D33DF">
          <w:rPr>
            <w:noProof/>
            <w:webHidden/>
          </w:rPr>
          <w:tab/>
        </w:r>
        <w:r w:rsidR="001D33DF">
          <w:rPr>
            <w:noProof/>
            <w:webHidden/>
          </w:rPr>
          <w:fldChar w:fldCharType="begin"/>
        </w:r>
        <w:r w:rsidR="001D33DF">
          <w:rPr>
            <w:noProof/>
            <w:webHidden/>
          </w:rPr>
          <w:instrText xml:space="preserve"> PAGEREF _Toc137267064 \h </w:instrText>
        </w:r>
        <w:r w:rsidR="001D33DF">
          <w:rPr>
            <w:noProof/>
            <w:webHidden/>
          </w:rPr>
        </w:r>
        <w:r w:rsidR="001D33DF">
          <w:rPr>
            <w:noProof/>
            <w:webHidden/>
          </w:rPr>
          <w:fldChar w:fldCharType="separate"/>
        </w:r>
        <w:r w:rsidR="009910D7">
          <w:rPr>
            <w:noProof/>
            <w:webHidden/>
          </w:rPr>
          <w:t>95</w:t>
        </w:r>
        <w:r w:rsidR="001D33DF">
          <w:rPr>
            <w:noProof/>
            <w:webHidden/>
          </w:rPr>
          <w:fldChar w:fldCharType="end"/>
        </w:r>
      </w:hyperlink>
    </w:p>
    <w:p w14:paraId="2E0AE519" w14:textId="60572279"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65" w:history="1">
        <w:r w:rsidR="001D33DF" w:rsidRPr="00A4263D">
          <w:rPr>
            <w:rStyle w:val="Hyperlink"/>
            <w:noProof/>
          </w:rPr>
          <w:t>Figure 154</w:t>
        </w:r>
        <w:r w:rsidR="001D33DF" w:rsidRPr="00A4263D">
          <w:rPr>
            <w:rStyle w:val="Hyperlink"/>
            <w:noProof/>
            <w:lang w:val="en-US"/>
          </w:rPr>
          <w:t>. Comparison 7: “fMemes” class test f1 scores.</w:t>
        </w:r>
        <w:r w:rsidR="001D33DF">
          <w:rPr>
            <w:noProof/>
            <w:webHidden/>
          </w:rPr>
          <w:tab/>
        </w:r>
        <w:r w:rsidR="001D33DF">
          <w:rPr>
            <w:noProof/>
            <w:webHidden/>
          </w:rPr>
          <w:fldChar w:fldCharType="begin"/>
        </w:r>
        <w:r w:rsidR="001D33DF">
          <w:rPr>
            <w:noProof/>
            <w:webHidden/>
          </w:rPr>
          <w:instrText xml:space="preserve"> PAGEREF _Toc137267065 \h </w:instrText>
        </w:r>
        <w:r w:rsidR="001D33DF">
          <w:rPr>
            <w:noProof/>
            <w:webHidden/>
          </w:rPr>
        </w:r>
        <w:r w:rsidR="001D33DF">
          <w:rPr>
            <w:noProof/>
            <w:webHidden/>
          </w:rPr>
          <w:fldChar w:fldCharType="separate"/>
        </w:r>
        <w:r w:rsidR="009910D7">
          <w:rPr>
            <w:noProof/>
            <w:webHidden/>
          </w:rPr>
          <w:t>95</w:t>
        </w:r>
        <w:r w:rsidR="001D33DF">
          <w:rPr>
            <w:noProof/>
            <w:webHidden/>
          </w:rPr>
          <w:fldChar w:fldCharType="end"/>
        </w:r>
      </w:hyperlink>
    </w:p>
    <w:p w14:paraId="7303CD5D" w14:textId="68B8DC2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66" w:history="1">
        <w:r w:rsidR="001D33DF" w:rsidRPr="00A4263D">
          <w:rPr>
            <w:rStyle w:val="Hyperlink"/>
            <w:noProof/>
          </w:rPr>
          <w:t>Figure 155</w:t>
        </w:r>
        <w:r w:rsidR="001D33DF" w:rsidRPr="00A4263D">
          <w:rPr>
            <w:rStyle w:val="Hyperlink"/>
            <w:noProof/>
            <w:lang w:val="en-US"/>
          </w:rPr>
          <w:t>. Comparison 7: “eMemes” class test f1 scores.</w:t>
        </w:r>
        <w:r w:rsidR="001D33DF">
          <w:rPr>
            <w:noProof/>
            <w:webHidden/>
          </w:rPr>
          <w:tab/>
        </w:r>
        <w:r w:rsidR="001D33DF">
          <w:rPr>
            <w:noProof/>
            <w:webHidden/>
          </w:rPr>
          <w:fldChar w:fldCharType="begin"/>
        </w:r>
        <w:r w:rsidR="001D33DF">
          <w:rPr>
            <w:noProof/>
            <w:webHidden/>
          </w:rPr>
          <w:instrText xml:space="preserve"> PAGEREF _Toc137267066 \h </w:instrText>
        </w:r>
        <w:r w:rsidR="001D33DF">
          <w:rPr>
            <w:noProof/>
            <w:webHidden/>
          </w:rPr>
        </w:r>
        <w:r w:rsidR="001D33DF">
          <w:rPr>
            <w:noProof/>
            <w:webHidden/>
          </w:rPr>
          <w:fldChar w:fldCharType="separate"/>
        </w:r>
        <w:r w:rsidR="009910D7">
          <w:rPr>
            <w:noProof/>
            <w:webHidden/>
          </w:rPr>
          <w:t>95</w:t>
        </w:r>
        <w:r w:rsidR="001D33DF">
          <w:rPr>
            <w:noProof/>
            <w:webHidden/>
          </w:rPr>
          <w:fldChar w:fldCharType="end"/>
        </w:r>
      </w:hyperlink>
    </w:p>
    <w:p w14:paraId="73EA6E74" w14:textId="2D0EA841"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67" w:history="1">
        <w:r w:rsidR="001D33DF" w:rsidRPr="00A4263D">
          <w:rPr>
            <w:rStyle w:val="Hyperlink"/>
            <w:noProof/>
          </w:rPr>
          <w:t>Figure 156</w:t>
        </w:r>
        <w:r w:rsidR="001D33DF" w:rsidRPr="00A4263D">
          <w:rPr>
            <w:rStyle w:val="Hyperlink"/>
            <w:noProof/>
            <w:lang w:val="en-US"/>
          </w:rPr>
          <w:t>. Comparison 7: “fSocialMedia” class test f1 scores.</w:t>
        </w:r>
        <w:r w:rsidR="001D33DF">
          <w:rPr>
            <w:noProof/>
            <w:webHidden/>
          </w:rPr>
          <w:tab/>
        </w:r>
        <w:r w:rsidR="001D33DF">
          <w:rPr>
            <w:noProof/>
            <w:webHidden/>
          </w:rPr>
          <w:fldChar w:fldCharType="begin"/>
        </w:r>
        <w:r w:rsidR="001D33DF">
          <w:rPr>
            <w:noProof/>
            <w:webHidden/>
          </w:rPr>
          <w:instrText xml:space="preserve"> PAGEREF _Toc137267067 \h </w:instrText>
        </w:r>
        <w:r w:rsidR="001D33DF">
          <w:rPr>
            <w:noProof/>
            <w:webHidden/>
          </w:rPr>
        </w:r>
        <w:r w:rsidR="001D33DF">
          <w:rPr>
            <w:noProof/>
            <w:webHidden/>
          </w:rPr>
          <w:fldChar w:fldCharType="separate"/>
        </w:r>
        <w:r w:rsidR="009910D7">
          <w:rPr>
            <w:noProof/>
            <w:webHidden/>
          </w:rPr>
          <w:t>96</w:t>
        </w:r>
        <w:r w:rsidR="001D33DF">
          <w:rPr>
            <w:noProof/>
            <w:webHidden/>
          </w:rPr>
          <w:fldChar w:fldCharType="end"/>
        </w:r>
      </w:hyperlink>
    </w:p>
    <w:p w14:paraId="039C5A25" w14:textId="562D437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68" w:history="1">
        <w:r w:rsidR="001D33DF" w:rsidRPr="00A4263D">
          <w:rPr>
            <w:rStyle w:val="Hyperlink"/>
            <w:noProof/>
          </w:rPr>
          <w:t>Figure 157</w:t>
        </w:r>
        <w:r w:rsidR="001D33DF" w:rsidRPr="00A4263D">
          <w:rPr>
            <w:rStyle w:val="Hyperlink"/>
            <w:noProof/>
            <w:lang w:val="en-US"/>
          </w:rPr>
          <w:t>. Comparison 7: “eSocialMedia” class test f1 scores.</w:t>
        </w:r>
        <w:r w:rsidR="001D33DF">
          <w:rPr>
            <w:noProof/>
            <w:webHidden/>
          </w:rPr>
          <w:tab/>
        </w:r>
        <w:r w:rsidR="001D33DF">
          <w:rPr>
            <w:noProof/>
            <w:webHidden/>
          </w:rPr>
          <w:fldChar w:fldCharType="begin"/>
        </w:r>
        <w:r w:rsidR="001D33DF">
          <w:rPr>
            <w:noProof/>
            <w:webHidden/>
          </w:rPr>
          <w:instrText xml:space="preserve"> PAGEREF _Toc137267068 \h </w:instrText>
        </w:r>
        <w:r w:rsidR="001D33DF">
          <w:rPr>
            <w:noProof/>
            <w:webHidden/>
          </w:rPr>
        </w:r>
        <w:r w:rsidR="001D33DF">
          <w:rPr>
            <w:noProof/>
            <w:webHidden/>
          </w:rPr>
          <w:fldChar w:fldCharType="separate"/>
        </w:r>
        <w:r w:rsidR="009910D7">
          <w:rPr>
            <w:noProof/>
            <w:webHidden/>
          </w:rPr>
          <w:t>96</w:t>
        </w:r>
        <w:r w:rsidR="001D33DF">
          <w:rPr>
            <w:noProof/>
            <w:webHidden/>
          </w:rPr>
          <w:fldChar w:fldCharType="end"/>
        </w:r>
      </w:hyperlink>
    </w:p>
    <w:p w14:paraId="203AF69D" w14:textId="33E544FF"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69" w:history="1">
        <w:r w:rsidR="001D33DF" w:rsidRPr="00A4263D">
          <w:rPr>
            <w:rStyle w:val="Hyperlink"/>
            <w:noProof/>
          </w:rPr>
          <w:t>Figure 158</w:t>
        </w:r>
        <w:r w:rsidR="001D33DF" w:rsidRPr="00A4263D">
          <w:rPr>
            <w:rStyle w:val="Hyperlink"/>
            <w:noProof/>
            <w:lang w:val="en-US"/>
          </w:rPr>
          <w:t>. Comparison 7: “fTxtMssgs” class test f1 scores.</w:t>
        </w:r>
        <w:r w:rsidR="001D33DF">
          <w:rPr>
            <w:noProof/>
            <w:webHidden/>
          </w:rPr>
          <w:tab/>
        </w:r>
        <w:r w:rsidR="001D33DF">
          <w:rPr>
            <w:noProof/>
            <w:webHidden/>
          </w:rPr>
          <w:fldChar w:fldCharType="begin"/>
        </w:r>
        <w:r w:rsidR="001D33DF">
          <w:rPr>
            <w:noProof/>
            <w:webHidden/>
          </w:rPr>
          <w:instrText xml:space="preserve"> PAGEREF _Toc137267069 \h </w:instrText>
        </w:r>
        <w:r w:rsidR="001D33DF">
          <w:rPr>
            <w:noProof/>
            <w:webHidden/>
          </w:rPr>
        </w:r>
        <w:r w:rsidR="001D33DF">
          <w:rPr>
            <w:noProof/>
            <w:webHidden/>
          </w:rPr>
          <w:fldChar w:fldCharType="separate"/>
        </w:r>
        <w:r w:rsidR="009910D7">
          <w:rPr>
            <w:noProof/>
            <w:webHidden/>
          </w:rPr>
          <w:t>96</w:t>
        </w:r>
        <w:r w:rsidR="001D33DF">
          <w:rPr>
            <w:noProof/>
            <w:webHidden/>
          </w:rPr>
          <w:fldChar w:fldCharType="end"/>
        </w:r>
      </w:hyperlink>
    </w:p>
    <w:p w14:paraId="1113AF38" w14:textId="4D202690"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70" w:history="1">
        <w:r w:rsidR="001D33DF" w:rsidRPr="00A4263D">
          <w:rPr>
            <w:rStyle w:val="Hyperlink"/>
            <w:noProof/>
          </w:rPr>
          <w:t>Figure 159</w:t>
        </w:r>
        <w:r w:rsidR="001D33DF" w:rsidRPr="00A4263D">
          <w:rPr>
            <w:rStyle w:val="Hyperlink"/>
            <w:noProof/>
            <w:lang w:val="en-US"/>
          </w:rPr>
          <w:t>. Comparison 7: “eGreetingAndMisc” class test f1 scores.</w:t>
        </w:r>
        <w:r w:rsidR="001D33DF">
          <w:rPr>
            <w:noProof/>
            <w:webHidden/>
          </w:rPr>
          <w:tab/>
        </w:r>
        <w:r w:rsidR="001D33DF">
          <w:rPr>
            <w:noProof/>
            <w:webHidden/>
          </w:rPr>
          <w:fldChar w:fldCharType="begin"/>
        </w:r>
        <w:r w:rsidR="001D33DF">
          <w:rPr>
            <w:noProof/>
            <w:webHidden/>
          </w:rPr>
          <w:instrText xml:space="preserve"> PAGEREF _Toc137267070 \h </w:instrText>
        </w:r>
        <w:r w:rsidR="001D33DF">
          <w:rPr>
            <w:noProof/>
            <w:webHidden/>
          </w:rPr>
        </w:r>
        <w:r w:rsidR="001D33DF">
          <w:rPr>
            <w:noProof/>
            <w:webHidden/>
          </w:rPr>
          <w:fldChar w:fldCharType="separate"/>
        </w:r>
        <w:r w:rsidR="009910D7">
          <w:rPr>
            <w:noProof/>
            <w:webHidden/>
          </w:rPr>
          <w:t>97</w:t>
        </w:r>
        <w:r w:rsidR="001D33DF">
          <w:rPr>
            <w:noProof/>
            <w:webHidden/>
          </w:rPr>
          <w:fldChar w:fldCharType="end"/>
        </w:r>
      </w:hyperlink>
    </w:p>
    <w:p w14:paraId="3B35A414" w14:textId="397EDB75"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71" w:history="1">
        <w:r w:rsidR="001D33DF" w:rsidRPr="00A4263D">
          <w:rPr>
            <w:rStyle w:val="Hyperlink"/>
            <w:noProof/>
          </w:rPr>
          <w:t>Figure 160</w:t>
        </w:r>
        <w:r w:rsidR="001D33DF" w:rsidRPr="00A4263D">
          <w:rPr>
            <w:rStyle w:val="Hyperlink"/>
            <w:noProof/>
            <w:lang w:val="en-US"/>
          </w:rPr>
          <w:t>. Comparison 7: “academicPhotos” class test f1 scores.</w:t>
        </w:r>
        <w:r w:rsidR="001D33DF">
          <w:rPr>
            <w:noProof/>
            <w:webHidden/>
          </w:rPr>
          <w:tab/>
        </w:r>
        <w:r w:rsidR="001D33DF">
          <w:rPr>
            <w:noProof/>
            <w:webHidden/>
          </w:rPr>
          <w:fldChar w:fldCharType="begin"/>
        </w:r>
        <w:r w:rsidR="001D33DF">
          <w:rPr>
            <w:noProof/>
            <w:webHidden/>
          </w:rPr>
          <w:instrText xml:space="preserve"> PAGEREF _Toc137267071 \h </w:instrText>
        </w:r>
        <w:r w:rsidR="001D33DF">
          <w:rPr>
            <w:noProof/>
            <w:webHidden/>
          </w:rPr>
        </w:r>
        <w:r w:rsidR="001D33DF">
          <w:rPr>
            <w:noProof/>
            <w:webHidden/>
          </w:rPr>
          <w:fldChar w:fldCharType="separate"/>
        </w:r>
        <w:r w:rsidR="009910D7">
          <w:rPr>
            <w:noProof/>
            <w:webHidden/>
          </w:rPr>
          <w:t>97</w:t>
        </w:r>
        <w:r w:rsidR="001D33DF">
          <w:rPr>
            <w:noProof/>
            <w:webHidden/>
          </w:rPr>
          <w:fldChar w:fldCharType="end"/>
        </w:r>
      </w:hyperlink>
    </w:p>
    <w:p w14:paraId="13E4579A" w14:textId="2965C9BA"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72" w:history="1">
        <w:r w:rsidR="001D33DF" w:rsidRPr="00A4263D">
          <w:rPr>
            <w:rStyle w:val="Hyperlink"/>
            <w:noProof/>
          </w:rPr>
          <w:t>Figure 161</w:t>
        </w:r>
        <w:r w:rsidR="001D33DF" w:rsidRPr="00A4263D">
          <w:rPr>
            <w:rStyle w:val="Hyperlink"/>
            <w:noProof/>
            <w:lang w:val="en-US"/>
          </w:rPr>
          <w:t>. Comparison 7: “academicDigital” class test f1 scores.</w:t>
        </w:r>
        <w:r w:rsidR="001D33DF">
          <w:rPr>
            <w:noProof/>
            <w:webHidden/>
          </w:rPr>
          <w:tab/>
        </w:r>
        <w:r w:rsidR="001D33DF">
          <w:rPr>
            <w:noProof/>
            <w:webHidden/>
          </w:rPr>
          <w:fldChar w:fldCharType="begin"/>
        </w:r>
        <w:r w:rsidR="001D33DF">
          <w:rPr>
            <w:noProof/>
            <w:webHidden/>
          </w:rPr>
          <w:instrText xml:space="preserve"> PAGEREF _Toc137267072 \h </w:instrText>
        </w:r>
        <w:r w:rsidR="001D33DF">
          <w:rPr>
            <w:noProof/>
            <w:webHidden/>
          </w:rPr>
        </w:r>
        <w:r w:rsidR="001D33DF">
          <w:rPr>
            <w:noProof/>
            <w:webHidden/>
          </w:rPr>
          <w:fldChar w:fldCharType="separate"/>
        </w:r>
        <w:r w:rsidR="009910D7">
          <w:rPr>
            <w:noProof/>
            <w:webHidden/>
          </w:rPr>
          <w:t>97</w:t>
        </w:r>
        <w:r w:rsidR="001D33DF">
          <w:rPr>
            <w:noProof/>
            <w:webHidden/>
          </w:rPr>
          <w:fldChar w:fldCharType="end"/>
        </w:r>
      </w:hyperlink>
    </w:p>
    <w:p w14:paraId="3A017B99" w14:textId="21239A07"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73" w:history="1">
        <w:r w:rsidR="001D33DF" w:rsidRPr="00A4263D">
          <w:rPr>
            <w:rStyle w:val="Hyperlink"/>
            <w:noProof/>
          </w:rPr>
          <w:t>Figure 162</w:t>
        </w:r>
        <w:r w:rsidR="001D33DF" w:rsidRPr="00A4263D">
          <w:rPr>
            <w:rStyle w:val="Hyperlink"/>
            <w:noProof/>
            <w:lang w:val="en-US"/>
          </w:rPr>
          <w:t>. Comparison 7: stacked bar plot of all test f1 scores, where the highest score is written per class.</w:t>
        </w:r>
        <w:r w:rsidR="001D33DF">
          <w:rPr>
            <w:noProof/>
            <w:webHidden/>
          </w:rPr>
          <w:tab/>
        </w:r>
        <w:r w:rsidR="001D33DF">
          <w:rPr>
            <w:noProof/>
            <w:webHidden/>
          </w:rPr>
          <w:fldChar w:fldCharType="begin"/>
        </w:r>
        <w:r w:rsidR="001D33DF">
          <w:rPr>
            <w:noProof/>
            <w:webHidden/>
          </w:rPr>
          <w:instrText xml:space="preserve"> PAGEREF _Toc137267073 \h </w:instrText>
        </w:r>
        <w:r w:rsidR="001D33DF">
          <w:rPr>
            <w:noProof/>
            <w:webHidden/>
          </w:rPr>
        </w:r>
        <w:r w:rsidR="001D33DF">
          <w:rPr>
            <w:noProof/>
            <w:webHidden/>
          </w:rPr>
          <w:fldChar w:fldCharType="separate"/>
        </w:r>
        <w:r w:rsidR="009910D7">
          <w:rPr>
            <w:noProof/>
            <w:webHidden/>
          </w:rPr>
          <w:t>98</w:t>
        </w:r>
        <w:r w:rsidR="001D33DF">
          <w:rPr>
            <w:noProof/>
            <w:webHidden/>
          </w:rPr>
          <w:fldChar w:fldCharType="end"/>
        </w:r>
      </w:hyperlink>
    </w:p>
    <w:p w14:paraId="65EF6F73" w14:textId="2E06F1EB"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74" w:history="1">
        <w:r w:rsidR="001D33DF" w:rsidRPr="00A4263D">
          <w:rPr>
            <w:rStyle w:val="Hyperlink"/>
            <w:noProof/>
          </w:rPr>
          <w:t>Figure 163</w:t>
        </w:r>
        <w:r w:rsidR="001D33DF" w:rsidRPr="00A4263D">
          <w:rPr>
            <w:rStyle w:val="Hyperlink"/>
            <w:noProof/>
            <w:lang w:val="en-US"/>
          </w:rPr>
          <w:t>. Comparison 7: heatmap of all test f1 scores.</w:t>
        </w:r>
        <w:r w:rsidR="001D33DF">
          <w:rPr>
            <w:noProof/>
            <w:webHidden/>
          </w:rPr>
          <w:tab/>
        </w:r>
        <w:r w:rsidR="001D33DF">
          <w:rPr>
            <w:noProof/>
            <w:webHidden/>
          </w:rPr>
          <w:fldChar w:fldCharType="begin"/>
        </w:r>
        <w:r w:rsidR="001D33DF">
          <w:rPr>
            <w:noProof/>
            <w:webHidden/>
          </w:rPr>
          <w:instrText xml:space="preserve"> PAGEREF _Toc137267074 \h </w:instrText>
        </w:r>
        <w:r w:rsidR="001D33DF">
          <w:rPr>
            <w:noProof/>
            <w:webHidden/>
          </w:rPr>
        </w:r>
        <w:r w:rsidR="001D33DF">
          <w:rPr>
            <w:noProof/>
            <w:webHidden/>
          </w:rPr>
          <w:fldChar w:fldCharType="separate"/>
        </w:r>
        <w:r w:rsidR="009910D7">
          <w:rPr>
            <w:noProof/>
            <w:webHidden/>
          </w:rPr>
          <w:t>98</w:t>
        </w:r>
        <w:r w:rsidR="001D33DF">
          <w:rPr>
            <w:noProof/>
            <w:webHidden/>
          </w:rPr>
          <w:fldChar w:fldCharType="end"/>
        </w:r>
      </w:hyperlink>
    </w:p>
    <w:p w14:paraId="2D938AEF" w14:textId="30AACCB4"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75" w:history="1">
        <w:r w:rsidR="001D33DF" w:rsidRPr="00A4263D">
          <w:rPr>
            <w:rStyle w:val="Hyperlink"/>
            <w:noProof/>
          </w:rPr>
          <w:t>Figure 164</w:t>
        </w:r>
        <w:r w:rsidR="001D33DF" w:rsidRPr="00A4263D">
          <w:rPr>
            <w:rStyle w:val="Hyperlink"/>
            <w:noProof/>
            <w:lang w:val="en-US"/>
          </w:rPr>
          <w:t>. Comparison 7: heatmap of all normalized test f1 scores.</w:t>
        </w:r>
        <w:r w:rsidR="001D33DF">
          <w:rPr>
            <w:noProof/>
            <w:webHidden/>
          </w:rPr>
          <w:tab/>
        </w:r>
        <w:r w:rsidR="001D33DF">
          <w:rPr>
            <w:noProof/>
            <w:webHidden/>
          </w:rPr>
          <w:fldChar w:fldCharType="begin"/>
        </w:r>
        <w:r w:rsidR="001D33DF">
          <w:rPr>
            <w:noProof/>
            <w:webHidden/>
          </w:rPr>
          <w:instrText xml:space="preserve"> PAGEREF _Toc137267075 \h </w:instrText>
        </w:r>
        <w:r w:rsidR="001D33DF">
          <w:rPr>
            <w:noProof/>
            <w:webHidden/>
          </w:rPr>
        </w:r>
        <w:r w:rsidR="001D33DF">
          <w:rPr>
            <w:noProof/>
            <w:webHidden/>
          </w:rPr>
          <w:fldChar w:fldCharType="separate"/>
        </w:r>
        <w:r w:rsidR="009910D7">
          <w:rPr>
            <w:noProof/>
            <w:webHidden/>
          </w:rPr>
          <w:t>98</w:t>
        </w:r>
        <w:r w:rsidR="001D33DF">
          <w:rPr>
            <w:noProof/>
            <w:webHidden/>
          </w:rPr>
          <w:fldChar w:fldCharType="end"/>
        </w:r>
      </w:hyperlink>
    </w:p>
    <w:p w14:paraId="1045CBD8" w14:textId="63A9C6B5"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76" w:history="1">
        <w:r w:rsidR="001D33DF" w:rsidRPr="00A4263D">
          <w:rPr>
            <w:rStyle w:val="Hyperlink"/>
            <w:noProof/>
          </w:rPr>
          <w:t>Figure 165</w:t>
        </w:r>
        <w:r w:rsidR="001D33DF" w:rsidRPr="00A4263D">
          <w:rPr>
            <w:rStyle w:val="Hyperlink"/>
            <w:noProof/>
            <w:lang w:val="en-US"/>
          </w:rPr>
          <w:t>. Example of using “pipdeptree” library to get information on “pandas” library.</w:t>
        </w:r>
        <w:r w:rsidR="001D33DF">
          <w:rPr>
            <w:noProof/>
            <w:webHidden/>
          </w:rPr>
          <w:tab/>
        </w:r>
        <w:r w:rsidR="001D33DF">
          <w:rPr>
            <w:noProof/>
            <w:webHidden/>
          </w:rPr>
          <w:fldChar w:fldCharType="begin"/>
        </w:r>
        <w:r w:rsidR="001D33DF">
          <w:rPr>
            <w:noProof/>
            <w:webHidden/>
          </w:rPr>
          <w:instrText xml:space="preserve"> PAGEREF _Toc137267076 \h </w:instrText>
        </w:r>
        <w:r w:rsidR="001D33DF">
          <w:rPr>
            <w:noProof/>
            <w:webHidden/>
          </w:rPr>
        </w:r>
        <w:r w:rsidR="001D33DF">
          <w:rPr>
            <w:noProof/>
            <w:webHidden/>
          </w:rPr>
          <w:fldChar w:fldCharType="separate"/>
        </w:r>
        <w:r w:rsidR="009910D7">
          <w:rPr>
            <w:noProof/>
            <w:webHidden/>
          </w:rPr>
          <w:t>105</w:t>
        </w:r>
        <w:r w:rsidR="001D33DF">
          <w:rPr>
            <w:noProof/>
            <w:webHidden/>
          </w:rPr>
          <w:fldChar w:fldCharType="end"/>
        </w:r>
      </w:hyperlink>
    </w:p>
    <w:p w14:paraId="60A9C8DA" w14:textId="3DAE4F20"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77" w:history="1">
        <w:r w:rsidR="001D33DF" w:rsidRPr="00A4263D">
          <w:rPr>
            <w:rStyle w:val="Hyperlink"/>
            <w:noProof/>
          </w:rPr>
          <w:t>Figure 166</w:t>
        </w:r>
        <w:r w:rsidR="001D33DF" w:rsidRPr="00A4263D">
          <w:rPr>
            <w:rStyle w:val="Hyperlink"/>
            <w:noProof/>
            <w:lang w:val="en-US"/>
          </w:rPr>
          <w:t>. Example of using “package_dep_info” script to get information on the script’s arguments.</w:t>
        </w:r>
        <w:r w:rsidR="001D33DF">
          <w:rPr>
            <w:noProof/>
            <w:webHidden/>
          </w:rPr>
          <w:tab/>
        </w:r>
        <w:r w:rsidR="001D33DF">
          <w:rPr>
            <w:noProof/>
            <w:webHidden/>
          </w:rPr>
          <w:fldChar w:fldCharType="begin"/>
        </w:r>
        <w:r w:rsidR="001D33DF">
          <w:rPr>
            <w:noProof/>
            <w:webHidden/>
          </w:rPr>
          <w:instrText xml:space="preserve"> PAGEREF _Toc137267077 \h </w:instrText>
        </w:r>
        <w:r w:rsidR="001D33DF">
          <w:rPr>
            <w:noProof/>
            <w:webHidden/>
          </w:rPr>
        </w:r>
        <w:r w:rsidR="001D33DF">
          <w:rPr>
            <w:noProof/>
            <w:webHidden/>
          </w:rPr>
          <w:fldChar w:fldCharType="separate"/>
        </w:r>
        <w:r w:rsidR="009910D7">
          <w:rPr>
            <w:noProof/>
            <w:webHidden/>
          </w:rPr>
          <w:t>105</w:t>
        </w:r>
        <w:r w:rsidR="001D33DF">
          <w:rPr>
            <w:noProof/>
            <w:webHidden/>
          </w:rPr>
          <w:fldChar w:fldCharType="end"/>
        </w:r>
      </w:hyperlink>
    </w:p>
    <w:p w14:paraId="6C8B338D" w14:textId="1F206B4E"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78" w:history="1">
        <w:r w:rsidR="001D33DF" w:rsidRPr="00A4263D">
          <w:rPr>
            <w:rStyle w:val="Hyperlink"/>
            <w:noProof/>
          </w:rPr>
          <w:t>Figure 167</w:t>
        </w:r>
        <w:r w:rsidR="001D33DF" w:rsidRPr="00A4263D">
          <w:rPr>
            <w:rStyle w:val="Hyperlink"/>
            <w:noProof/>
            <w:lang w:val="en-US"/>
          </w:rPr>
          <w:t>. Example of using “package_dep_info” script to get information on “pandas” and “simple-hierarchy” libraries, as dependencies, and required-by packages.</w:t>
        </w:r>
        <w:r w:rsidR="001D33DF">
          <w:rPr>
            <w:noProof/>
            <w:webHidden/>
          </w:rPr>
          <w:tab/>
        </w:r>
        <w:r w:rsidR="001D33DF">
          <w:rPr>
            <w:noProof/>
            <w:webHidden/>
          </w:rPr>
          <w:fldChar w:fldCharType="begin"/>
        </w:r>
        <w:r w:rsidR="001D33DF">
          <w:rPr>
            <w:noProof/>
            <w:webHidden/>
          </w:rPr>
          <w:instrText xml:space="preserve"> PAGEREF _Toc137267078 \h </w:instrText>
        </w:r>
        <w:r w:rsidR="001D33DF">
          <w:rPr>
            <w:noProof/>
            <w:webHidden/>
          </w:rPr>
        </w:r>
        <w:r w:rsidR="001D33DF">
          <w:rPr>
            <w:noProof/>
            <w:webHidden/>
          </w:rPr>
          <w:fldChar w:fldCharType="separate"/>
        </w:r>
        <w:r w:rsidR="009910D7">
          <w:rPr>
            <w:noProof/>
            <w:webHidden/>
          </w:rPr>
          <w:t>105</w:t>
        </w:r>
        <w:r w:rsidR="001D33DF">
          <w:rPr>
            <w:noProof/>
            <w:webHidden/>
          </w:rPr>
          <w:fldChar w:fldCharType="end"/>
        </w:r>
      </w:hyperlink>
    </w:p>
    <w:p w14:paraId="334598B1" w14:textId="45D99AF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79" w:history="1">
        <w:r w:rsidR="001D33DF" w:rsidRPr="00A4263D">
          <w:rPr>
            <w:rStyle w:val="Hyperlink"/>
            <w:noProof/>
          </w:rPr>
          <w:t>Figure 168</w:t>
        </w:r>
        <w:r w:rsidR="001D33DF" w:rsidRPr="00A4263D">
          <w:rPr>
            <w:rStyle w:val="Hyperlink"/>
            <w:noProof/>
            <w:lang w:val="en-US"/>
          </w:rPr>
          <w:t>. PyTorch Lightning’s simple profile option reveals the biggest bottleneck is in “training epoch” logic and in loading the data.</w:t>
        </w:r>
        <w:r w:rsidR="001D33DF">
          <w:rPr>
            <w:noProof/>
            <w:webHidden/>
          </w:rPr>
          <w:tab/>
        </w:r>
        <w:r w:rsidR="001D33DF">
          <w:rPr>
            <w:noProof/>
            <w:webHidden/>
          </w:rPr>
          <w:fldChar w:fldCharType="begin"/>
        </w:r>
        <w:r w:rsidR="001D33DF">
          <w:rPr>
            <w:noProof/>
            <w:webHidden/>
          </w:rPr>
          <w:instrText xml:space="preserve"> PAGEREF _Toc137267079 \h </w:instrText>
        </w:r>
        <w:r w:rsidR="001D33DF">
          <w:rPr>
            <w:noProof/>
            <w:webHidden/>
          </w:rPr>
        </w:r>
        <w:r w:rsidR="001D33DF">
          <w:rPr>
            <w:noProof/>
            <w:webHidden/>
          </w:rPr>
          <w:fldChar w:fldCharType="separate"/>
        </w:r>
        <w:r w:rsidR="009910D7">
          <w:rPr>
            <w:noProof/>
            <w:webHidden/>
          </w:rPr>
          <w:t>106</w:t>
        </w:r>
        <w:r w:rsidR="001D33DF">
          <w:rPr>
            <w:noProof/>
            <w:webHidden/>
          </w:rPr>
          <w:fldChar w:fldCharType="end"/>
        </w:r>
      </w:hyperlink>
    </w:p>
    <w:p w14:paraId="00000041" w14:textId="0FFF8A82" w:rsidR="00FF63E7" w:rsidRDefault="00482E7E">
      <w:pPr>
        <w:pBdr>
          <w:top w:val="nil"/>
          <w:left w:val="nil"/>
          <w:bottom w:val="nil"/>
          <w:right w:val="nil"/>
          <w:between w:val="nil"/>
        </w:pBdr>
        <w:spacing w:after="120"/>
        <w:rPr>
          <w:b/>
          <w:color w:val="000000"/>
        </w:rPr>
      </w:pPr>
      <w:r>
        <w:rPr>
          <w:b/>
          <w:color w:val="000000"/>
        </w:rPr>
        <w:fldChar w:fldCharType="end"/>
      </w:r>
      <w:commentRangeEnd w:id="2"/>
      <w:r w:rsidR="00E86DC8">
        <w:rPr>
          <w:rStyle w:val="CommentReference"/>
        </w:rPr>
        <w:commentReference w:id="2"/>
      </w:r>
    </w:p>
    <w:p w14:paraId="5DC83852" w14:textId="6505A290" w:rsidR="00815D75" w:rsidRDefault="00815D75" w:rsidP="00815D75">
      <w:pPr>
        <w:keepNext/>
        <w:pageBreakBefore/>
        <w:pBdr>
          <w:top w:val="nil"/>
          <w:left w:val="nil"/>
          <w:bottom w:val="nil"/>
          <w:right w:val="nil"/>
          <w:between w:val="nil"/>
        </w:pBdr>
        <w:spacing w:before="240" w:after="180"/>
        <w:ind w:left="432" w:hanging="432"/>
        <w:jc w:val="center"/>
        <w:rPr>
          <w:b/>
          <w:color w:val="000000"/>
          <w:sz w:val="32"/>
          <w:szCs w:val="32"/>
        </w:rPr>
      </w:pPr>
      <w:r>
        <w:rPr>
          <w:b/>
          <w:color w:val="000000"/>
          <w:sz w:val="32"/>
          <w:szCs w:val="32"/>
        </w:rPr>
        <w:lastRenderedPageBreak/>
        <w:t>List of Tables</w:t>
      </w:r>
    </w:p>
    <w:p w14:paraId="50585B87" w14:textId="64F0F3C8" w:rsidR="001D33DF" w:rsidRDefault="00682DB2">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r>
        <w:rPr>
          <w:b/>
          <w:color w:val="000000"/>
        </w:rPr>
        <w:fldChar w:fldCharType="begin"/>
      </w:r>
      <w:r>
        <w:rPr>
          <w:b/>
          <w:color w:val="000000"/>
        </w:rPr>
        <w:instrText xml:space="preserve"> TOC \h \z \c "Table" </w:instrText>
      </w:r>
      <w:r>
        <w:rPr>
          <w:b/>
          <w:color w:val="000000"/>
        </w:rPr>
        <w:fldChar w:fldCharType="separate"/>
      </w:r>
      <w:hyperlink w:anchor="_Toc137267080" w:history="1">
        <w:r w:rsidR="001D33DF" w:rsidRPr="000764BE">
          <w:rPr>
            <w:rStyle w:val="Hyperlink"/>
            <w:noProof/>
          </w:rPr>
          <w:t>Table 1</w:t>
        </w:r>
        <w:r w:rsidR="001D33DF" w:rsidRPr="000764BE">
          <w:rPr>
            <w:rStyle w:val="Hyperlink"/>
            <w:noProof/>
            <w:lang w:val="en-US"/>
          </w:rPr>
          <w:t>. Summary of the Related work’s Architectures, where HC: Hierarchical Classification, “-”: the information was not provided by the author, “IF”: Image features, “TF”: Text Features, “FR”: Face Recognition</w:t>
        </w:r>
        <w:r w:rsidR="001D33DF">
          <w:rPr>
            <w:noProof/>
            <w:webHidden/>
          </w:rPr>
          <w:tab/>
        </w:r>
        <w:r w:rsidR="001D33DF">
          <w:rPr>
            <w:noProof/>
            <w:webHidden/>
          </w:rPr>
          <w:fldChar w:fldCharType="begin"/>
        </w:r>
        <w:r w:rsidR="001D33DF">
          <w:rPr>
            <w:noProof/>
            <w:webHidden/>
          </w:rPr>
          <w:instrText xml:space="preserve"> PAGEREF _Toc137267080 \h </w:instrText>
        </w:r>
        <w:r w:rsidR="001D33DF">
          <w:rPr>
            <w:noProof/>
            <w:webHidden/>
          </w:rPr>
        </w:r>
        <w:r w:rsidR="001D33DF">
          <w:rPr>
            <w:noProof/>
            <w:webHidden/>
          </w:rPr>
          <w:fldChar w:fldCharType="separate"/>
        </w:r>
        <w:r w:rsidR="009910D7">
          <w:rPr>
            <w:noProof/>
            <w:webHidden/>
          </w:rPr>
          <w:t>15</w:t>
        </w:r>
        <w:r w:rsidR="001D33DF">
          <w:rPr>
            <w:noProof/>
            <w:webHidden/>
          </w:rPr>
          <w:fldChar w:fldCharType="end"/>
        </w:r>
      </w:hyperlink>
    </w:p>
    <w:p w14:paraId="68BC2980" w14:textId="4821FB48"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81" w:history="1">
        <w:r w:rsidR="001D33DF" w:rsidRPr="000764BE">
          <w:rPr>
            <w:rStyle w:val="Hyperlink"/>
            <w:noProof/>
          </w:rPr>
          <w:t>Table 2</w:t>
        </w:r>
        <w:r w:rsidR="001D33DF" w:rsidRPr="000764BE">
          <w:rPr>
            <w:rStyle w:val="Hyperlink"/>
            <w:noProof/>
            <w:lang w:val="en-US"/>
          </w:rPr>
          <w:t>. Models’ description table returned from “get_descriptions_table()”.</w:t>
        </w:r>
        <w:r w:rsidR="001D33DF">
          <w:rPr>
            <w:noProof/>
            <w:webHidden/>
          </w:rPr>
          <w:tab/>
        </w:r>
        <w:r w:rsidR="001D33DF">
          <w:rPr>
            <w:noProof/>
            <w:webHidden/>
          </w:rPr>
          <w:fldChar w:fldCharType="begin"/>
        </w:r>
        <w:r w:rsidR="001D33DF">
          <w:rPr>
            <w:noProof/>
            <w:webHidden/>
          </w:rPr>
          <w:instrText xml:space="preserve"> PAGEREF _Toc137267081 \h </w:instrText>
        </w:r>
        <w:r w:rsidR="001D33DF">
          <w:rPr>
            <w:noProof/>
            <w:webHidden/>
          </w:rPr>
        </w:r>
        <w:r w:rsidR="001D33DF">
          <w:rPr>
            <w:noProof/>
            <w:webHidden/>
          </w:rPr>
          <w:fldChar w:fldCharType="separate"/>
        </w:r>
        <w:r w:rsidR="009910D7">
          <w:rPr>
            <w:noProof/>
            <w:webHidden/>
          </w:rPr>
          <w:t>54</w:t>
        </w:r>
        <w:r w:rsidR="001D33DF">
          <w:rPr>
            <w:noProof/>
            <w:webHidden/>
          </w:rPr>
          <w:fldChar w:fldCharType="end"/>
        </w:r>
      </w:hyperlink>
    </w:p>
    <w:p w14:paraId="15911414" w14:textId="71A241B2"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82" w:history="1">
        <w:r w:rsidR="001D33DF" w:rsidRPr="000764BE">
          <w:rPr>
            <w:rStyle w:val="Hyperlink"/>
            <w:noProof/>
          </w:rPr>
          <w:t>Table 3</w:t>
        </w:r>
        <w:r w:rsidR="001D33DF" w:rsidRPr="000764BE">
          <w:rPr>
            <w:rStyle w:val="Hyperlink"/>
            <w:noProof/>
            <w:lang w:val="en-US"/>
          </w:rPr>
          <w:t>. Comparison 1: best model in each class.</w:t>
        </w:r>
        <w:r w:rsidR="001D33DF">
          <w:rPr>
            <w:noProof/>
            <w:webHidden/>
          </w:rPr>
          <w:tab/>
        </w:r>
        <w:r w:rsidR="001D33DF">
          <w:rPr>
            <w:noProof/>
            <w:webHidden/>
          </w:rPr>
          <w:fldChar w:fldCharType="begin"/>
        </w:r>
        <w:r w:rsidR="001D33DF">
          <w:rPr>
            <w:noProof/>
            <w:webHidden/>
          </w:rPr>
          <w:instrText xml:space="preserve"> PAGEREF _Toc137267082 \h </w:instrText>
        </w:r>
        <w:r w:rsidR="001D33DF">
          <w:rPr>
            <w:noProof/>
            <w:webHidden/>
          </w:rPr>
        </w:r>
        <w:r w:rsidR="001D33DF">
          <w:rPr>
            <w:noProof/>
            <w:webHidden/>
          </w:rPr>
          <w:fldChar w:fldCharType="separate"/>
        </w:r>
        <w:r w:rsidR="009910D7">
          <w:rPr>
            <w:noProof/>
            <w:webHidden/>
          </w:rPr>
          <w:t>82</w:t>
        </w:r>
        <w:r w:rsidR="001D33DF">
          <w:rPr>
            <w:noProof/>
            <w:webHidden/>
          </w:rPr>
          <w:fldChar w:fldCharType="end"/>
        </w:r>
      </w:hyperlink>
    </w:p>
    <w:p w14:paraId="79BC116A" w14:textId="5C314A9A"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83" w:history="1">
        <w:r w:rsidR="001D33DF" w:rsidRPr="000764BE">
          <w:rPr>
            <w:rStyle w:val="Hyperlink"/>
            <w:noProof/>
          </w:rPr>
          <w:t>Table 4</w:t>
        </w:r>
        <w:r w:rsidR="001D33DF" w:rsidRPr="000764BE">
          <w:rPr>
            <w:rStyle w:val="Hyperlink"/>
            <w:noProof/>
            <w:lang w:val="en-US"/>
          </w:rPr>
          <w:t>. Comparison 2: best model in each class.</w:t>
        </w:r>
        <w:r w:rsidR="001D33DF">
          <w:rPr>
            <w:noProof/>
            <w:webHidden/>
          </w:rPr>
          <w:tab/>
        </w:r>
        <w:r w:rsidR="001D33DF">
          <w:rPr>
            <w:noProof/>
            <w:webHidden/>
          </w:rPr>
          <w:fldChar w:fldCharType="begin"/>
        </w:r>
        <w:r w:rsidR="001D33DF">
          <w:rPr>
            <w:noProof/>
            <w:webHidden/>
          </w:rPr>
          <w:instrText xml:space="preserve"> PAGEREF _Toc137267083 \h </w:instrText>
        </w:r>
        <w:r w:rsidR="001D33DF">
          <w:rPr>
            <w:noProof/>
            <w:webHidden/>
          </w:rPr>
        </w:r>
        <w:r w:rsidR="001D33DF">
          <w:rPr>
            <w:noProof/>
            <w:webHidden/>
          </w:rPr>
          <w:fldChar w:fldCharType="separate"/>
        </w:r>
        <w:r w:rsidR="009910D7">
          <w:rPr>
            <w:noProof/>
            <w:webHidden/>
          </w:rPr>
          <w:t>84</w:t>
        </w:r>
        <w:r w:rsidR="001D33DF">
          <w:rPr>
            <w:noProof/>
            <w:webHidden/>
          </w:rPr>
          <w:fldChar w:fldCharType="end"/>
        </w:r>
      </w:hyperlink>
    </w:p>
    <w:p w14:paraId="3EF4FAA8" w14:textId="484828DD"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84" w:history="1">
        <w:r w:rsidR="001D33DF" w:rsidRPr="000764BE">
          <w:rPr>
            <w:rStyle w:val="Hyperlink"/>
            <w:noProof/>
          </w:rPr>
          <w:t>Table 5</w:t>
        </w:r>
        <w:r w:rsidR="001D33DF" w:rsidRPr="000764BE">
          <w:rPr>
            <w:rStyle w:val="Hyperlink"/>
            <w:noProof/>
            <w:lang w:val="en-US"/>
          </w:rPr>
          <w:t>. Comparison 3: best model in each class.</w:t>
        </w:r>
        <w:r w:rsidR="001D33DF">
          <w:rPr>
            <w:noProof/>
            <w:webHidden/>
          </w:rPr>
          <w:tab/>
        </w:r>
        <w:r w:rsidR="001D33DF">
          <w:rPr>
            <w:noProof/>
            <w:webHidden/>
          </w:rPr>
          <w:fldChar w:fldCharType="begin"/>
        </w:r>
        <w:r w:rsidR="001D33DF">
          <w:rPr>
            <w:noProof/>
            <w:webHidden/>
          </w:rPr>
          <w:instrText xml:space="preserve"> PAGEREF _Toc137267084 \h </w:instrText>
        </w:r>
        <w:r w:rsidR="001D33DF">
          <w:rPr>
            <w:noProof/>
            <w:webHidden/>
          </w:rPr>
        </w:r>
        <w:r w:rsidR="001D33DF">
          <w:rPr>
            <w:noProof/>
            <w:webHidden/>
          </w:rPr>
          <w:fldChar w:fldCharType="separate"/>
        </w:r>
        <w:r w:rsidR="009910D7">
          <w:rPr>
            <w:noProof/>
            <w:webHidden/>
          </w:rPr>
          <w:t>86</w:t>
        </w:r>
        <w:r w:rsidR="001D33DF">
          <w:rPr>
            <w:noProof/>
            <w:webHidden/>
          </w:rPr>
          <w:fldChar w:fldCharType="end"/>
        </w:r>
      </w:hyperlink>
    </w:p>
    <w:p w14:paraId="5740CF47" w14:textId="2D67CA6B"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85" w:history="1">
        <w:r w:rsidR="001D33DF" w:rsidRPr="000764BE">
          <w:rPr>
            <w:rStyle w:val="Hyperlink"/>
            <w:noProof/>
          </w:rPr>
          <w:t>Table 6</w:t>
        </w:r>
        <w:r w:rsidR="001D33DF" w:rsidRPr="000764BE">
          <w:rPr>
            <w:rStyle w:val="Hyperlink"/>
            <w:noProof/>
            <w:lang w:val="en-US"/>
          </w:rPr>
          <w:t>. Comparison 4: best model in each class.</w:t>
        </w:r>
        <w:r w:rsidR="001D33DF">
          <w:rPr>
            <w:noProof/>
            <w:webHidden/>
          </w:rPr>
          <w:tab/>
        </w:r>
        <w:r w:rsidR="001D33DF">
          <w:rPr>
            <w:noProof/>
            <w:webHidden/>
          </w:rPr>
          <w:fldChar w:fldCharType="begin"/>
        </w:r>
        <w:r w:rsidR="001D33DF">
          <w:rPr>
            <w:noProof/>
            <w:webHidden/>
          </w:rPr>
          <w:instrText xml:space="preserve"> PAGEREF _Toc137267085 \h </w:instrText>
        </w:r>
        <w:r w:rsidR="001D33DF">
          <w:rPr>
            <w:noProof/>
            <w:webHidden/>
          </w:rPr>
        </w:r>
        <w:r w:rsidR="001D33DF">
          <w:rPr>
            <w:noProof/>
            <w:webHidden/>
          </w:rPr>
          <w:fldChar w:fldCharType="separate"/>
        </w:r>
        <w:r w:rsidR="009910D7">
          <w:rPr>
            <w:noProof/>
            <w:webHidden/>
          </w:rPr>
          <w:t>88</w:t>
        </w:r>
        <w:r w:rsidR="001D33DF">
          <w:rPr>
            <w:noProof/>
            <w:webHidden/>
          </w:rPr>
          <w:fldChar w:fldCharType="end"/>
        </w:r>
      </w:hyperlink>
    </w:p>
    <w:p w14:paraId="6C5CC53C" w14:textId="36D279D4"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86" w:history="1">
        <w:r w:rsidR="001D33DF" w:rsidRPr="000764BE">
          <w:rPr>
            <w:rStyle w:val="Hyperlink"/>
            <w:noProof/>
          </w:rPr>
          <w:t>Table 7</w:t>
        </w:r>
        <w:r w:rsidR="001D33DF" w:rsidRPr="000764BE">
          <w:rPr>
            <w:rStyle w:val="Hyperlink"/>
            <w:noProof/>
            <w:lang w:val="en-US"/>
          </w:rPr>
          <w:t>. Comparison 5: best model in each class.</w:t>
        </w:r>
        <w:r w:rsidR="001D33DF">
          <w:rPr>
            <w:noProof/>
            <w:webHidden/>
          </w:rPr>
          <w:tab/>
        </w:r>
        <w:r w:rsidR="001D33DF">
          <w:rPr>
            <w:noProof/>
            <w:webHidden/>
          </w:rPr>
          <w:fldChar w:fldCharType="begin"/>
        </w:r>
        <w:r w:rsidR="001D33DF">
          <w:rPr>
            <w:noProof/>
            <w:webHidden/>
          </w:rPr>
          <w:instrText xml:space="preserve"> PAGEREF _Toc137267086 \h </w:instrText>
        </w:r>
        <w:r w:rsidR="001D33DF">
          <w:rPr>
            <w:noProof/>
            <w:webHidden/>
          </w:rPr>
        </w:r>
        <w:r w:rsidR="001D33DF">
          <w:rPr>
            <w:noProof/>
            <w:webHidden/>
          </w:rPr>
          <w:fldChar w:fldCharType="separate"/>
        </w:r>
        <w:r w:rsidR="009910D7">
          <w:rPr>
            <w:noProof/>
            <w:webHidden/>
          </w:rPr>
          <w:t>90</w:t>
        </w:r>
        <w:r w:rsidR="001D33DF">
          <w:rPr>
            <w:noProof/>
            <w:webHidden/>
          </w:rPr>
          <w:fldChar w:fldCharType="end"/>
        </w:r>
      </w:hyperlink>
    </w:p>
    <w:p w14:paraId="3E0784F6" w14:textId="50C051F9"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87" w:history="1">
        <w:r w:rsidR="001D33DF" w:rsidRPr="000764BE">
          <w:rPr>
            <w:rStyle w:val="Hyperlink"/>
            <w:noProof/>
          </w:rPr>
          <w:t>Table 8</w:t>
        </w:r>
        <w:r w:rsidR="001D33DF" w:rsidRPr="000764BE">
          <w:rPr>
            <w:rStyle w:val="Hyperlink"/>
            <w:noProof/>
            <w:lang w:val="en-US"/>
          </w:rPr>
          <w:t>. Comparison 6: best model in each class.</w:t>
        </w:r>
        <w:r w:rsidR="001D33DF">
          <w:rPr>
            <w:noProof/>
            <w:webHidden/>
          </w:rPr>
          <w:tab/>
        </w:r>
        <w:r w:rsidR="001D33DF">
          <w:rPr>
            <w:noProof/>
            <w:webHidden/>
          </w:rPr>
          <w:fldChar w:fldCharType="begin"/>
        </w:r>
        <w:r w:rsidR="001D33DF">
          <w:rPr>
            <w:noProof/>
            <w:webHidden/>
          </w:rPr>
          <w:instrText xml:space="preserve"> PAGEREF _Toc137267087 \h </w:instrText>
        </w:r>
        <w:r w:rsidR="001D33DF">
          <w:rPr>
            <w:noProof/>
            <w:webHidden/>
          </w:rPr>
        </w:r>
        <w:r w:rsidR="001D33DF">
          <w:rPr>
            <w:noProof/>
            <w:webHidden/>
          </w:rPr>
          <w:fldChar w:fldCharType="separate"/>
        </w:r>
        <w:r w:rsidR="009910D7">
          <w:rPr>
            <w:noProof/>
            <w:webHidden/>
          </w:rPr>
          <w:t>92</w:t>
        </w:r>
        <w:r w:rsidR="001D33DF">
          <w:rPr>
            <w:noProof/>
            <w:webHidden/>
          </w:rPr>
          <w:fldChar w:fldCharType="end"/>
        </w:r>
      </w:hyperlink>
    </w:p>
    <w:p w14:paraId="41849614" w14:textId="40CA2B3D"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88" w:history="1">
        <w:r w:rsidR="001D33DF" w:rsidRPr="000764BE">
          <w:rPr>
            <w:rStyle w:val="Hyperlink"/>
            <w:noProof/>
          </w:rPr>
          <w:t>Table 9</w:t>
        </w:r>
        <w:r w:rsidR="001D33DF" w:rsidRPr="000764BE">
          <w:rPr>
            <w:rStyle w:val="Hyperlink"/>
            <w:noProof/>
            <w:lang w:val="en-US"/>
          </w:rPr>
          <w:t>. Comparison 7: best model in each class.</w:t>
        </w:r>
        <w:r w:rsidR="001D33DF">
          <w:rPr>
            <w:noProof/>
            <w:webHidden/>
          </w:rPr>
          <w:tab/>
        </w:r>
        <w:r w:rsidR="001D33DF">
          <w:rPr>
            <w:noProof/>
            <w:webHidden/>
          </w:rPr>
          <w:fldChar w:fldCharType="begin"/>
        </w:r>
        <w:r w:rsidR="001D33DF">
          <w:rPr>
            <w:noProof/>
            <w:webHidden/>
          </w:rPr>
          <w:instrText xml:space="preserve"> PAGEREF _Toc137267088 \h </w:instrText>
        </w:r>
        <w:r w:rsidR="001D33DF">
          <w:rPr>
            <w:noProof/>
            <w:webHidden/>
          </w:rPr>
        </w:r>
        <w:r w:rsidR="001D33DF">
          <w:rPr>
            <w:noProof/>
            <w:webHidden/>
          </w:rPr>
          <w:fldChar w:fldCharType="separate"/>
        </w:r>
        <w:r w:rsidR="009910D7">
          <w:rPr>
            <w:noProof/>
            <w:webHidden/>
          </w:rPr>
          <w:t>94</w:t>
        </w:r>
        <w:r w:rsidR="001D33DF">
          <w:rPr>
            <w:noProof/>
            <w:webHidden/>
          </w:rPr>
          <w:fldChar w:fldCharType="end"/>
        </w:r>
      </w:hyperlink>
    </w:p>
    <w:p w14:paraId="167E4666" w14:textId="6A13A7DC" w:rsidR="001D33DF" w:rsidRDefault="00000000">
      <w:pPr>
        <w:pStyle w:val="TableofFigures"/>
        <w:tabs>
          <w:tab w:val="right" w:leader="dot" w:pos="8212"/>
        </w:tabs>
        <w:rPr>
          <w:rFonts w:asciiTheme="minorHAnsi" w:eastAsiaTheme="minorEastAsia" w:hAnsiTheme="minorHAnsi" w:cstheme="minorBidi"/>
          <w:noProof/>
          <w:kern w:val="2"/>
          <w:lang w:val="en-US" w:eastAsia="en-US"/>
          <w14:ligatures w14:val="standardContextual"/>
        </w:rPr>
      </w:pPr>
      <w:hyperlink w:anchor="_Toc137267089" w:history="1">
        <w:r w:rsidR="001D33DF" w:rsidRPr="000764BE">
          <w:rPr>
            <w:rStyle w:val="Hyperlink"/>
            <w:noProof/>
          </w:rPr>
          <w:t>Table 10</w:t>
        </w:r>
        <w:r w:rsidR="001D33DF" w:rsidRPr="000764BE">
          <w:rPr>
            <w:rStyle w:val="Hyperlink"/>
            <w:noProof/>
            <w:lang w:val="en-US"/>
          </w:rPr>
          <w:t>. Comparison 8: f1 scores of best models in other classes vs f1 score of “m03”.</w:t>
        </w:r>
        <w:r w:rsidR="001D33DF">
          <w:rPr>
            <w:noProof/>
            <w:webHidden/>
          </w:rPr>
          <w:tab/>
        </w:r>
        <w:r w:rsidR="001D33DF">
          <w:rPr>
            <w:noProof/>
            <w:webHidden/>
          </w:rPr>
          <w:fldChar w:fldCharType="begin"/>
        </w:r>
        <w:r w:rsidR="001D33DF">
          <w:rPr>
            <w:noProof/>
            <w:webHidden/>
          </w:rPr>
          <w:instrText xml:space="preserve"> PAGEREF _Toc137267089 \h </w:instrText>
        </w:r>
        <w:r w:rsidR="001D33DF">
          <w:rPr>
            <w:noProof/>
            <w:webHidden/>
          </w:rPr>
        </w:r>
        <w:r w:rsidR="001D33DF">
          <w:rPr>
            <w:noProof/>
            <w:webHidden/>
          </w:rPr>
          <w:fldChar w:fldCharType="separate"/>
        </w:r>
        <w:r w:rsidR="009910D7">
          <w:rPr>
            <w:noProof/>
            <w:webHidden/>
          </w:rPr>
          <w:t>101</w:t>
        </w:r>
        <w:r w:rsidR="001D33DF">
          <w:rPr>
            <w:noProof/>
            <w:webHidden/>
          </w:rPr>
          <w:fldChar w:fldCharType="end"/>
        </w:r>
      </w:hyperlink>
    </w:p>
    <w:p w14:paraId="00000042" w14:textId="055F7553" w:rsidR="00FF63E7" w:rsidRDefault="00682DB2">
      <w:pPr>
        <w:pBdr>
          <w:top w:val="nil"/>
          <w:left w:val="nil"/>
          <w:bottom w:val="nil"/>
          <w:right w:val="nil"/>
          <w:between w:val="nil"/>
        </w:pBdr>
        <w:spacing w:after="120"/>
        <w:rPr>
          <w:b/>
          <w:color w:val="000000"/>
        </w:rPr>
      </w:pPr>
      <w:r>
        <w:rPr>
          <w:b/>
          <w:color w:val="000000"/>
        </w:rPr>
        <w:fldChar w:fldCharType="end"/>
      </w:r>
    </w:p>
    <w:p w14:paraId="0BB299F0" w14:textId="77777777" w:rsidR="00815D75" w:rsidRDefault="00815D75">
      <w:pPr>
        <w:pBdr>
          <w:top w:val="nil"/>
          <w:left w:val="nil"/>
          <w:bottom w:val="nil"/>
          <w:right w:val="nil"/>
          <w:between w:val="nil"/>
        </w:pBdr>
        <w:spacing w:after="120"/>
        <w:rPr>
          <w:b/>
          <w:color w:val="000000"/>
        </w:rPr>
      </w:pPr>
    </w:p>
    <w:p w14:paraId="00000043" w14:textId="18319A83" w:rsidR="00FF63E7" w:rsidRDefault="00FF63E7">
      <w:pPr>
        <w:keepNext/>
        <w:pageBreakBefore/>
        <w:pBdr>
          <w:top w:val="nil"/>
          <w:left w:val="nil"/>
          <w:bottom w:val="nil"/>
          <w:right w:val="nil"/>
          <w:between w:val="nil"/>
        </w:pBdr>
        <w:spacing w:before="240" w:after="180"/>
        <w:ind w:left="432" w:hanging="432"/>
        <w:jc w:val="center"/>
        <w:rPr>
          <w:b/>
          <w:color w:val="000000"/>
          <w:sz w:val="32"/>
          <w:szCs w:val="32"/>
        </w:rPr>
        <w:sectPr w:rsidR="00FF63E7" w:rsidSect="000A2605">
          <w:footerReference w:type="default" r:id="rId13"/>
          <w:footnotePr>
            <w:numRestart w:val="eachPage"/>
          </w:footnotePr>
          <w:pgSz w:w="11906" w:h="16838"/>
          <w:pgMar w:top="1440" w:right="1841" w:bottom="1440" w:left="1843" w:header="720" w:footer="720" w:gutter="0"/>
          <w:pgBorders w:offsetFrom="page">
            <w:top w:val="double" w:sz="4" w:space="24" w:color="auto"/>
            <w:left w:val="double" w:sz="4" w:space="24" w:color="auto"/>
            <w:bottom w:val="double" w:sz="4" w:space="24" w:color="auto"/>
            <w:right w:val="double" w:sz="4" w:space="24" w:color="auto"/>
          </w:pgBorders>
          <w:pgNumType w:start="1"/>
          <w:cols w:space="720"/>
          <w:titlePg/>
        </w:sectPr>
      </w:pPr>
    </w:p>
    <w:p w14:paraId="00000044" w14:textId="5101E1F8" w:rsidR="00FF63E7" w:rsidRDefault="000073DA" w:rsidP="00CF1E41">
      <w:pPr>
        <w:pStyle w:val="Heading1"/>
        <w:numPr>
          <w:ilvl w:val="0"/>
          <w:numId w:val="1"/>
        </w:numPr>
        <w:jc w:val="both"/>
      </w:pPr>
      <w:bookmarkStart w:id="5" w:name="_Toc137266843"/>
      <w:r>
        <w:lastRenderedPageBreak/>
        <w:t>Introduction</w:t>
      </w:r>
      <w:bookmarkEnd w:id="5"/>
    </w:p>
    <w:p w14:paraId="5046BFBC" w14:textId="7F7B8D65" w:rsidR="006913A7" w:rsidRPr="006913A7" w:rsidRDefault="006913A7" w:rsidP="00E5085F">
      <w:pPr>
        <w:pStyle w:val="BodyFirst"/>
        <w:ind w:firstLine="270"/>
      </w:pPr>
      <w:commentRangeStart w:id="6"/>
      <w:r>
        <w:t>The following sub-sections elaborate on the classification problem that this project aims to solve.</w:t>
      </w:r>
      <w:commentRangeEnd w:id="6"/>
      <w:r w:rsidR="000F6844">
        <w:rPr>
          <w:rStyle w:val="CommentReference"/>
        </w:rPr>
        <w:commentReference w:id="6"/>
      </w:r>
    </w:p>
    <w:p w14:paraId="00000047" w14:textId="36EB84A8" w:rsidR="00FF63E7" w:rsidRPr="004245E5" w:rsidRDefault="008A3D34" w:rsidP="004245E5">
      <w:pPr>
        <w:pStyle w:val="Heading2"/>
        <w:numPr>
          <w:ilvl w:val="1"/>
          <w:numId w:val="1"/>
        </w:numPr>
        <w:jc w:val="both"/>
      </w:pPr>
      <w:bookmarkStart w:id="7" w:name="_Toc137266844"/>
      <w:r>
        <w:t xml:space="preserve">Motivation and </w:t>
      </w:r>
      <w:r w:rsidR="000073DA">
        <w:t>Overview</w:t>
      </w:r>
      <w:bookmarkEnd w:id="7"/>
    </w:p>
    <w:p w14:paraId="5A3DEB0D" w14:textId="36F49586" w:rsidR="004245E5" w:rsidRDefault="004245E5" w:rsidP="004245E5">
      <w:pPr>
        <w:pBdr>
          <w:top w:val="nil"/>
          <w:left w:val="nil"/>
          <w:bottom w:val="nil"/>
          <w:right w:val="nil"/>
          <w:between w:val="nil"/>
        </w:pBdr>
        <w:spacing w:after="120"/>
        <w:ind w:firstLine="270"/>
        <w:jc w:val="both"/>
        <w:rPr>
          <w:color w:val="000000"/>
        </w:rPr>
      </w:pPr>
      <w:r>
        <w:rPr>
          <w:color w:val="000000"/>
        </w:rPr>
        <w:t xml:space="preserve">Ever since the inception of mobile storage devices, people have been filling their devices with personal images (PIs) that include family, </w:t>
      </w:r>
      <w:r w:rsidR="008558C9">
        <w:rPr>
          <w:color w:val="000000"/>
        </w:rPr>
        <w:t>friends,</w:t>
      </w:r>
      <w:r>
        <w:rPr>
          <w:color w:val="000000"/>
        </w:rPr>
        <w:t xml:space="preserve"> or selfies</w:t>
      </w:r>
      <w:r w:rsidR="001E5F10">
        <w:rPr>
          <w:color w:val="000000"/>
        </w:rPr>
        <w:t>.</w:t>
      </w:r>
      <w:r>
        <w:rPr>
          <w:color w:val="000000"/>
        </w:rPr>
        <w:t xml:space="preserve"> In addition to PIs, these devices have also been cluttered with irrelevant images (IRIs) such as internet memes, and images celebrating a specific event like a holiday or a birthday, which we will refer to as occasional images (OIs). However, IRIs are subjective; one may see screenshots of chat messages as relevant, </w:t>
      </w:r>
      <w:r w:rsidR="001E5F10">
        <w:rPr>
          <w:color w:val="000000"/>
        </w:rPr>
        <w:t>therefore</w:t>
      </w:r>
      <w:r>
        <w:rPr>
          <w:color w:val="000000"/>
        </w:rPr>
        <w:t xml:space="preserve"> PIs, while the other thinks they are IRIs. Therefore, we’ll first subjectively define what constitutes as PI and IRI, then </w:t>
      </w:r>
      <w:r w:rsidR="001E5F10">
        <w:rPr>
          <w:color w:val="000000"/>
        </w:rPr>
        <w:t>discuss the</w:t>
      </w:r>
      <w:r>
        <w:rPr>
          <w:color w:val="000000"/>
        </w:rPr>
        <w:t xml:space="preserve"> methodology that classifies images based on the established criteria.</w:t>
      </w:r>
    </w:p>
    <w:p w14:paraId="00000048" w14:textId="77777777" w:rsidR="00FF63E7" w:rsidRDefault="000073DA" w:rsidP="00CF1E41">
      <w:pPr>
        <w:pStyle w:val="Heading2"/>
        <w:numPr>
          <w:ilvl w:val="1"/>
          <w:numId w:val="1"/>
        </w:numPr>
        <w:jc w:val="both"/>
      </w:pPr>
      <w:bookmarkStart w:id="8" w:name="_Toc137266845"/>
      <w:r>
        <w:t>Problem Statement</w:t>
      </w:r>
      <w:bookmarkEnd w:id="8"/>
    </w:p>
    <w:p w14:paraId="00000049" w14:textId="321031E8" w:rsidR="00FF63E7" w:rsidRDefault="004245E5" w:rsidP="00574940">
      <w:pPr>
        <w:pBdr>
          <w:top w:val="nil"/>
          <w:left w:val="nil"/>
          <w:bottom w:val="nil"/>
          <w:right w:val="nil"/>
          <w:between w:val="nil"/>
        </w:pBdr>
        <w:spacing w:after="120"/>
        <w:ind w:firstLine="270"/>
        <w:jc w:val="both"/>
        <w:rPr>
          <w:color w:val="000000"/>
        </w:rPr>
      </w:pPr>
      <w:r>
        <w:rPr>
          <w:color w:val="000000"/>
        </w:rPr>
        <w:t xml:space="preserve">Given certain criteria that defines PIs and IRIs, </w:t>
      </w:r>
      <w:r w:rsidR="003F3310">
        <w:rPr>
          <w:color w:val="000000"/>
        </w:rPr>
        <w:t>correctly</w:t>
      </w:r>
      <w:r>
        <w:rPr>
          <w:color w:val="000000"/>
        </w:rPr>
        <w:t xml:space="preserve"> classify images </w:t>
      </w:r>
      <w:r w:rsidR="00113151">
        <w:rPr>
          <w:color w:val="000000"/>
        </w:rPr>
        <w:t xml:space="preserve">so that they could be later lumped into </w:t>
      </w:r>
      <w:r>
        <w:rPr>
          <w:color w:val="000000"/>
        </w:rPr>
        <w:t>one of the two categories.</w:t>
      </w:r>
      <w:r w:rsidR="003F3310">
        <w:rPr>
          <w:color w:val="000000"/>
        </w:rPr>
        <w:t xml:space="preserve"> </w:t>
      </w:r>
    </w:p>
    <w:bookmarkStart w:id="9" w:name="_Ref137013212"/>
    <w:commentRangeStart w:id="10"/>
    <w:p w14:paraId="0000004A" w14:textId="6B5D14FB" w:rsidR="00FF63E7" w:rsidRDefault="000073DA" w:rsidP="00CF1E41">
      <w:pPr>
        <w:pStyle w:val="Heading2"/>
        <w:numPr>
          <w:ilvl w:val="1"/>
          <w:numId w:val="1"/>
        </w:numPr>
        <w:jc w:val="both"/>
      </w:pPr>
      <w:r>
        <w:fldChar w:fldCharType="begin"/>
      </w:r>
      <w:r>
        <w:instrText>HYPERLINK "http://www.cs.stir.ac.uk/~kjt/research/conformed.html" \h</w:instrText>
      </w:r>
      <w:r>
        <w:fldChar w:fldCharType="separate"/>
      </w:r>
      <w:bookmarkStart w:id="11" w:name="_Toc137266846"/>
      <w:r>
        <w:t>Scope</w:t>
      </w:r>
      <w:r>
        <w:fldChar w:fldCharType="end"/>
      </w:r>
      <w:r>
        <w:t xml:space="preserve"> and Objectives</w:t>
      </w:r>
      <w:bookmarkEnd w:id="9"/>
      <w:bookmarkEnd w:id="11"/>
      <w:commentRangeEnd w:id="10"/>
      <w:r w:rsidR="008928F5">
        <w:rPr>
          <w:rStyle w:val="CommentReference"/>
          <w:b w:val="0"/>
        </w:rPr>
        <w:commentReference w:id="10"/>
      </w:r>
    </w:p>
    <w:p w14:paraId="0000004B" w14:textId="35E5C444" w:rsidR="00FF63E7" w:rsidRDefault="004245E5" w:rsidP="004245E5">
      <w:pPr>
        <w:pBdr>
          <w:top w:val="nil"/>
          <w:left w:val="nil"/>
          <w:bottom w:val="nil"/>
          <w:right w:val="nil"/>
          <w:between w:val="nil"/>
        </w:pBdr>
        <w:spacing w:after="120"/>
        <w:ind w:firstLine="270"/>
        <w:jc w:val="both"/>
        <w:rPr>
          <w:color w:val="000000"/>
        </w:rPr>
      </w:pPr>
      <w:r>
        <w:rPr>
          <w:color w:val="000000"/>
        </w:rPr>
        <w:t>We will limit the scope of our project by establishing the following criteria for image classification:</w:t>
      </w:r>
    </w:p>
    <w:p w14:paraId="4AA73613" w14:textId="58948AC4" w:rsidR="004245E5" w:rsidRPr="008928F5" w:rsidRDefault="004245E5" w:rsidP="004245E5">
      <w:pPr>
        <w:pStyle w:val="ListParagraph"/>
        <w:numPr>
          <w:ilvl w:val="0"/>
          <w:numId w:val="13"/>
        </w:numPr>
        <w:pBdr>
          <w:top w:val="nil"/>
          <w:left w:val="nil"/>
          <w:bottom w:val="nil"/>
          <w:right w:val="nil"/>
          <w:between w:val="nil"/>
        </w:pBdr>
        <w:spacing w:after="120"/>
        <w:jc w:val="both"/>
        <w:rPr>
          <w:color w:val="000000"/>
          <w:highlight w:val="yellow"/>
          <w:rPrChange w:id="12" w:author="nahla" w:date="2023-06-10T11:18:00Z">
            <w:rPr>
              <w:color w:val="000000"/>
            </w:rPr>
          </w:rPrChange>
        </w:rPr>
      </w:pPr>
      <w:r w:rsidRPr="008928F5">
        <w:rPr>
          <w:color w:val="000000"/>
          <w:highlight w:val="yellow"/>
          <w:rPrChange w:id="13" w:author="nahla" w:date="2023-06-10T11:18:00Z">
            <w:rPr>
              <w:color w:val="000000"/>
            </w:rPr>
          </w:rPrChange>
        </w:rPr>
        <w:t>Personal images (PIs) contain the following:</w:t>
      </w:r>
    </w:p>
    <w:p w14:paraId="718E2378" w14:textId="559C599E" w:rsidR="004245E5" w:rsidRPr="008928F5" w:rsidRDefault="004245E5" w:rsidP="004245E5">
      <w:pPr>
        <w:pStyle w:val="ListParagraph"/>
        <w:numPr>
          <w:ilvl w:val="1"/>
          <w:numId w:val="13"/>
        </w:numPr>
        <w:pBdr>
          <w:top w:val="nil"/>
          <w:left w:val="nil"/>
          <w:bottom w:val="nil"/>
          <w:right w:val="nil"/>
          <w:between w:val="nil"/>
        </w:pBdr>
        <w:spacing w:after="120"/>
        <w:jc w:val="both"/>
        <w:rPr>
          <w:color w:val="000000"/>
          <w:highlight w:val="yellow"/>
          <w:rPrChange w:id="14" w:author="nahla" w:date="2023-06-10T11:18:00Z">
            <w:rPr>
              <w:color w:val="000000"/>
            </w:rPr>
          </w:rPrChange>
        </w:rPr>
      </w:pPr>
      <w:r w:rsidRPr="008928F5">
        <w:rPr>
          <w:color w:val="000000"/>
          <w:highlight w:val="yellow"/>
          <w:rPrChange w:id="15" w:author="nahla" w:date="2023-06-10T11:18:00Z">
            <w:rPr>
              <w:color w:val="000000"/>
            </w:rPr>
          </w:rPrChange>
        </w:rPr>
        <w:t xml:space="preserve">Family </w:t>
      </w:r>
    </w:p>
    <w:p w14:paraId="6A26E91F" w14:textId="1BF81E2A" w:rsidR="004245E5" w:rsidRPr="008928F5" w:rsidRDefault="004245E5" w:rsidP="004245E5">
      <w:pPr>
        <w:pStyle w:val="ListParagraph"/>
        <w:numPr>
          <w:ilvl w:val="1"/>
          <w:numId w:val="13"/>
        </w:numPr>
        <w:pBdr>
          <w:top w:val="nil"/>
          <w:left w:val="nil"/>
          <w:bottom w:val="nil"/>
          <w:right w:val="nil"/>
          <w:between w:val="nil"/>
        </w:pBdr>
        <w:spacing w:after="120"/>
        <w:jc w:val="both"/>
        <w:rPr>
          <w:color w:val="000000"/>
          <w:highlight w:val="yellow"/>
          <w:rPrChange w:id="16" w:author="nahla" w:date="2023-06-10T11:18:00Z">
            <w:rPr>
              <w:color w:val="000000"/>
            </w:rPr>
          </w:rPrChange>
        </w:rPr>
      </w:pPr>
      <w:r w:rsidRPr="008928F5">
        <w:rPr>
          <w:color w:val="000000"/>
          <w:highlight w:val="yellow"/>
          <w:rPrChange w:id="17" w:author="nahla" w:date="2023-06-10T11:18:00Z">
            <w:rPr>
              <w:color w:val="000000"/>
            </w:rPr>
          </w:rPrChange>
        </w:rPr>
        <w:t>Friends</w:t>
      </w:r>
    </w:p>
    <w:p w14:paraId="18A9E530" w14:textId="25B0A8A2" w:rsidR="004245E5" w:rsidRPr="008928F5" w:rsidRDefault="004245E5" w:rsidP="004245E5">
      <w:pPr>
        <w:pStyle w:val="ListParagraph"/>
        <w:numPr>
          <w:ilvl w:val="1"/>
          <w:numId w:val="13"/>
        </w:numPr>
        <w:pBdr>
          <w:top w:val="nil"/>
          <w:left w:val="nil"/>
          <w:bottom w:val="nil"/>
          <w:right w:val="nil"/>
          <w:between w:val="nil"/>
        </w:pBdr>
        <w:spacing w:after="120"/>
        <w:jc w:val="both"/>
        <w:rPr>
          <w:color w:val="000000"/>
          <w:highlight w:val="yellow"/>
          <w:rPrChange w:id="18" w:author="nahla" w:date="2023-06-10T11:18:00Z">
            <w:rPr>
              <w:color w:val="000000"/>
            </w:rPr>
          </w:rPrChange>
        </w:rPr>
      </w:pPr>
      <w:r w:rsidRPr="008928F5">
        <w:rPr>
          <w:color w:val="000000"/>
          <w:highlight w:val="yellow"/>
          <w:rPrChange w:id="19" w:author="nahla" w:date="2023-06-10T11:18:00Z">
            <w:rPr>
              <w:color w:val="000000"/>
            </w:rPr>
          </w:rPrChange>
        </w:rPr>
        <w:t>Selfies</w:t>
      </w:r>
    </w:p>
    <w:p w14:paraId="0542125E" w14:textId="1C3C729A" w:rsidR="004245E5" w:rsidRPr="008928F5" w:rsidRDefault="004245E5" w:rsidP="004245E5">
      <w:pPr>
        <w:pStyle w:val="ListParagraph"/>
        <w:numPr>
          <w:ilvl w:val="0"/>
          <w:numId w:val="13"/>
        </w:numPr>
        <w:pBdr>
          <w:top w:val="nil"/>
          <w:left w:val="nil"/>
          <w:bottom w:val="nil"/>
          <w:right w:val="nil"/>
          <w:between w:val="nil"/>
        </w:pBdr>
        <w:spacing w:after="120"/>
        <w:jc w:val="both"/>
        <w:rPr>
          <w:color w:val="000000"/>
          <w:highlight w:val="yellow"/>
          <w:rPrChange w:id="20" w:author="nahla" w:date="2023-06-10T11:18:00Z">
            <w:rPr>
              <w:color w:val="000000"/>
            </w:rPr>
          </w:rPrChange>
        </w:rPr>
      </w:pPr>
      <w:r w:rsidRPr="008928F5">
        <w:rPr>
          <w:color w:val="000000"/>
          <w:highlight w:val="yellow"/>
          <w:rPrChange w:id="21" w:author="nahla" w:date="2023-06-10T11:18:00Z">
            <w:rPr>
              <w:color w:val="000000"/>
            </w:rPr>
          </w:rPrChange>
        </w:rPr>
        <w:t>Irrelevant images (IRIs) contain the following:</w:t>
      </w:r>
    </w:p>
    <w:p w14:paraId="560547E6" w14:textId="0B5FF737" w:rsidR="004245E5" w:rsidRPr="008928F5" w:rsidRDefault="004245E5" w:rsidP="004245E5">
      <w:pPr>
        <w:pStyle w:val="ListParagraph"/>
        <w:numPr>
          <w:ilvl w:val="1"/>
          <w:numId w:val="13"/>
        </w:numPr>
        <w:pBdr>
          <w:top w:val="nil"/>
          <w:left w:val="nil"/>
          <w:bottom w:val="nil"/>
          <w:right w:val="nil"/>
          <w:between w:val="nil"/>
        </w:pBdr>
        <w:spacing w:after="120"/>
        <w:jc w:val="both"/>
        <w:rPr>
          <w:color w:val="000000"/>
          <w:highlight w:val="yellow"/>
          <w:rPrChange w:id="22" w:author="nahla" w:date="2023-06-10T11:18:00Z">
            <w:rPr>
              <w:color w:val="000000"/>
            </w:rPr>
          </w:rPrChange>
        </w:rPr>
      </w:pPr>
      <w:r w:rsidRPr="008928F5">
        <w:rPr>
          <w:color w:val="000000"/>
          <w:highlight w:val="yellow"/>
          <w:rPrChange w:id="23" w:author="nahla" w:date="2023-06-10T11:18:00Z">
            <w:rPr>
              <w:color w:val="000000"/>
            </w:rPr>
          </w:rPrChange>
        </w:rPr>
        <w:t>Internet memes</w:t>
      </w:r>
    </w:p>
    <w:p w14:paraId="7B9BAC4E" w14:textId="6BD42729" w:rsidR="004245E5" w:rsidRPr="008928F5" w:rsidRDefault="00D918C8" w:rsidP="004245E5">
      <w:pPr>
        <w:pStyle w:val="ListParagraph"/>
        <w:numPr>
          <w:ilvl w:val="1"/>
          <w:numId w:val="13"/>
        </w:numPr>
        <w:pBdr>
          <w:top w:val="nil"/>
          <w:left w:val="nil"/>
          <w:bottom w:val="nil"/>
          <w:right w:val="nil"/>
          <w:between w:val="nil"/>
        </w:pBdr>
        <w:spacing w:after="120"/>
        <w:jc w:val="both"/>
        <w:rPr>
          <w:color w:val="000000"/>
          <w:highlight w:val="yellow"/>
          <w:rPrChange w:id="24" w:author="nahla" w:date="2023-06-10T11:18:00Z">
            <w:rPr>
              <w:color w:val="000000"/>
            </w:rPr>
          </w:rPrChange>
        </w:rPr>
      </w:pPr>
      <w:r w:rsidRPr="008928F5">
        <w:rPr>
          <w:color w:val="000000"/>
          <w:highlight w:val="yellow"/>
          <w:rPrChange w:id="25" w:author="nahla" w:date="2023-06-10T11:18:00Z">
            <w:rPr>
              <w:color w:val="000000"/>
            </w:rPr>
          </w:rPrChange>
        </w:rPr>
        <w:t>Social media posts</w:t>
      </w:r>
    </w:p>
    <w:p w14:paraId="73F665AA" w14:textId="44EF4BD3" w:rsidR="00D918C8" w:rsidRPr="008928F5" w:rsidRDefault="00D918C8" w:rsidP="004245E5">
      <w:pPr>
        <w:pStyle w:val="ListParagraph"/>
        <w:numPr>
          <w:ilvl w:val="1"/>
          <w:numId w:val="13"/>
        </w:numPr>
        <w:pBdr>
          <w:top w:val="nil"/>
          <w:left w:val="nil"/>
          <w:bottom w:val="nil"/>
          <w:right w:val="nil"/>
          <w:between w:val="nil"/>
        </w:pBdr>
        <w:spacing w:after="120"/>
        <w:jc w:val="both"/>
        <w:rPr>
          <w:color w:val="000000"/>
          <w:highlight w:val="yellow"/>
          <w:rPrChange w:id="26" w:author="nahla" w:date="2023-06-10T11:18:00Z">
            <w:rPr>
              <w:color w:val="000000"/>
            </w:rPr>
          </w:rPrChange>
        </w:rPr>
      </w:pPr>
      <w:r w:rsidRPr="008928F5">
        <w:rPr>
          <w:color w:val="000000"/>
          <w:highlight w:val="yellow"/>
          <w:rPrChange w:id="27" w:author="nahla" w:date="2023-06-10T11:18:00Z">
            <w:rPr>
              <w:color w:val="000000"/>
            </w:rPr>
          </w:rPrChange>
        </w:rPr>
        <w:t>Chat screenshots</w:t>
      </w:r>
    </w:p>
    <w:p w14:paraId="2B3CC847" w14:textId="13162AD2" w:rsidR="00D918C8" w:rsidRPr="008928F5" w:rsidRDefault="00D918C8" w:rsidP="004245E5">
      <w:pPr>
        <w:pStyle w:val="ListParagraph"/>
        <w:numPr>
          <w:ilvl w:val="1"/>
          <w:numId w:val="13"/>
        </w:numPr>
        <w:pBdr>
          <w:top w:val="nil"/>
          <w:left w:val="nil"/>
          <w:bottom w:val="nil"/>
          <w:right w:val="nil"/>
          <w:between w:val="nil"/>
        </w:pBdr>
        <w:spacing w:after="120"/>
        <w:jc w:val="both"/>
        <w:rPr>
          <w:color w:val="000000"/>
          <w:highlight w:val="yellow"/>
          <w:rPrChange w:id="28" w:author="nahla" w:date="2023-06-10T11:18:00Z">
            <w:rPr>
              <w:color w:val="000000"/>
            </w:rPr>
          </w:rPrChange>
        </w:rPr>
      </w:pPr>
      <w:r w:rsidRPr="008928F5">
        <w:rPr>
          <w:color w:val="000000"/>
          <w:highlight w:val="yellow"/>
          <w:rPrChange w:id="29" w:author="nahla" w:date="2023-06-10T11:18:00Z">
            <w:rPr>
              <w:color w:val="000000"/>
            </w:rPr>
          </w:rPrChange>
        </w:rPr>
        <w:t>Occasional images. For example, celebrating a certain holiday or birthday.</w:t>
      </w:r>
    </w:p>
    <w:p w14:paraId="4E814895" w14:textId="40EB1563" w:rsidR="00473E81" w:rsidRPr="008928F5" w:rsidRDefault="00473E81" w:rsidP="004245E5">
      <w:pPr>
        <w:pStyle w:val="ListParagraph"/>
        <w:numPr>
          <w:ilvl w:val="1"/>
          <w:numId w:val="13"/>
        </w:numPr>
        <w:pBdr>
          <w:top w:val="nil"/>
          <w:left w:val="nil"/>
          <w:bottom w:val="nil"/>
          <w:right w:val="nil"/>
          <w:between w:val="nil"/>
        </w:pBdr>
        <w:spacing w:after="120"/>
        <w:jc w:val="both"/>
        <w:rPr>
          <w:color w:val="000000"/>
          <w:highlight w:val="yellow"/>
          <w:rPrChange w:id="30" w:author="nahla" w:date="2023-06-10T11:18:00Z">
            <w:rPr>
              <w:color w:val="000000"/>
            </w:rPr>
          </w:rPrChange>
        </w:rPr>
      </w:pPr>
      <w:r w:rsidRPr="008928F5">
        <w:rPr>
          <w:color w:val="000000"/>
          <w:highlight w:val="yellow"/>
          <w:rPrChange w:id="31" w:author="nahla" w:date="2023-06-10T11:18:00Z">
            <w:rPr>
              <w:color w:val="000000"/>
            </w:rPr>
          </w:rPrChange>
        </w:rPr>
        <w:t>Academic photos and screenshots</w:t>
      </w:r>
    </w:p>
    <w:p w14:paraId="54756931" w14:textId="5D3C3B83" w:rsidR="00A53D69" w:rsidRPr="00A53D69" w:rsidRDefault="00971D57" w:rsidP="00A53D69">
      <w:pPr>
        <w:pBdr>
          <w:top w:val="nil"/>
          <w:left w:val="nil"/>
          <w:bottom w:val="nil"/>
          <w:right w:val="nil"/>
          <w:between w:val="nil"/>
        </w:pBdr>
        <w:spacing w:after="120"/>
        <w:jc w:val="both"/>
        <w:rPr>
          <w:color w:val="000000"/>
        </w:rPr>
      </w:pPr>
      <w:commentRangeStart w:id="32"/>
      <w:r>
        <w:rPr>
          <w:color w:val="000000"/>
        </w:rPr>
        <w:t>However</w:t>
      </w:r>
      <w:commentRangeEnd w:id="32"/>
      <w:r w:rsidR="008928F5">
        <w:rPr>
          <w:rStyle w:val="CommentReference"/>
        </w:rPr>
        <w:commentReference w:id="32"/>
      </w:r>
      <w:r w:rsidR="00F5275B">
        <w:rPr>
          <w:color w:val="000000"/>
        </w:rPr>
        <w:t xml:space="preserve">, due to the </w:t>
      </w:r>
      <w:r w:rsidR="005A04BC">
        <w:rPr>
          <w:color w:val="000000"/>
        </w:rPr>
        <w:t xml:space="preserve">difficulty of collecting private personal photos, we use only </w:t>
      </w:r>
      <w:r w:rsidR="00A22B4B">
        <w:rPr>
          <w:color w:val="000000"/>
        </w:rPr>
        <w:t xml:space="preserve">selfies in the PIs category, which </w:t>
      </w:r>
      <w:r>
        <w:rPr>
          <w:color w:val="000000"/>
        </w:rPr>
        <w:t xml:space="preserve">will be discussed further in methodology and implementation sections. </w:t>
      </w:r>
      <w:r w:rsidR="009F6298">
        <w:rPr>
          <w:color w:val="000000"/>
        </w:rPr>
        <w:t xml:space="preserve">Moreover, the academic images are grouped into IRIs as we assume </w:t>
      </w:r>
      <w:r w:rsidR="008063D8">
        <w:rPr>
          <w:color w:val="000000"/>
        </w:rPr>
        <w:t xml:space="preserve">students would normally want to get rid of them once their academic semester is over. </w:t>
      </w:r>
      <w:commentRangeStart w:id="33"/>
      <w:r w:rsidR="001B3546" w:rsidRPr="008928F5">
        <w:rPr>
          <w:color w:val="000000"/>
          <w:highlight w:val="yellow"/>
          <w:rPrChange w:id="34" w:author="nahla" w:date="2023-06-10T11:14:00Z">
            <w:rPr>
              <w:color w:val="000000"/>
            </w:rPr>
          </w:rPrChange>
        </w:rPr>
        <w:t xml:space="preserve">As we can see, these decisions are </w:t>
      </w:r>
      <w:r w:rsidR="001B3546" w:rsidRPr="008928F5">
        <w:rPr>
          <w:color w:val="000000"/>
          <w:highlight w:val="yellow"/>
          <w:rPrChange w:id="35" w:author="nahla" w:date="2023-06-10T11:14:00Z">
            <w:rPr>
              <w:color w:val="000000"/>
            </w:rPr>
          </w:rPrChange>
        </w:rPr>
        <w:lastRenderedPageBreak/>
        <w:t xml:space="preserve">purely subjective and what is considered relevant for </w:t>
      </w:r>
      <w:r w:rsidR="00F76B09" w:rsidRPr="008928F5">
        <w:rPr>
          <w:color w:val="000000"/>
          <w:highlight w:val="yellow"/>
          <w:rPrChange w:id="36" w:author="nahla" w:date="2023-06-10T11:14:00Z">
            <w:rPr>
              <w:color w:val="000000"/>
            </w:rPr>
          </w:rPrChange>
        </w:rPr>
        <w:t>person A could be irrelevant to another person B, and vice versa</w:t>
      </w:r>
      <w:r w:rsidR="00F76B09">
        <w:rPr>
          <w:color w:val="000000"/>
        </w:rPr>
        <w:t>.</w:t>
      </w:r>
      <w:commentRangeEnd w:id="33"/>
      <w:r w:rsidR="008928F5">
        <w:rPr>
          <w:rStyle w:val="CommentReference"/>
        </w:rPr>
        <w:commentReference w:id="33"/>
      </w:r>
      <w:r w:rsidR="00F76B09">
        <w:rPr>
          <w:color w:val="000000"/>
        </w:rPr>
        <w:t xml:space="preserve"> </w:t>
      </w:r>
      <w:r>
        <w:rPr>
          <w:color w:val="000000"/>
        </w:rPr>
        <w:t>In any case</w:t>
      </w:r>
      <w:r w:rsidR="00A53D69">
        <w:rPr>
          <w:color w:val="000000"/>
        </w:rPr>
        <w:t xml:space="preserve">, the objective </w:t>
      </w:r>
      <w:r>
        <w:rPr>
          <w:color w:val="000000"/>
        </w:rPr>
        <w:t xml:space="preserve">of this project </w:t>
      </w:r>
      <w:r w:rsidR="00A53D69">
        <w:rPr>
          <w:color w:val="000000"/>
        </w:rPr>
        <w:t>is to establish a methodology using Deep learning and/or machine learning techniques to automate the classification of images based on the specified criteria.</w:t>
      </w:r>
    </w:p>
    <w:p w14:paraId="0000004C" w14:textId="77777777" w:rsidR="00FF63E7" w:rsidRDefault="000073DA" w:rsidP="00CF1E41">
      <w:pPr>
        <w:pStyle w:val="Heading2"/>
        <w:numPr>
          <w:ilvl w:val="1"/>
          <w:numId w:val="1"/>
        </w:numPr>
        <w:jc w:val="both"/>
      </w:pPr>
      <w:bookmarkStart w:id="37" w:name="_Toc137266847"/>
      <w:r>
        <w:t>Report Organization (Structure)</w:t>
      </w:r>
      <w:bookmarkEnd w:id="37"/>
      <w:r>
        <w:t xml:space="preserve"> </w:t>
      </w:r>
    </w:p>
    <w:p w14:paraId="0000004E" w14:textId="2F533686" w:rsidR="00FF63E7" w:rsidRPr="00254CC3" w:rsidRDefault="004337F6" w:rsidP="00580A60">
      <w:pPr>
        <w:pBdr>
          <w:top w:val="nil"/>
          <w:left w:val="nil"/>
          <w:bottom w:val="nil"/>
          <w:right w:val="nil"/>
          <w:between w:val="nil"/>
        </w:pBdr>
        <w:spacing w:after="120"/>
        <w:ind w:firstLine="270"/>
        <w:jc w:val="both"/>
        <w:rPr>
          <w:color w:val="000000"/>
        </w:rPr>
      </w:pPr>
      <w:r>
        <w:rPr>
          <w:color w:val="000000"/>
        </w:rPr>
        <w:t xml:space="preserve">In section </w:t>
      </w:r>
      <w:r w:rsidR="00610A98">
        <w:rPr>
          <w:color w:val="000000"/>
        </w:rPr>
        <w:fldChar w:fldCharType="begin"/>
      </w:r>
      <w:r w:rsidR="00610A98">
        <w:rPr>
          <w:color w:val="000000"/>
        </w:rPr>
        <w:instrText xml:space="preserve"> REF _Ref137263431 \r \h </w:instrText>
      </w:r>
      <w:r w:rsidR="00610A98">
        <w:rPr>
          <w:color w:val="000000"/>
        </w:rPr>
      </w:r>
      <w:r w:rsidR="00610A98">
        <w:rPr>
          <w:color w:val="000000"/>
        </w:rPr>
        <w:fldChar w:fldCharType="separate"/>
      </w:r>
      <w:r w:rsidR="009910D7">
        <w:rPr>
          <w:color w:val="000000"/>
          <w:cs/>
        </w:rPr>
        <w:t>‎</w:t>
      </w:r>
      <w:r w:rsidR="009910D7">
        <w:rPr>
          <w:color w:val="000000"/>
        </w:rPr>
        <w:t>2</w:t>
      </w:r>
      <w:r w:rsidR="00610A98">
        <w:rPr>
          <w:color w:val="000000"/>
        </w:rPr>
        <w:fldChar w:fldCharType="end"/>
      </w:r>
      <w:r>
        <w:rPr>
          <w:color w:val="000000"/>
        </w:rPr>
        <w:t xml:space="preserve">, we will mention the related work done on </w:t>
      </w:r>
      <w:r w:rsidR="00F37BD8">
        <w:rPr>
          <w:color w:val="000000"/>
        </w:rPr>
        <w:t xml:space="preserve">subsets of the criteria used to classify images, namely face recognition and meme detection. In section </w:t>
      </w:r>
      <w:r w:rsidR="00610A98">
        <w:rPr>
          <w:color w:val="000000"/>
        </w:rPr>
        <w:fldChar w:fldCharType="begin"/>
      </w:r>
      <w:r w:rsidR="00610A98">
        <w:rPr>
          <w:color w:val="000000"/>
        </w:rPr>
        <w:instrText xml:space="preserve"> REF _Ref137263438 \r \h </w:instrText>
      </w:r>
      <w:r w:rsidR="00610A98">
        <w:rPr>
          <w:color w:val="000000"/>
        </w:rPr>
      </w:r>
      <w:r w:rsidR="00610A98">
        <w:rPr>
          <w:color w:val="000000"/>
        </w:rPr>
        <w:fldChar w:fldCharType="separate"/>
      </w:r>
      <w:r w:rsidR="009910D7">
        <w:rPr>
          <w:color w:val="000000"/>
          <w:cs/>
        </w:rPr>
        <w:t>‎</w:t>
      </w:r>
      <w:r w:rsidR="009910D7">
        <w:rPr>
          <w:color w:val="000000"/>
        </w:rPr>
        <w:t>3</w:t>
      </w:r>
      <w:r w:rsidR="00610A98">
        <w:rPr>
          <w:color w:val="000000"/>
        </w:rPr>
        <w:fldChar w:fldCharType="end"/>
      </w:r>
      <w:r w:rsidR="00F37BD8">
        <w:rPr>
          <w:color w:val="000000"/>
        </w:rPr>
        <w:t xml:space="preserve">, we will elaborate on the proposed solution; the detailed architecture related to pre-processing and classification of images. In section </w:t>
      </w:r>
      <w:r w:rsidR="00610A98">
        <w:rPr>
          <w:color w:val="000000"/>
        </w:rPr>
        <w:fldChar w:fldCharType="begin"/>
      </w:r>
      <w:r w:rsidR="00610A98">
        <w:rPr>
          <w:color w:val="000000"/>
        </w:rPr>
        <w:instrText xml:space="preserve"> REF _Ref137250735 \r \h </w:instrText>
      </w:r>
      <w:r w:rsidR="00610A98">
        <w:rPr>
          <w:color w:val="000000"/>
        </w:rPr>
      </w:r>
      <w:r w:rsidR="00610A98">
        <w:rPr>
          <w:color w:val="000000"/>
        </w:rPr>
        <w:fldChar w:fldCharType="separate"/>
      </w:r>
      <w:r w:rsidR="009910D7">
        <w:rPr>
          <w:color w:val="000000"/>
          <w:cs/>
        </w:rPr>
        <w:t>‎</w:t>
      </w:r>
      <w:r w:rsidR="009910D7">
        <w:rPr>
          <w:color w:val="000000"/>
        </w:rPr>
        <w:t>4</w:t>
      </w:r>
      <w:r w:rsidR="00610A98">
        <w:rPr>
          <w:color w:val="000000"/>
        </w:rPr>
        <w:fldChar w:fldCharType="end"/>
      </w:r>
      <w:r w:rsidR="00F37BD8">
        <w:rPr>
          <w:color w:val="000000"/>
        </w:rPr>
        <w:t>,</w:t>
      </w:r>
      <w:r w:rsidR="0042250D">
        <w:rPr>
          <w:color w:val="000000"/>
        </w:rPr>
        <w:t xml:space="preserve"> we will mention</w:t>
      </w:r>
      <w:r w:rsidR="0012160A">
        <w:rPr>
          <w:color w:val="000000"/>
        </w:rPr>
        <w:t xml:space="preserve"> how the proposed solution was implemented. In section </w:t>
      </w:r>
      <w:r w:rsidR="00610A98">
        <w:rPr>
          <w:color w:val="000000"/>
        </w:rPr>
        <w:fldChar w:fldCharType="begin"/>
      </w:r>
      <w:r w:rsidR="00610A98">
        <w:rPr>
          <w:color w:val="000000"/>
        </w:rPr>
        <w:instrText xml:space="preserve"> REF _Ref137074255 \r \h </w:instrText>
      </w:r>
      <w:r w:rsidR="00610A98">
        <w:rPr>
          <w:color w:val="000000"/>
        </w:rPr>
      </w:r>
      <w:r w:rsidR="00610A98">
        <w:rPr>
          <w:color w:val="000000"/>
        </w:rPr>
        <w:fldChar w:fldCharType="separate"/>
      </w:r>
      <w:r w:rsidR="009910D7">
        <w:rPr>
          <w:color w:val="000000"/>
          <w:cs/>
        </w:rPr>
        <w:t>‎</w:t>
      </w:r>
      <w:r w:rsidR="009910D7">
        <w:rPr>
          <w:color w:val="000000"/>
        </w:rPr>
        <w:t>5</w:t>
      </w:r>
      <w:r w:rsidR="00610A98">
        <w:rPr>
          <w:color w:val="000000"/>
        </w:rPr>
        <w:fldChar w:fldCharType="end"/>
      </w:r>
      <w:r w:rsidR="0012160A">
        <w:rPr>
          <w:color w:val="000000"/>
        </w:rPr>
        <w:t xml:space="preserve">, </w:t>
      </w:r>
      <w:r w:rsidR="00F37BD8">
        <w:rPr>
          <w:color w:val="000000"/>
        </w:rPr>
        <w:t xml:space="preserve">we will </w:t>
      </w:r>
      <w:r w:rsidR="0012160A">
        <w:rPr>
          <w:color w:val="000000"/>
        </w:rPr>
        <w:t xml:space="preserve">display </w:t>
      </w:r>
      <w:r w:rsidR="00F37BD8">
        <w:rPr>
          <w:color w:val="000000"/>
        </w:rPr>
        <w:t xml:space="preserve">the </w:t>
      </w:r>
      <w:r w:rsidR="0012160A">
        <w:rPr>
          <w:color w:val="000000"/>
        </w:rPr>
        <w:t xml:space="preserve">results of the </w:t>
      </w:r>
      <w:r w:rsidR="00A146D9">
        <w:rPr>
          <w:color w:val="000000"/>
        </w:rPr>
        <w:t xml:space="preserve">trained models, analyse, and compare them. In section </w:t>
      </w:r>
      <w:r w:rsidR="00610A98">
        <w:rPr>
          <w:color w:val="000000"/>
        </w:rPr>
        <w:fldChar w:fldCharType="begin"/>
      </w:r>
      <w:r w:rsidR="00610A98">
        <w:rPr>
          <w:color w:val="000000"/>
        </w:rPr>
        <w:instrText xml:space="preserve"> REF _Ref137263455 \r \h </w:instrText>
      </w:r>
      <w:r w:rsidR="00610A98">
        <w:rPr>
          <w:color w:val="000000"/>
        </w:rPr>
      </w:r>
      <w:r w:rsidR="00610A98">
        <w:rPr>
          <w:color w:val="000000"/>
        </w:rPr>
        <w:fldChar w:fldCharType="separate"/>
      </w:r>
      <w:r w:rsidR="009910D7">
        <w:rPr>
          <w:color w:val="000000"/>
          <w:cs/>
        </w:rPr>
        <w:t>‎</w:t>
      </w:r>
      <w:r w:rsidR="009910D7">
        <w:rPr>
          <w:color w:val="000000"/>
        </w:rPr>
        <w:t>6</w:t>
      </w:r>
      <w:r w:rsidR="00610A98">
        <w:rPr>
          <w:color w:val="000000"/>
        </w:rPr>
        <w:fldChar w:fldCharType="end"/>
      </w:r>
      <w:r w:rsidR="00A146D9">
        <w:rPr>
          <w:color w:val="000000"/>
        </w:rPr>
        <w:t xml:space="preserve">, </w:t>
      </w:r>
      <w:r w:rsidR="002B0819">
        <w:rPr>
          <w:color w:val="000000"/>
        </w:rPr>
        <w:t xml:space="preserve">we will state </w:t>
      </w:r>
      <w:r w:rsidR="00F90566">
        <w:rPr>
          <w:color w:val="000000"/>
        </w:rPr>
        <w:t xml:space="preserve">difficulties </w:t>
      </w:r>
      <w:r w:rsidR="002B0819">
        <w:rPr>
          <w:color w:val="000000"/>
        </w:rPr>
        <w:t xml:space="preserve">faced while implementing the proposed </w:t>
      </w:r>
      <w:r w:rsidR="00610A98">
        <w:rPr>
          <w:color w:val="000000"/>
        </w:rPr>
        <w:t>solution and</w:t>
      </w:r>
      <w:r w:rsidR="002B0819">
        <w:rPr>
          <w:color w:val="000000"/>
        </w:rPr>
        <w:t xml:space="preserve"> suggest </w:t>
      </w:r>
      <w:r w:rsidR="00F90566">
        <w:rPr>
          <w:color w:val="000000"/>
        </w:rPr>
        <w:t xml:space="preserve">future work to solve these shortcomings. In section </w:t>
      </w:r>
      <w:r w:rsidR="00610A98">
        <w:rPr>
          <w:color w:val="000000"/>
        </w:rPr>
        <w:fldChar w:fldCharType="begin"/>
      </w:r>
      <w:r w:rsidR="00610A98">
        <w:rPr>
          <w:color w:val="000000"/>
        </w:rPr>
        <w:instrText xml:space="preserve"> REF _Ref137263459 \r \h </w:instrText>
      </w:r>
      <w:r w:rsidR="00610A98">
        <w:rPr>
          <w:color w:val="000000"/>
        </w:rPr>
      </w:r>
      <w:r w:rsidR="00610A98">
        <w:rPr>
          <w:color w:val="000000"/>
        </w:rPr>
        <w:fldChar w:fldCharType="separate"/>
      </w:r>
      <w:r w:rsidR="009910D7">
        <w:rPr>
          <w:color w:val="000000"/>
          <w:cs/>
        </w:rPr>
        <w:t>‎</w:t>
      </w:r>
      <w:r w:rsidR="009910D7">
        <w:rPr>
          <w:color w:val="000000"/>
        </w:rPr>
        <w:t>7</w:t>
      </w:r>
      <w:r w:rsidR="00610A98">
        <w:rPr>
          <w:color w:val="000000"/>
        </w:rPr>
        <w:fldChar w:fldCharType="end"/>
      </w:r>
      <w:r w:rsidR="00F90566">
        <w:rPr>
          <w:color w:val="000000"/>
        </w:rPr>
        <w:t xml:space="preserve">, we will mention how the project contributes to the </w:t>
      </w:r>
      <w:r w:rsidR="005579E7">
        <w:rPr>
          <w:color w:val="000000"/>
        </w:rPr>
        <w:t xml:space="preserve">community of A.I developers. In section </w:t>
      </w:r>
      <w:r w:rsidR="00610A98">
        <w:rPr>
          <w:color w:val="000000"/>
        </w:rPr>
        <w:fldChar w:fldCharType="begin"/>
      </w:r>
      <w:r w:rsidR="00610A98">
        <w:rPr>
          <w:color w:val="000000"/>
        </w:rPr>
        <w:instrText xml:space="preserve"> REF _Ref137263463 \r \h </w:instrText>
      </w:r>
      <w:r w:rsidR="00610A98">
        <w:rPr>
          <w:color w:val="000000"/>
        </w:rPr>
      </w:r>
      <w:r w:rsidR="00610A98">
        <w:rPr>
          <w:color w:val="000000"/>
        </w:rPr>
        <w:fldChar w:fldCharType="separate"/>
      </w:r>
      <w:r w:rsidR="009910D7">
        <w:rPr>
          <w:color w:val="000000"/>
          <w:cs/>
        </w:rPr>
        <w:t>‎</w:t>
      </w:r>
      <w:r w:rsidR="009910D7">
        <w:rPr>
          <w:color w:val="000000"/>
        </w:rPr>
        <w:t>8</w:t>
      </w:r>
      <w:r w:rsidR="00610A98">
        <w:rPr>
          <w:color w:val="000000"/>
        </w:rPr>
        <w:fldChar w:fldCharType="end"/>
      </w:r>
      <w:r w:rsidR="005579E7">
        <w:rPr>
          <w:color w:val="000000"/>
        </w:rPr>
        <w:t>, we will give general recommendations based on our expe</w:t>
      </w:r>
      <w:r w:rsidR="00A66DFF">
        <w:rPr>
          <w:color w:val="000000"/>
        </w:rPr>
        <w:t>riments and</w:t>
      </w:r>
      <w:r w:rsidR="00F90566">
        <w:rPr>
          <w:color w:val="000000"/>
        </w:rPr>
        <w:t xml:space="preserve"> </w:t>
      </w:r>
      <w:r w:rsidR="00F37BD8">
        <w:rPr>
          <w:color w:val="000000"/>
        </w:rPr>
        <w:t>conclu</w:t>
      </w:r>
      <w:r w:rsidR="00A66DFF">
        <w:rPr>
          <w:color w:val="000000"/>
        </w:rPr>
        <w:t xml:space="preserve">de </w:t>
      </w:r>
      <w:r w:rsidR="00F37BD8">
        <w:rPr>
          <w:color w:val="000000"/>
        </w:rPr>
        <w:t>our established methodology and any findings inferred while working on the project</w:t>
      </w:r>
      <w:r w:rsidR="00A85B27">
        <w:t>.</w:t>
      </w:r>
    </w:p>
    <w:p w14:paraId="0000004F" w14:textId="27537D93" w:rsidR="00FF63E7" w:rsidRDefault="000073DA" w:rsidP="00CF1E41">
      <w:pPr>
        <w:pStyle w:val="Heading2"/>
        <w:numPr>
          <w:ilvl w:val="1"/>
          <w:numId w:val="1"/>
        </w:numPr>
        <w:jc w:val="both"/>
      </w:pPr>
      <w:bookmarkStart w:id="38" w:name="_Toc137266848"/>
      <w:commentRangeStart w:id="39"/>
      <w:r>
        <w:t>Work Plan (Gantt Chart)</w:t>
      </w:r>
      <w:bookmarkEnd w:id="38"/>
      <w:commentRangeEnd w:id="39"/>
      <w:r w:rsidR="008928F5">
        <w:rPr>
          <w:rStyle w:val="CommentReference"/>
          <w:b w:val="0"/>
        </w:rPr>
        <w:commentReference w:id="39"/>
      </w:r>
    </w:p>
    <w:p w14:paraId="00000050" w14:textId="17D45D37" w:rsidR="00FF63E7" w:rsidRDefault="00683593" w:rsidP="00580A60">
      <w:pPr>
        <w:pBdr>
          <w:top w:val="nil"/>
          <w:left w:val="nil"/>
          <w:bottom w:val="nil"/>
          <w:right w:val="nil"/>
          <w:between w:val="nil"/>
        </w:pBdr>
        <w:spacing w:after="120"/>
        <w:ind w:left="432" w:firstLine="0"/>
        <w:jc w:val="both"/>
        <w:rPr>
          <w:color w:val="000000"/>
        </w:rPr>
      </w:pPr>
      <w:r>
        <w:rPr>
          <w:color w:val="000000"/>
        </w:rPr>
        <w:fldChar w:fldCharType="begin"/>
      </w:r>
      <w:r>
        <w:rPr>
          <w:color w:val="000000"/>
        </w:rPr>
        <w:instrText xml:space="preserve"> REF _Ref120206405 \h </w:instrText>
      </w:r>
      <w:r w:rsidR="00C87187">
        <w:rPr>
          <w:color w:val="000000"/>
        </w:rPr>
        <w:instrText xml:space="preserve"> \* MERGEFORMAT </w:instrText>
      </w:r>
      <w:r>
        <w:rPr>
          <w:color w:val="000000"/>
        </w:rPr>
      </w:r>
      <w:r>
        <w:rPr>
          <w:color w:val="000000"/>
        </w:rPr>
        <w:fldChar w:fldCharType="separate"/>
      </w:r>
      <w:r w:rsidR="009910D7" w:rsidRPr="002B4D9E">
        <w:t xml:space="preserve">Figure </w:t>
      </w:r>
      <w:r w:rsidR="009910D7" w:rsidRPr="009910D7">
        <w:rPr>
          <w:noProof/>
        </w:rPr>
        <w:t>1</w:t>
      </w:r>
      <w:r>
        <w:rPr>
          <w:color w:val="000000"/>
        </w:rPr>
        <w:fldChar w:fldCharType="end"/>
      </w:r>
      <w:r>
        <w:rPr>
          <w:color w:val="000000"/>
        </w:rPr>
        <w:t xml:space="preserve"> represents </w:t>
      </w:r>
      <w:r w:rsidR="00580A60">
        <w:rPr>
          <w:color w:val="000000"/>
        </w:rPr>
        <w:t xml:space="preserve">the </w:t>
      </w:r>
      <w:r w:rsidR="00613B73">
        <w:rPr>
          <w:color w:val="000000"/>
        </w:rPr>
        <w:t xml:space="preserve">projected </w:t>
      </w:r>
      <w:r w:rsidR="00580A60">
        <w:rPr>
          <w:color w:val="000000"/>
        </w:rPr>
        <w:t>Gantt Chart for the project</w:t>
      </w:r>
      <w:r w:rsidR="00613B73">
        <w:rPr>
          <w:color w:val="000000"/>
        </w:rPr>
        <w:t xml:space="preserve"> which was made</w:t>
      </w:r>
      <w:r w:rsidR="00144BF1">
        <w:rPr>
          <w:color w:val="000000"/>
        </w:rPr>
        <w:t xml:space="preserve"> before working on the project’s implementation. </w:t>
      </w:r>
    </w:p>
    <w:p w14:paraId="283DA4A8" w14:textId="09F285DB" w:rsidR="00683593" w:rsidRDefault="00683593" w:rsidP="00683593">
      <w:pPr>
        <w:keepNext/>
        <w:pBdr>
          <w:top w:val="nil"/>
          <w:left w:val="nil"/>
          <w:bottom w:val="nil"/>
          <w:right w:val="nil"/>
          <w:between w:val="nil"/>
        </w:pBdr>
        <w:spacing w:after="120"/>
        <w:ind w:firstLine="0"/>
        <w:jc w:val="center"/>
        <w:rPr>
          <w:color w:val="000000"/>
        </w:rPr>
      </w:pPr>
      <w:r>
        <w:rPr>
          <w:noProof/>
          <w:lang w:val="en-US" w:eastAsia="en-US"/>
        </w:rPr>
        <w:drawing>
          <wp:inline distT="0" distB="0" distL="0" distR="0" wp14:anchorId="3805D177" wp14:editId="5D117303">
            <wp:extent cx="5311140" cy="192278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1140" cy="1922780"/>
                    </a:xfrm>
                    <a:prstGeom prst="rect">
                      <a:avLst/>
                    </a:prstGeom>
                  </pic:spPr>
                </pic:pic>
              </a:graphicData>
            </a:graphic>
          </wp:inline>
        </w:drawing>
      </w:r>
    </w:p>
    <w:p w14:paraId="5FE29746" w14:textId="617EBCDA" w:rsidR="00683593" w:rsidRPr="001740E0" w:rsidRDefault="00683593" w:rsidP="00683593">
      <w:pPr>
        <w:pStyle w:val="Caption"/>
        <w:jc w:val="center"/>
        <w:rPr>
          <w:b/>
          <w:color w:val="000000"/>
        </w:rPr>
      </w:pPr>
      <w:bookmarkStart w:id="40" w:name="_Ref120206405"/>
      <w:bookmarkStart w:id="41" w:name="_Toc137266912"/>
      <w:r w:rsidRPr="002B4D9E">
        <w:rPr>
          <w:i w:val="0"/>
          <w:iCs w:val="0"/>
          <w:color w:val="auto"/>
        </w:rPr>
        <w:t xml:space="preserve">Figure </w:t>
      </w:r>
      <w:r w:rsidRPr="002B4D9E">
        <w:rPr>
          <w:i w:val="0"/>
          <w:iCs w:val="0"/>
          <w:color w:val="auto"/>
        </w:rPr>
        <w:fldChar w:fldCharType="begin"/>
      </w:r>
      <w:r w:rsidRPr="002B4D9E">
        <w:rPr>
          <w:i w:val="0"/>
          <w:iCs w:val="0"/>
          <w:color w:val="auto"/>
        </w:rPr>
        <w:instrText xml:space="preserve"> SEQ Figure \* ARABIC </w:instrText>
      </w:r>
      <w:r w:rsidRPr="002B4D9E">
        <w:rPr>
          <w:i w:val="0"/>
          <w:iCs w:val="0"/>
          <w:color w:val="auto"/>
        </w:rPr>
        <w:fldChar w:fldCharType="separate"/>
      </w:r>
      <w:r w:rsidR="009910D7">
        <w:rPr>
          <w:i w:val="0"/>
          <w:iCs w:val="0"/>
          <w:noProof/>
          <w:color w:val="auto"/>
        </w:rPr>
        <w:t>1</w:t>
      </w:r>
      <w:r w:rsidRPr="002B4D9E">
        <w:rPr>
          <w:i w:val="0"/>
          <w:iCs w:val="0"/>
          <w:color w:val="auto"/>
        </w:rPr>
        <w:fldChar w:fldCharType="end"/>
      </w:r>
      <w:bookmarkEnd w:id="40"/>
      <w:r w:rsidRPr="002B4D9E">
        <w:rPr>
          <w:i w:val="0"/>
          <w:iCs w:val="0"/>
          <w:color w:val="auto"/>
          <w:lang w:val="en-US"/>
        </w:rPr>
        <w:t>.</w:t>
      </w:r>
      <w:r>
        <w:rPr>
          <w:i w:val="0"/>
          <w:iCs w:val="0"/>
          <w:color w:val="auto"/>
          <w:lang w:val="en-US"/>
        </w:rPr>
        <w:t xml:space="preserve"> Gantt Chart for the PIC project</w:t>
      </w:r>
      <w:r>
        <w:rPr>
          <w:i w:val="0"/>
          <w:color w:val="000000"/>
        </w:rPr>
        <w:t>.</w:t>
      </w:r>
      <w:bookmarkEnd w:id="41"/>
    </w:p>
    <w:p w14:paraId="208567DD" w14:textId="77777777" w:rsidR="00580A60" w:rsidRDefault="00580A60" w:rsidP="00580A60">
      <w:pPr>
        <w:pBdr>
          <w:top w:val="nil"/>
          <w:left w:val="nil"/>
          <w:bottom w:val="nil"/>
          <w:right w:val="nil"/>
          <w:between w:val="nil"/>
        </w:pBdr>
        <w:spacing w:after="120"/>
        <w:ind w:left="432" w:firstLine="0"/>
        <w:jc w:val="both"/>
        <w:rPr>
          <w:color w:val="000000"/>
        </w:rPr>
      </w:pPr>
    </w:p>
    <w:p w14:paraId="00000051" w14:textId="77777777" w:rsidR="00FF63E7" w:rsidRDefault="00FF63E7" w:rsidP="00CF1E41">
      <w:pPr>
        <w:pBdr>
          <w:top w:val="nil"/>
          <w:left w:val="nil"/>
          <w:bottom w:val="nil"/>
          <w:right w:val="nil"/>
          <w:between w:val="nil"/>
        </w:pBdr>
        <w:spacing w:after="120"/>
        <w:jc w:val="both"/>
        <w:rPr>
          <w:color w:val="000000"/>
        </w:rPr>
      </w:pPr>
    </w:p>
    <w:p w14:paraId="00000052" w14:textId="77777777" w:rsidR="00FF63E7" w:rsidRDefault="000073DA" w:rsidP="00CF1E41">
      <w:pPr>
        <w:pStyle w:val="Heading1"/>
        <w:numPr>
          <w:ilvl w:val="0"/>
          <w:numId w:val="1"/>
        </w:numPr>
        <w:jc w:val="both"/>
      </w:pPr>
      <w:r>
        <w:lastRenderedPageBreak/>
        <w:t xml:space="preserve"> </w:t>
      </w:r>
      <w:bookmarkStart w:id="42" w:name="_Ref137263431"/>
      <w:bookmarkStart w:id="43" w:name="_Toc137266849"/>
      <w:r>
        <w:t>Related Work (State-of-The-Art)</w:t>
      </w:r>
      <w:bookmarkEnd w:id="42"/>
      <w:bookmarkEnd w:id="43"/>
    </w:p>
    <w:p w14:paraId="00000053" w14:textId="68EB28A5" w:rsidR="00FF63E7" w:rsidRDefault="000073DA" w:rsidP="00CF1E41">
      <w:pPr>
        <w:pBdr>
          <w:top w:val="nil"/>
          <w:left w:val="nil"/>
          <w:bottom w:val="nil"/>
          <w:right w:val="nil"/>
          <w:between w:val="nil"/>
        </w:pBdr>
        <w:spacing w:after="120"/>
        <w:ind w:firstLine="0"/>
        <w:jc w:val="both"/>
        <w:rPr>
          <w:color w:val="000000"/>
        </w:rPr>
      </w:pPr>
      <w:r>
        <w:rPr>
          <w:color w:val="000000"/>
        </w:rPr>
        <w:t xml:space="preserve">This section will </w:t>
      </w:r>
      <w:r w:rsidR="002C13F7">
        <w:rPr>
          <w:color w:val="000000"/>
        </w:rPr>
        <w:t xml:space="preserve">review </w:t>
      </w:r>
      <w:r>
        <w:rPr>
          <w:color w:val="000000"/>
        </w:rPr>
        <w:t xml:space="preserve">previous work done and the state of the art of deep </w:t>
      </w:r>
      <w:r w:rsidR="002C13F7">
        <w:rPr>
          <w:color w:val="000000"/>
        </w:rPr>
        <w:t>and/or machine learning</w:t>
      </w:r>
      <w:r>
        <w:rPr>
          <w:color w:val="000000"/>
        </w:rPr>
        <w:t xml:space="preserve"> models related to the </w:t>
      </w:r>
      <w:r w:rsidR="002C13F7">
        <w:rPr>
          <w:color w:val="000000"/>
        </w:rPr>
        <w:t>meme</w:t>
      </w:r>
      <w:r>
        <w:rPr>
          <w:color w:val="000000"/>
        </w:rPr>
        <w:t xml:space="preserve"> classification </w:t>
      </w:r>
      <w:r w:rsidR="002C13F7">
        <w:rPr>
          <w:color w:val="000000"/>
        </w:rPr>
        <w:t xml:space="preserve">and facial recognition </w:t>
      </w:r>
      <w:r>
        <w:rPr>
          <w:color w:val="000000"/>
        </w:rPr>
        <w:t>problem.</w:t>
      </w:r>
    </w:p>
    <w:p w14:paraId="00000054" w14:textId="77777777" w:rsidR="00FF63E7" w:rsidRDefault="000073DA" w:rsidP="00CF1E41">
      <w:pPr>
        <w:pStyle w:val="Heading2"/>
        <w:numPr>
          <w:ilvl w:val="1"/>
          <w:numId w:val="1"/>
        </w:numPr>
        <w:jc w:val="both"/>
      </w:pPr>
      <w:bookmarkStart w:id="44" w:name="_Toc137266850"/>
      <w:r>
        <w:t>Background</w:t>
      </w:r>
      <w:bookmarkEnd w:id="44"/>
      <w:r>
        <w:t xml:space="preserve"> </w:t>
      </w:r>
    </w:p>
    <w:p w14:paraId="00000055" w14:textId="3833DA9F" w:rsidR="00FF63E7" w:rsidRDefault="000073DA" w:rsidP="002C13F7">
      <w:pPr>
        <w:pBdr>
          <w:top w:val="nil"/>
          <w:left w:val="nil"/>
          <w:bottom w:val="nil"/>
          <w:right w:val="nil"/>
          <w:between w:val="nil"/>
        </w:pBdr>
        <w:spacing w:after="120"/>
        <w:jc w:val="both"/>
        <w:rPr>
          <w:color w:val="000000"/>
        </w:rPr>
      </w:pPr>
      <w:r>
        <w:rPr>
          <w:color w:val="000000"/>
        </w:rPr>
        <w:t xml:space="preserve">Due to the exponential increase of online </w:t>
      </w:r>
      <w:r w:rsidR="002C13F7">
        <w:rPr>
          <w:color w:val="000000"/>
        </w:rPr>
        <w:t xml:space="preserve">interactions between </w:t>
      </w:r>
      <w:r>
        <w:rPr>
          <w:color w:val="000000"/>
        </w:rPr>
        <w:t xml:space="preserve">internet users, there has been rapid research developments on automatically analysing online content, especially memes sent on various social media platforms. However, since there is no standard </w:t>
      </w:r>
      <w:r w:rsidR="002C13F7">
        <w:rPr>
          <w:color w:val="000000"/>
        </w:rPr>
        <w:t>format</w:t>
      </w:r>
      <w:r>
        <w:rPr>
          <w:color w:val="000000"/>
        </w:rPr>
        <w:t xml:space="preserve"> </w:t>
      </w:r>
      <w:r w:rsidR="002C13F7">
        <w:rPr>
          <w:color w:val="000000"/>
        </w:rPr>
        <w:t>on</w:t>
      </w:r>
      <w:r>
        <w:rPr>
          <w:color w:val="000000"/>
        </w:rPr>
        <w:t xml:space="preserve"> how memes should look like, researchers re-define what constitutes a meme</w:t>
      </w:r>
      <w:r w:rsidR="000C12F3">
        <w:rPr>
          <w:color w:val="000000"/>
        </w:rPr>
        <w:t>,</w:t>
      </w:r>
      <w:r>
        <w:rPr>
          <w:color w:val="000000"/>
        </w:rPr>
        <w:t xml:space="preserve"> based on the problem that they are aiming to solve. For example, Ferrara et al. </w:t>
      </w:r>
      <w:bookmarkStart w:id="45" w:name="_Hlk120077507"/>
      <w:r w:rsidR="00230CA2" w:rsidRPr="00230CA2">
        <w:rPr>
          <w:color w:val="000000"/>
        </w:rPr>
        <w:fldChar w:fldCharType="begin"/>
      </w:r>
      <w:r w:rsidR="00EE32C7">
        <w:rPr>
          <w:color w:val="000000"/>
        </w:rPr>
        <w:instrText xml:space="preserve"> ADDIN ZOTERO_ITEM CSL_CITATION {"citationID":"amk0orifu4","properties":{"formattedCitation":"[1]","plainCitation":"[1]","noteIndex":0},"citationItems":[{"id":330,"uris":["http://zotero.org/users/7276241/items/FFR2Q47H"],"itemData":{"id":330,"type":"paper-conference","abstract":"The increasing pervasiveness of social media creates new opportunities to study human social behavior, while challenging our capability to analyze their massive data streams. One of the emerging tasks is to distinguish between different kinds of activities, for example engineered misinformation campaigns versus spontaneous communication. Such detection problems require a formal definition of meme, or unit of information that can spread from person to person through the social network. Once a meme is identified, supervised learning methods can be applied to classify different types of communication. The appropriate granularity of a meme, however, is hardly captured from existing entities such as tags and keywords. Here we present a framework for the novel task of detecting memes by clustering messages from large streams of social data. We evaluate various similarity measures that leverage content, metadata, network features, and their combinations. We also explore the idea of pre-clustering on the basis of existing entities. A systematic evaluation is carried out using a manually curated dataset as ground truth. Our analysis shows that pre-clustering and a combination of heterogeneous features yield the best trade-off between number of clusters and their quality, demonstrating that a simple combination based on pairwise maximization of similarity is as effective as a non-trivial optimization of parameters. Our approach is fully automatic, unsupervised, and scalable for real-time detection of memes in streaming data.","container-title":"2013 IEEE/ACM International Conference on Advances in Social Networks Analysis and Mining (ASONAM 2013)","DOI":"10.1145/2492517.2492530","event-title":"2013 IEEE/ACM International Conference on Advances in Social Networks Analysis and Mining (ASONAM 2013)","page":"548-555","source":"IEEE Xplore","title":"Clustering memes in social media","author":[{"family":"Ferrara","given":"Emilio"},{"family":"JafariAsbagh","given":"Mohsen"},{"family":"Varol","given":"Onur"},{"family":"Qazvinian","given":"Vahed"},{"family":"Menczer","given":"Filippo"},{"family":"Flammini","given":"Alessandro"}],"issued":{"date-parts":[["2013",8]]}}}],"schema":"https://github.com/citation-style-language/schema/raw/master/csl-citation.json"} </w:instrText>
      </w:r>
      <w:r w:rsidR="00230CA2" w:rsidRPr="00230CA2">
        <w:rPr>
          <w:color w:val="000000"/>
        </w:rPr>
        <w:fldChar w:fldCharType="separate"/>
      </w:r>
      <w:r w:rsidR="00EE32C7" w:rsidRPr="00EE32C7">
        <w:rPr>
          <w:szCs w:val="24"/>
        </w:rPr>
        <w:t>[1]</w:t>
      </w:r>
      <w:r w:rsidR="00230CA2" w:rsidRPr="00230CA2">
        <w:rPr>
          <w:color w:val="000000"/>
        </w:rPr>
        <w:fldChar w:fldCharType="end"/>
      </w:r>
      <w:bookmarkEnd w:id="45"/>
      <w:r>
        <w:rPr>
          <w:color w:val="000000"/>
        </w:rPr>
        <w:t xml:space="preserve"> consider a meme as similar tweets (i.e., message streams) that are clustered together based on similarity, while Chang </w:t>
      </w:r>
      <w:r w:rsidR="00EE32C7">
        <w:rPr>
          <w:color w:val="000000"/>
        </w:rPr>
        <w:fldChar w:fldCharType="begin"/>
      </w:r>
      <w:r w:rsidR="00EE32C7">
        <w:rPr>
          <w:color w:val="000000"/>
        </w:rPr>
        <w:instrText xml:space="preserve"> ADDIN ZOTERO_ITEM CSL_CITATION {"citationID":"aqk057spi8","properties":{"formattedCitation":"[2]","plainCitation":"[2]","noteIndex":0},"citationItems":[{"id":333,"uris":["http://zotero.org/users/7276241/items/L72BBDJY"],"itemData":{"id":333,"type":"article","abstract":"What distinguishes authentic memes from those created by state actors? I utilize a self-supervised vision model, DeepCluster (Caron et al. 2019), to learn low-dimensional visual embeddings of memes and apply K-means to jointly cluster authentic and coordinated memes without additional inputs. I find that authentic and coordinated memes share a large fraction of visual themes but with varying degrees. Coordinated memes from Russian IRA accounts promote more themes around celebrities, quotes, screenshots, military, and gender. Authentic Reddit memes include more themes with comics and movie characters. A simple logistic regression on the low-dimensional embeddings can discern IRA memes from Reddit memes with an out-sample testing accuracy of 0.84.","DOI":"10.48550/arXiv.2206.02306","note":"arXiv:2206.02306 [cs]","number":"arXiv:2206.02306","publisher":"arXiv","source":"arXiv.org","title":"Mapping Visual Themes among Authentic and Coordinated Memes","URL":"http://arxiv.org/abs/2206.02306","author":[{"family":"Chang","given":"Keng-Chi"}],"accessed":{"date-parts":[["2022",11,17]]},"issued":{"date-parts":[["2022",6,5]]}}}],"schema":"https://github.com/citation-style-language/schema/raw/master/csl-citation.json"} </w:instrText>
      </w:r>
      <w:r w:rsidR="00EE32C7">
        <w:rPr>
          <w:color w:val="000000"/>
        </w:rPr>
        <w:fldChar w:fldCharType="separate"/>
      </w:r>
      <w:r w:rsidR="00EE32C7" w:rsidRPr="00EE32C7">
        <w:rPr>
          <w:szCs w:val="24"/>
        </w:rPr>
        <w:t>[2]</w:t>
      </w:r>
      <w:r w:rsidR="00EE32C7">
        <w:rPr>
          <w:color w:val="000000"/>
        </w:rPr>
        <w:fldChar w:fldCharType="end"/>
      </w:r>
      <w:r>
        <w:rPr>
          <w:color w:val="000000"/>
        </w:rPr>
        <w:t xml:space="preserve"> only considers memes as visual images with superimposed text.</w:t>
      </w:r>
    </w:p>
    <w:p w14:paraId="00000056" w14:textId="27260864" w:rsidR="00FF63E7" w:rsidRDefault="000073DA" w:rsidP="00CF1E41">
      <w:pPr>
        <w:pBdr>
          <w:top w:val="nil"/>
          <w:left w:val="nil"/>
          <w:bottom w:val="nil"/>
          <w:right w:val="nil"/>
          <w:between w:val="nil"/>
        </w:pBdr>
        <w:spacing w:after="120"/>
        <w:jc w:val="both"/>
        <w:rPr>
          <w:color w:val="000000"/>
        </w:rPr>
      </w:pPr>
      <w:r>
        <w:rPr>
          <w:color w:val="000000"/>
        </w:rPr>
        <w:t xml:space="preserve">In general, there are common techniques used to solve online-content clustering and classification problems, which are relevant to the problem presented in this </w:t>
      </w:r>
      <w:r w:rsidR="00262167">
        <w:rPr>
          <w:color w:val="000000"/>
        </w:rPr>
        <w:t>project</w:t>
      </w:r>
      <w:r>
        <w:rPr>
          <w:color w:val="000000"/>
        </w:rPr>
        <w:t xml:space="preserve"> and therefore will be discussed in the upcoming sections.</w:t>
      </w:r>
    </w:p>
    <w:p w14:paraId="00000057" w14:textId="77777777" w:rsidR="00FF63E7" w:rsidRDefault="000073DA" w:rsidP="00CF1E41">
      <w:pPr>
        <w:pStyle w:val="Heading2"/>
        <w:numPr>
          <w:ilvl w:val="1"/>
          <w:numId w:val="1"/>
        </w:numPr>
        <w:jc w:val="both"/>
      </w:pPr>
      <w:bookmarkStart w:id="46" w:name="_Toc137266851"/>
      <w:r>
        <w:t>Meme Clustering</w:t>
      </w:r>
      <w:bookmarkEnd w:id="46"/>
    </w:p>
    <w:p w14:paraId="00000058" w14:textId="19964641" w:rsidR="00FF63E7" w:rsidRDefault="000073DA" w:rsidP="00CF1E41">
      <w:pPr>
        <w:pStyle w:val="Heading3"/>
        <w:numPr>
          <w:ilvl w:val="2"/>
          <w:numId w:val="1"/>
        </w:numPr>
        <w:jc w:val="both"/>
      </w:pPr>
      <w:bookmarkStart w:id="47" w:name="_Toc137266852"/>
      <w:r>
        <w:t xml:space="preserve">Memes as Features Extracted from </w:t>
      </w:r>
      <w:r w:rsidR="00262167">
        <w:t xml:space="preserve">Text-Only </w:t>
      </w:r>
      <w:r>
        <w:t>Posts</w:t>
      </w:r>
      <w:bookmarkEnd w:id="47"/>
    </w:p>
    <w:p w14:paraId="00000059" w14:textId="5DB82B5F" w:rsidR="00FF63E7" w:rsidRDefault="000073DA" w:rsidP="00CF1E41">
      <w:pPr>
        <w:pBdr>
          <w:top w:val="nil"/>
          <w:left w:val="nil"/>
          <w:bottom w:val="nil"/>
          <w:right w:val="nil"/>
          <w:between w:val="nil"/>
        </w:pBdr>
        <w:spacing w:after="120"/>
        <w:ind w:firstLine="288"/>
        <w:jc w:val="both"/>
        <w:rPr>
          <w:color w:val="000000"/>
        </w:rPr>
      </w:pPr>
      <w:bookmarkStart w:id="48" w:name="_heading=h.35nkun2" w:colFirst="0" w:colLast="0"/>
      <w:bookmarkEnd w:id="48"/>
      <w:r>
        <w:rPr>
          <w:color w:val="000000"/>
        </w:rPr>
        <w:t xml:space="preserve">Ferrara et al.’s research in </w:t>
      </w:r>
      <w:r w:rsidR="00230CA2" w:rsidRPr="00230CA2">
        <w:rPr>
          <w:color w:val="000000"/>
        </w:rPr>
        <w:fldChar w:fldCharType="begin"/>
      </w:r>
      <w:r w:rsidR="00EE32C7">
        <w:rPr>
          <w:color w:val="000000"/>
        </w:rPr>
        <w:instrText xml:space="preserve"> ADDIN ZOTERO_ITEM CSL_CITATION {"citationID":"xFZ5R0l8","properties":{"formattedCitation":"[1]","plainCitation":"[1]","noteIndex":0},"citationItems":[{"id":330,"uris":["http://zotero.org/users/7276241/items/FFR2Q47H"],"itemData":{"id":330,"type":"paper-conference","abstract":"The increasing pervasiveness of social media creates new opportunities to study human social behavior, while challenging our capability to analyze their massive data streams. One of the emerging tasks is to distinguish between different kinds of activities, for example engineered misinformation campaigns versus spontaneous communication. Such detection problems require a formal definition of meme, or unit of information that can spread from person to person through the social network. Once a meme is identified, supervised learning methods can be applied to classify different types of communication. The appropriate granularity of a meme, however, is hardly captured from existing entities such as tags and keywords. Here we present a framework for the novel task of detecting memes by clustering messages from large streams of social data. We evaluate various similarity measures that leverage content, metadata, network features, and their combinations. We also explore the idea of pre-clustering on the basis of existing entities. A systematic evaluation is carried out using a manually curated dataset as ground truth. Our analysis shows that pre-clustering and a combination of heterogeneous features yield the best trade-off between number of clusters and their quality, demonstrating that a simple combination based on pairwise maximization of similarity is as effective as a non-trivial optimization of parameters. Our approach is fully automatic, unsupervised, and scalable for real-time detection of memes in streaming data.","container-title":"2013 IEEE/ACM International Conference on Advances in Social Networks Analysis and Mining (ASONAM 2013)","DOI":"10.1145/2492517.2492530","event-title":"2013 IEEE/ACM International Conference on Advances in Social Networks Analysis and Mining (ASONAM 2013)","page":"548-555","source":"IEEE Xplore","title":"Clustering memes in social media","author":[{"family":"Ferrara","given":"Emilio"},{"family":"JafariAsbagh","given":"Mohsen"},{"family":"Varol","given":"Onur"},{"family":"Qazvinian","given":"Vahed"},{"family":"Menczer","given":"Filippo"},{"family":"Flammini","given":"Alessandro"}],"issued":{"date-parts":[["2013",8]]}}}],"schema":"https://github.com/citation-style-language/schema/raw/master/csl-citation.json"} </w:instrText>
      </w:r>
      <w:r w:rsidR="00230CA2" w:rsidRPr="00230CA2">
        <w:rPr>
          <w:color w:val="000000"/>
        </w:rPr>
        <w:fldChar w:fldCharType="separate"/>
      </w:r>
      <w:r w:rsidR="00EE32C7" w:rsidRPr="00EE32C7">
        <w:rPr>
          <w:szCs w:val="24"/>
        </w:rPr>
        <w:t>[1]</w:t>
      </w:r>
      <w:r w:rsidR="00230CA2" w:rsidRPr="00230CA2">
        <w:rPr>
          <w:color w:val="000000"/>
        </w:rPr>
        <w:fldChar w:fldCharType="end"/>
      </w:r>
      <w:r>
        <w:rPr>
          <w:color w:val="000000"/>
        </w:rPr>
        <w:t>, which is one of the earliest research about memes, focused on clustering grass rooted memes, which are memes that have a role in orchestrated political campaigns,</w:t>
      </w:r>
      <w:r w:rsidR="00E70AA6">
        <w:rPr>
          <w:color w:val="000000"/>
        </w:rPr>
        <w:t xml:space="preserve"> based on textual features such as the hashtag and the post’s text but </w:t>
      </w:r>
      <w:r w:rsidR="00E70AA6">
        <w:rPr>
          <w:b/>
          <w:bCs/>
          <w:color w:val="000000"/>
        </w:rPr>
        <w:t>not including the post’s image</w:t>
      </w:r>
      <w:r w:rsidR="00E70AA6">
        <w:rPr>
          <w:color w:val="000000"/>
        </w:rPr>
        <w:t xml:space="preserve">. The authors refer to these features as </w:t>
      </w:r>
      <w:r w:rsidR="00E70AA6">
        <w:rPr>
          <w:i/>
          <w:iCs/>
          <w:color w:val="000000"/>
        </w:rPr>
        <w:t>protomemes</w:t>
      </w:r>
      <w:r>
        <w:rPr>
          <w:color w:val="000000"/>
        </w:rPr>
        <w:t xml:space="preserve">. In essence, their proposed clustering framework used similarity measures over proto-memes to aggregate them into broader memes. </w:t>
      </w:r>
      <w:r>
        <w:rPr>
          <w:color w:val="000000"/>
          <w:cs/>
        </w:rPr>
        <w:t>‎</w:t>
      </w:r>
      <w:r w:rsidR="0030011A">
        <w:rPr>
          <w:color w:val="000000"/>
        </w:rPr>
        <w:fldChar w:fldCharType="begin"/>
      </w:r>
      <w:r w:rsidR="0030011A">
        <w:rPr>
          <w:color w:val="000000"/>
        </w:rPr>
        <w:instrText xml:space="preserve"> REF _Ref120078907 \h </w:instrText>
      </w:r>
      <w:r w:rsidR="00CB49C1">
        <w:rPr>
          <w:color w:val="000000"/>
        </w:rPr>
        <w:instrText xml:space="preserve"> \* MERGEFORMAT </w:instrText>
      </w:r>
      <w:r w:rsidR="0030011A">
        <w:rPr>
          <w:color w:val="000000"/>
        </w:rPr>
      </w:r>
      <w:r w:rsidR="0030011A">
        <w:rPr>
          <w:color w:val="000000"/>
        </w:rPr>
        <w:fldChar w:fldCharType="separate"/>
      </w:r>
      <w:r w:rsidR="009910D7" w:rsidRPr="009910D7">
        <w:rPr>
          <w:color w:val="000000"/>
        </w:rPr>
        <w:t>Figure 2</w:t>
      </w:r>
      <w:r w:rsidR="0030011A">
        <w:rPr>
          <w:color w:val="000000"/>
        </w:rPr>
        <w:fldChar w:fldCharType="end"/>
      </w:r>
      <w:r>
        <w:rPr>
          <w:color w:val="000000"/>
        </w:rPr>
        <w:t xml:space="preserve"> shows that these similarity measures are defined by</w:t>
      </w:r>
      <w:r w:rsidR="00E70AA6">
        <w:rPr>
          <w:color w:val="000000"/>
        </w:rPr>
        <w:t xml:space="preserve"> considering the distance between the two protomeme’s corresponding features.</w:t>
      </w:r>
    </w:p>
    <w:p w14:paraId="0000005A" w14:textId="07FE3DED" w:rsidR="00FF63E7" w:rsidRDefault="000073DA" w:rsidP="00CF1E41">
      <w:pPr>
        <w:keepNext/>
        <w:pBdr>
          <w:top w:val="nil"/>
          <w:left w:val="nil"/>
          <w:bottom w:val="nil"/>
          <w:right w:val="nil"/>
          <w:between w:val="nil"/>
        </w:pBdr>
        <w:spacing w:after="120"/>
        <w:ind w:firstLine="0"/>
        <w:jc w:val="center"/>
        <w:rPr>
          <w:color w:val="000000"/>
        </w:rPr>
      </w:pPr>
      <w:r>
        <w:rPr>
          <w:noProof/>
          <w:color w:val="000000"/>
          <w:lang w:val="en-US" w:eastAsia="en-US"/>
        </w:rPr>
        <w:drawing>
          <wp:inline distT="0" distB="0" distL="0" distR="0" wp14:anchorId="7C0F6729" wp14:editId="1534A9F6">
            <wp:extent cx="1555335" cy="1478422"/>
            <wp:effectExtent l="0" t="0" r="6985" b="7620"/>
            <wp:docPr id="16" name="Picture 1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1579762" cy="1501641"/>
                    </a:xfrm>
                    <a:prstGeom prst="rect">
                      <a:avLst/>
                    </a:prstGeom>
                    <a:ln/>
                  </pic:spPr>
                </pic:pic>
              </a:graphicData>
            </a:graphic>
          </wp:inline>
        </w:drawing>
      </w:r>
    </w:p>
    <w:p w14:paraId="0C0A3895" w14:textId="6F671143" w:rsidR="00246F90" w:rsidRPr="001740E0" w:rsidRDefault="00365987" w:rsidP="00CF1E41">
      <w:pPr>
        <w:pStyle w:val="Caption"/>
        <w:jc w:val="center"/>
        <w:rPr>
          <w:b/>
          <w:color w:val="000000"/>
        </w:rPr>
      </w:pPr>
      <w:bookmarkStart w:id="49" w:name="_Ref120078907"/>
      <w:bookmarkStart w:id="50" w:name="_Hlk120077413"/>
      <w:bookmarkStart w:id="51" w:name="_Toc120077289"/>
      <w:bookmarkStart w:id="52" w:name="_Toc137266913"/>
      <w:r w:rsidRPr="002B4D9E">
        <w:rPr>
          <w:i w:val="0"/>
          <w:iCs w:val="0"/>
          <w:color w:val="auto"/>
        </w:rPr>
        <w:t xml:space="preserve">Figure </w:t>
      </w:r>
      <w:r w:rsidRPr="002B4D9E">
        <w:rPr>
          <w:i w:val="0"/>
          <w:iCs w:val="0"/>
          <w:color w:val="auto"/>
        </w:rPr>
        <w:fldChar w:fldCharType="begin"/>
      </w:r>
      <w:r w:rsidRPr="002B4D9E">
        <w:rPr>
          <w:i w:val="0"/>
          <w:iCs w:val="0"/>
          <w:color w:val="auto"/>
        </w:rPr>
        <w:instrText xml:space="preserve"> SEQ Figure \* ARABIC </w:instrText>
      </w:r>
      <w:r w:rsidRPr="002B4D9E">
        <w:rPr>
          <w:i w:val="0"/>
          <w:iCs w:val="0"/>
          <w:color w:val="auto"/>
        </w:rPr>
        <w:fldChar w:fldCharType="separate"/>
      </w:r>
      <w:r w:rsidR="009910D7">
        <w:rPr>
          <w:i w:val="0"/>
          <w:iCs w:val="0"/>
          <w:noProof/>
          <w:color w:val="auto"/>
        </w:rPr>
        <w:t>2</w:t>
      </w:r>
      <w:r w:rsidRPr="002B4D9E">
        <w:rPr>
          <w:i w:val="0"/>
          <w:iCs w:val="0"/>
          <w:color w:val="auto"/>
        </w:rPr>
        <w:fldChar w:fldCharType="end"/>
      </w:r>
      <w:bookmarkEnd w:id="49"/>
      <w:r w:rsidRPr="002B4D9E">
        <w:rPr>
          <w:i w:val="0"/>
          <w:iCs w:val="0"/>
          <w:color w:val="auto"/>
          <w:lang w:val="en-US"/>
        </w:rPr>
        <w:t>.</w:t>
      </w:r>
      <w:r w:rsidR="001740E0">
        <w:rPr>
          <w:i w:val="0"/>
          <w:iCs w:val="0"/>
          <w:color w:val="auto"/>
          <w:lang w:val="en-US"/>
        </w:rPr>
        <w:t xml:space="preserve"> </w:t>
      </w:r>
      <w:bookmarkEnd w:id="50"/>
      <w:r w:rsidR="001740E0">
        <w:rPr>
          <w:i w:val="0"/>
          <w:color w:val="000000"/>
        </w:rPr>
        <w:t>Projection of proto-</w:t>
      </w:r>
      <w:r w:rsidR="00AD5AAD">
        <w:rPr>
          <w:i w:val="0"/>
          <w:color w:val="000000"/>
        </w:rPr>
        <w:t>memes</w:t>
      </w:r>
      <w:r w:rsidR="00AD5AAD">
        <w:rPr>
          <w:color w:val="000000"/>
        </w:rPr>
        <w:t xml:space="preserve"> </w:t>
      </w:r>
      <w:r w:rsidR="00AD5AAD">
        <w:rPr>
          <w:i w:val="0"/>
          <w:color w:val="000000"/>
        </w:rPr>
        <w:t>based</w:t>
      </w:r>
      <w:r w:rsidR="001740E0">
        <w:rPr>
          <w:i w:val="0"/>
          <w:color w:val="000000"/>
        </w:rPr>
        <w:t xml:space="preserve"> on their features that inform how they are similar. </w:t>
      </w:r>
      <w:r w:rsidR="001740E0">
        <w:rPr>
          <w:i w:val="0"/>
          <w:color w:val="000000"/>
        </w:rPr>
        <w:br/>
        <w:t>In the given example, the tweet content is the most similar aspect of the two proto-memes.</w:t>
      </w:r>
      <w:r w:rsidR="001740E0">
        <w:rPr>
          <w:i w:val="0"/>
          <w:color w:val="000000"/>
        </w:rPr>
        <w:br/>
        <w:t xml:space="preserve">Adapted from </w:t>
      </w:r>
      <w:r w:rsidR="00230CA2" w:rsidRPr="00D56E25">
        <w:rPr>
          <w:i w:val="0"/>
          <w:color w:val="auto"/>
        </w:rPr>
        <w:fldChar w:fldCharType="begin"/>
      </w:r>
      <w:r w:rsidR="00EE32C7" w:rsidRPr="00D56E25">
        <w:rPr>
          <w:i w:val="0"/>
          <w:color w:val="auto"/>
        </w:rPr>
        <w:instrText xml:space="preserve"> ADDIN ZOTERO_ITEM CSL_CITATION {"citationID":"AZJQSnOs","properties":{"formattedCitation":"[1]","plainCitation":"[1]","noteIndex":0},"citationItems":[{"id":330,"uris":["http://zotero.org/users/7276241/items/FFR2Q47H"],"itemData":{"id":330,"type":"paper-conference","abstract":"The increasing pervasiveness of social media creates new opportunities to study human social behavior, while challenging our capability to analyze their massive data streams. One of the emerging tasks is to distinguish between different kinds of activities, for example engineered misinformation campaigns versus spontaneous communication. Such detection problems require a formal definition of meme, or unit of information that can spread from person to person through the social network. Once a meme is identified, supervised learning methods can be applied to classify different types of communication. The appropriate granularity of a meme, however, is hardly captured from existing entities such as tags and keywords. Here we present a framework for the novel task of detecting memes by clustering messages from large streams of social data. We evaluate various similarity measures that leverage content, metadata, network features, and their combinations. We also explore the idea of pre-clustering on the basis of existing entities. A systematic evaluation is carried out using a manually curated dataset as ground truth. Our analysis shows that pre-clustering and a combination of heterogeneous features yield the best trade-off between number of clusters and their quality, demonstrating that a simple combination based on pairwise maximization of similarity is as effective as a non-trivial optimization of parameters. Our approach is fully automatic, unsupervised, and scalable for real-time detection of memes in streaming data.","container-title":"2013 IEEE/ACM International Conference on Advances in Social Networks Analysis and Mining (ASONAM 2013)","DOI":"10.1145/2492517.2492530","event-title":"2013 IEEE/ACM International Conference on Advances in Social Networks Analysis and Mining (ASONAM 2013)","page":"548-555","source":"IEEE Xplore","title":"Clustering memes in social media","author":[{"family":"Ferrara","given":"Emilio"},{"family":"JafariAsbagh","given":"Mohsen"},{"family":"Varol","given":"Onur"},{"family":"Qazvinian","given":"Vahed"},{"family":"Menczer","given":"Filippo"},{"family":"Flammini","given":"Alessandro"}],"issued":{"date-parts":[["2013",8]]}}}],"schema":"https://github.com/citation-style-language/schema/raw/master/csl-citation.json"} </w:instrText>
      </w:r>
      <w:r w:rsidR="00230CA2" w:rsidRPr="00D56E25">
        <w:rPr>
          <w:i w:val="0"/>
          <w:color w:val="auto"/>
        </w:rPr>
        <w:fldChar w:fldCharType="separate"/>
      </w:r>
      <w:r w:rsidR="00EE32C7" w:rsidRPr="00D56E25">
        <w:rPr>
          <w:i w:val="0"/>
          <w:color w:val="auto"/>
          <w:szCs w:val="24"/>
        </w:rPr>
        <w:t>[1]</w:t>
      </w:r>
      <w:r w:rsidR="00230CA2" w:rsidRPr="00D56E25">
        <w:rPr>
          <w:i w:val="0"/>
          <w:color w:val="auto"/>
        </w:rPr>
        <w:fldChar w:fldCharType="end"/>
      </w:r>
      <w:r w:rsidR="001740E0">
        <w:rPr>
          <w:i w:val="0"/>
          <w:color w:val="000000"/>
        </w:rPr>
        <w:t>.</w:t>
      </w:r>
      <w:bookmarkStart w:id="53" w:name="_heading=h.1ksv4uv" w:colFirst="0" w:colLast="0"/>
      <w:bookmarkEnd w:id="51"/>
      <w:bookmarkEnd w:id="52"/>
      <w:bookmarkEnd w:id="53"/>
    </w:p>
    <w:p w14:paraId="0000005C" w14:textId="77777777" w:rsidR="00FF63E7" w:rsidRDefault="000073DA" w:rsidP="00CF1E41">
      <w:pPr>
        <w:pBdr>
          <w:top w:val="nil"/>
          <w:left w:val="nil"/>
          <w:bottom w:val="nil"/>
          <w:right w:val="nil"/>
          <w:between w:val="nil"/>
        </w:pBdr>
        <w:spacing w:after="120"/>
        <w:jc w:val="both"/>
        <w:rPr>
          <w:color w:val="000000"/>
        </w:rPr>
      </w:pPr>
      <w:r>
        <w:rPr>
          <w:color w:val="000000"/>
        </w:rPr>
        <w:lastRenderedPageBreak/>
        <w:t xml:space="preserve">Moreover, they compared different strategies of combining different similarity measures, and found that the </w:t>
      </w:r>
      <w:r>
        <w:rPr>
          <w:i/>
          <w:color w:val="000000"/>
        </w:rPr>
        <w:t>pairwise maximization strategy</w:t>
      </w:r>
      <w:r>
        <w:rPr>
          <w:color w:val="000000"/>
        </w:rPr>
        <w:t xml:space="preserve"> is the most effective strategy (i.e., obtained the best results statistically), where this strategy chooses the similarity measure with the highest value for every two compared proto-memes and based on this chosen measure, it decides the overall similarity between the two proto-memes.</w:t>
      </w:r>
    </w:p>
    <w:p w14:paraId="7A61D8D3" w14:textId="55E9A2A2" w:rsidR="00E70AA6" w:rsidRDefault="000073DA" w:rsidP="00CF1E41">
      <w:pPr>
        <w:pBdr>
          <w:top w:val="nil"/>
          <w:left w:val="nil"/>
          <w:bottom w:val="nil"/>
          <w:right w:val="nil"/>
          <w:between w:val="nil"/>
        </w:pBdr>
        <w:spacing w:after="120"/>
        <w:jc w:val="both"/>
        <w:rPr>
          <w:color w:val="000000"/>
        </w:rPr>
      </w:pPr>
      <w:r>
        <w:rPr>
          <w:color w:val="000000"/>
        </w:rPr>
        <w:t xml:space="preserve">Regarding the clustering algorithm, they compared </w:t>
      </w:r>
      <w:r>
        <w:rPr>
          <w:i/>
          <w:color w:val="000000"/>
        </w:rPr>
        <w:t xml:space="preserve">hierarchical clustering </w:t>
      </w:r>
      <w:r>
        <w:rPr>
          <w:color w:val="000000"/>
        </w:rPr>
        <w:t xml:space="preserve">with </w:t>
      </w:r>
      <w:r>
        <w:rPr>
          <w:i/>
          <w:color w:val="000000"/>
        </w:rPr>
        <w:t xml:space="preserve">K-means clustering </w:t>
      </w:r>
      <w:r>
        <w:rPr>
          <w:color w:val="000000"/>
        </w:rPr>
        <w:t>algorithms.</w:t>
      </w:r>
      <w:r w:rsidR="00E70AA6">
        <w:rPr>
          <w:color w:val="000000"/>
        </w:rPr>
        <w:t xml:space="preserve"> Furthermore, to determine the similarity among two clusters, the authors adopted the </w:t>
      </w:r>
      <w:r w:rsidR="00E70AA6">
        <w:rPr>
          <w:i/>
          <w:iCs/>
          <w:color w:val="000000"/>
        </w:rPr>
        <w:t>average-linkage</w:t>
      </w:r>
      <w:r w:rsidR="00E70AA6">
        <w:rPr>
          <w:i/>
          <w:iCs/>
          <w:color w:val="000000"/>
        </w:rPr>
        <w:softHyphen/>
      </w:r>
      <w:r w:rsidR="00E70AA6">
        <w:rPr>
          <w:color w:val="000000"/>
        </w:rPr>
        <w:t xml:space="preserve"> method, which is the average distance between all pairs, such that each pair consists of a proto-meme from the first and second cluster.</w:t>
      </w:r>
      <w:r>
        <w:rPr>
          <w:color w:val="000000"/>
        </w:rPr>
        <w:t xml:space="preserve"> </w:t>
      </w:r>
    </w:p>
    <w:p w14:paraId="0000005E" w14:textId="2562A045" w:rsidR="00FF63E7" w:rsidRDefault="00E70AA6" w:rsidP="00586226">
      <w:pPr>
        <w:pBdr>
          <w:top w:val="nil"/>
          <w:left w:val="nil"/>
          <w:bottom w:val="nil"/>
          <w:right w:val="nil"/>
          <w:between w:val="nil"/>
        </w:pBdr>
        <w:spacing w:after="120"/>
        <w:jc w:val="both"/>
        <w:rPr>
          <w:color w:val="000000"/>
        </w:rPr>
      </w:pPr>
      <w:r>
        <w:rPr>
          <w:color w:val="000000"/>
        </w:rPr>
        <w:t xml:space="preserve">Hierarchical clustering is designed to span a range of granularities, where granularity means the level of details of each cluster, so whether it consists of tightly or broadly related proto-memes is based on changing the similarity threshold to produce varying number of clusters. Meanwhile, K-means clustering is more computationally efficient if the desired number of clusters is known in advance. </w:t>
      </w:r>
    </w:p>
    <w:p w14:paraId="0000005F" w14:textId="6B4A6017" w:rsidR="00FF63E7" w:rsidRDefault="000073DA" w:rsidP="00CF1E41">
      <w:pPr>
        <w:pBdr>
          <w:top w:val="nil"/>
          <w:left w:val="nil"/>
          <w:bottom w:val="nil"/>
          <w:right w:val="nil"/>
          <w:between w:val="nil"/>
        </w:pBdr>
        <w:spacing w:after="120"/>
        <w:jc w:val="both"/>
        <w:rPr>
          <w:color w:val="000000"/>
        </w:rPr>
      </w:pPr>
      <w:r>
        <w:rPr>
          <w:color w:val="000000"/>
        </w:rPr>
        <w:t>The result of this comparison shows that K-means performs better only when the number of clusters is relatively few (</w:t>
      </w:r>
      <w:r w:rsidR="00586226">
        <w:rPr>
          <w:color w:val="000000"/>
        </w:rPr>
        <w:t>less than 100</w:t>
      </w:r>
      <w:r>
        <w:rPr>
          <w:color w:val="000000"/>
        </w:rPr>
        <w:t xml:space="preserve">), while the hierarchical clustering algorithm has overall better performance over average and large number of clusters. Thus, they use hierarchical clustering for the rest of their experiments. </w:t>
      </w:r>
    </w:p>
    <w:p w14:paraId="00000060" w14:textId="32EAC133" w:rsidR="00FF63E7" w:rsidRDefault="000073DA" w:rsidP="00CF1E41">
      <w:pPr>
        <w:pStyle w:val="Heading3"/>
        <w:numPr>
          <w:ilvl w:val="2"/>
          <w:numId w:val="1"/>
        </w:numPr>
        <w:ind w:left="360" w:hanging="360"/>
        <w:jc w:val="both"/>
      </w:pPr>
      <w:bookmarkStart w:id="54" w:name="_Toc137266853"/>
      <w:r>
        <w:t>Memes as Features Extracted from Image and Text</w:t>
      </w:r>
      <w:bookmarkEnd w:id="54"/>
    </w:p>
    <w:p w14:paraId="73028DA7" w14:textId="45C4BD1B" w:rsidR="004569D4" w:rsidRPr="004569D4" w:rsidRDefault="004569D4" w:rsidP="004569D4">
      <w:pPr>
        <w:pStyle w:val="BodyFirst"/>
        <w:ind w:left="360"/>
      </w:pPr>
      <w:r>
        <w:t>The following sub-sections discuss two feature extraction methods based on both image and text of a meme.</w:t>
      </w:r>
    </w:p>
    <w:p w14:paraId="00000061" w14:textId="77777777" w:rsidR="00FF63E7" w:rsidRDefault="000073DA" w:rsidP="00CF1E41">
      <w:pPr>
        <w:pStyle w:val="Heading4"/>
        <w:numPr>
          <w:ilvl w:val="3"/>
          <w:numId w:val="1"/>
        </w:numPr>
        <w:jc w:val="both"/>
      </w:pPr>
      <w:bookmarkStart w:id="55" w:name="_Toc137266854"/>
      <w:r>
        <w:t>Using DeepCluster</w:t>
      </w:r>
      <w:bookmarkEnd w:id="55"/>
    </w:p>
    <w:p w14:paraId="00000062" w14:textId="191B8816" w:rsidR="00FF63E7" w:rsidRDefault="000073DA" w:rsidP="00CF1E41">
      <w:pPr>
        <w:pBdr>
          <w:top w:val="nil"/>
          <w:left w:val="nil"/>
          <w:bottom w:val="nil"/>
          <w:right w:val="nil"/>
          <w:between w:val="nil"/>
        </w:pBdr>
        <w:spacing w:after="120"/>
        <w:ind w:firstLine="360"/>
        <w:jc w:val="both"/>
        <w:rPr>
          <w:color w:val="000000"/>
        </w:rPr>
      </w:pPr>
      <w:r>
        <w:rPr>
          <w:color w:val="000000"/>
        </w:rPr>
        <w:t xml:space="preserve">More recently, Chang </w:t>
      </w:r>
      <w:r w:rsidR="00EE32C7">
        <w:rPr>
          <w:color w:val="000000"/>
        </w:rPr>
        <w:fldChar w:fldCharType="begin"/>
      </w:r>
      <w:r w:rsidR="00EE32C7">
        <w:rPr>
          <w:color w:val="000000"/>
        </w:rPr>
        <w:instrText xml:space="preserve"> ADDIN ZOTERO_ITEM CSL_CITATION {"citationID":"a5glsfe3os","properties":{"formattedCitation":"[2]","plainCitation":"[2]","noteIndex":0},"citationItems":[{"id":333,"uris":["http://zotero.org/users/7276241/items/L72BBDJY"],"itemData":{"id":333,"type":"article","abstract":"What distinguishes authentic memes from those created by state actors? I utilize a self-supervised vision model, DeepCluster (Caron et al. 2019), to learn low-dimensional visual embeddings of memes and apply K-means to jointly cluster authentic and coordinated memes without additional inputs. I find that authentic and coordinated memes share a large fraction of visual themes but with varying degrees. Coordinated memes from Russian IRA accounts promote more themes around celebrities, quotes, screenshots, military, and gender. Authentic Reddit memes include more themes with comics and movie characters. A simple logistic regression on the low-dimensional embeddings can discern IRA memes from Reddit memes with an out-sample testing accuracy of 0.84.","DOI":"10.48550/arXiv.2206.02306","note":"arXiv:2206.02306 [cs]","number":"arXiv:2206.02306","publisher":"arXiv","source":"arXiv.org","title":"Mapping Visual Themes among Authentic and Coordinated Memes","URL":"http://arxiv.org/abs/2206.02306","author":[{"family":"Chang","given":"Keng-Chi"}],"accessed":{"date-parts":[["2022",11,17]]},"issued":{"date-parts":[["2022",6,5]]}}}],"schema":"https://github.com/citation-style-language/schema/raw/master/csl-citation.json"} </w:instrText>
      </w:r>
      <w:r w:rsidR="00EE32C7">
        <w:rPr>
          <w:color w:val="000000"/>
        </w:rPr>
        <w:fldChar w:fldCharType="separate"/>
      </w:r>
      <w:r w:rsidR="00EE32C7" w:rsidRPr="00EE32C7">
        <w:rPr>
          <w:szCs w:val="24"/>
        </w:rPr>
        <w:t>[2]</w:t>
      </w:r>
      <w:r w:rsidR="00EE32C7">
        <w:rPr>
          <w:color w:val="000000"/>
        </w:rPr>
        <w:fldChar w:fldCharType="end"/>
      </w:r>
      <w:r>
        <w:rPr>
          <w:color w:val="000000"/>
        </w:rPr>
        <w:t xml:space="preserve"> also analysed and clustered political memes vs non-political ones, but unlike Ferrara et al., he did so by using </w:t>
      </w:r>
      <w:r>
        <w:rPr>
          <w:i/>
          <w:color w:val="000000"/>
        </w:rPr>
        <w:t>DeepCluster</w:t>
      </w:r>
      <w:r w:rsidR="0013251A">
        <w:rPr>
          <w:i/>
          <w:color w:val="000000"/>
        </w:rPr>
        <w:t xml:space="preserve"> </w:t>
      </w:r>
      <w:r w:rsidR="0013251A" w:rsidRPr="00EE32C7">
        <w:rPr>
          <w:color w:val="000000"/>
        </w:rPr>
        <w:fldChar w:fldCharType="begin"/>
      </w:r>
      <w:r w:rsidR="0013251A">
        <w:rPr>
          <w:color w:val="000000"/>
        </w:rPr>
        <w:instrText xml:space="preserve"> ADDIN ZOTERO_ITEM CSL_CITATION {"citationID":"aulr36oj50","properties":{"formattedCitation":"[3]","plainCitation":"[3]","noteIndex":0},"citationItems":[{"id":336,"uris":["http://zotero.org/users/7276241/items/INHK3XK3"],"itemData":{"id":336,"type":"article","abstract":"Clustering is a class of unsupervised learning methods that has been extensively applied and studied in computer vision. Little work has been done to adapt it to the end-to-end training of visual features on large scale datasets. In this work, we present DeepCluster, a clustering method that jointly learns the parameters of a neural network and the cluster assignments of the resulting features. DeepCluster iteratively groups the features with a standard clustering algorithm, k-means, and uses the subsequent assignments as supervision to update the weights of the network. We apply DeepCluster to the unsupervised training of convolutional neural networks on large datasets like ImageNet and YFCC100M. The resulting model outperforms the current state of the art by a significant margin on all the standard benchmarks.","DOI":"10.48550/arXiv.1807.05520","note":"arXiv:1807.05520 [cs]","number":"arXiv:1807.05520","publisher":"arXiv","source":"arXiv.org","title":"Deep Clustering for Unsupervised Learning of Visual Features","URL":"http://arxiv.org/abs/1807.05520","author":[{"family":"Caron","given":"Mathilde"},{"family":"Bojanowski","given":"Piotr"},{"family":"Joulin","given":"Armand"},{"family":"Douze","given":"Matthijs"}],"accessed":{"date-parts":[["2022",11,19]]},"issued":{"date-parts":[["2019",3,18]]}}}],"schema":"https://github.com/citation-style-language/schema/raw/master/csl-citation.json"} </w:instrText>
      </w:r>
      <w:r w:rsidR="0013251A" w:rsidRPr="00EE32C7">
        <w:rPr>
          <w:color w:val="000000"/>
        </w:rPr>
        <w:fldChar w:fldCharType="separate"/>
      </w:r>
      <w:r w:rsidR="0013251A" w:rsidRPr="00EE32C7">
        <w:rPr>
          <w:szCs w:val="24"/>
        </w:rPr>
        <w:t>[3]</w:t>
      </w:r>
      <w:r w:rsidR="0013251A" w:rsidRPr="00EE32C7">
        <w:rPr>
          <w:color w:val="000000"/>
        </w:rPr>
        <w:fldChar w:fldCharType="end"/>
      </w:r>
      <w:r>
        <w:rPr>
          <w:color w:val="000000"/>
        </w:rPr>
        <w:t xml:space="preserve">. DeepCluster is a self-supervised </w:t>
      </w:r>
      <w:r w:rsidR="00B61E89">
        <w:rPr>
          <w:color w:val="000000"/>
        </w:rPr>
        <w:t>architecture</w:t>
      </w:r>
      <w:r>
        <w:rPr>
          <w:color w:val="000000"/>
        </w:rPr>
        <w:t xml:space="preserve"> that does the following:</w:t>
      </w:r>
    </w:p>
    <w:p w14:paraId="00000063" w14:textId="77777777" w:rsidR="00FF63E7" w:rsidRDefault="000073DA" w:rsidP="00CF1E41">
      <w:pPr>
        <w:numPr>
          <w:ilvl w:val="0"/>
          <w:numId w:val="2"/>
        </w:numPr>
        <w:pBdr>
          <w:top w:val="nil"/>
          <w:left w:val="nil"/>
          <w:bottom w:val="nil"/>
          <w:right w:val="nil"/>
          <w:between w:val="nil"/>
        </w:pBdr>
        <w:spacing w:after="120"/>
        <w:jc w:val="both"/>
      </w:pPr>
      <w:r>
        <w:rPr>
          <w:color w:val="000000"/>
        </w:rPr>
        <w:t>Take unlabelled images and augment them.</w:t>
      </w:r>
    </w:p>
    <w:p w14:paraId="00000064" w14:textId="3D1AF560" w:rsidR="00FF63E7" w:rsidRDefault="000073DA" w:rsidP="00CF1E41">
      <w:pPr>
        <w:numPr>
          <w:ilvl w:val="0"/>
          <w:numId w:val="2"/>
        </w:numPr>
        <w:pBdr>
          <w:top w:val="nil"/>
          <w:left w:val="nil"/>
          <w:bottom w:val="nil"/>
          <w:right w:val="nil"/>
          <w:between w:val="nil"/>
        </w:pBdr>
        <w:spacing w:after="120"/>
        <w:jc w:val="both"/>
      </w:pPr>
      <w:r>
        <w:rPr>
          <w:color w:val="000000"/>
        </w:rPr>
        <w:t xml:space="preserve"> Use</w:t>
      </w:r>
      <w:r w:rsidR="0076275F">
        <w:rPr>
          <w:color w:val="000000"/>
        </w:rPr>
        <w:t xml:space="preserve"> a Convolutional Network</w:t>
      </w:r>
      <w:r>
        <w:rPr>
          <w:color w:val="000000"/>
        </w:rPr>
        <w:t xml:space="preserve"> </w:t>
      </w:r>
      <w:r w:rsidR="0076275F">
        <w:rPr>
          <w:color w:val="000000"/>
        </w:rPr>
        <w:t>(</w:t>
      </w:r>
      <w:r>
        <w:rPr>
          <w:i/>
          <w:color w:val="000000"/>
        </w:rPr>
        <w:t>ConvNet</w:t>
      </w:r>
      <w:r w:rsidR="0076275F">
        <w:rPr>
          <w:iCs/>
          <w:color w:val="000000"/>
        </w:rPr>
        <w:t>)</w:t>
      </w:r>
      <w:r>
        <w:rPr>
          <w:color w:val="000000"/>
        </w:rPr>
        <w:t xml:space="preserve"> architecture, for example AlexNet or VGG-16, to extract features from the augmented images.</w:t>
      </w:r>
      <w:r w:rsidR="00BE0619">
        <w:rPr>
          <w:color w:val="000000"/>
        </w:rPr>
        <w:t xml:space="preserve"> Noting that in this case, the author chose VGG-16</w:t>
      </w:r>
    </w:p>
    <w:p w14:paraId="00000065" w14:textId="77777777" w:rsidR="00FF63E7" w:rsidRDefault="000073DA" w:rsidP="00CF1E41">
      <w:pPr>
        <w:numPr>
          <w:ilvl w:val="0"/>
          <w:numId w:val="2"/>
        </w:numPr>
        <w:pBdr>
          <w:top w:val="nil"/>
          <w:left w:val="nil"/>
          <w:bottom w:val="nil"/>
          <w:right w:val="nil"/>
          <w:between w:val="nil"/>
        </w:pBdr>
        <w:spacing w:after="120"/>
        <w:jc w:val="both"/>
      </w:pPr>
      <w:r>
        <w:rPr>
          <w:color w:val="000000"/>
        </w:rPr>
        <w:t xml:space="preserve">Use </w:t>
      </w:r>
      <w:r>
        <w:rPr>
          <w:i/>
          <w:color w:val="000000"/>
        </w:rPr>
        <w:t>Principle Component Analysis</w:t>
      </w:r>
      <w:r>
        <w:rPr>
          <w:color w:val="000000"/>
        </w:rPr>
        <w:t xml:space="preserve"> </w:t>
      </w:r>
      <w:r>
        <w:rPr>
          <w:i/>
          <w:color w:val="000000"/>
        </w:rPr>
        <w:t xml:space="preserve">(PCA) </w:t>
      </w:r>
      <w:r>
        <w:rPr>
          <w:color w:val="000000"/>
        </w:rPr>
        <w:t>to reduce the dimensions of the feature vector.</w:t>
      </w:r>
    </w:p>
    <w:p w14:paraId="00000066" w14:textId="77777777" w:rsidR="00FF63E7" w:rsidRDefault="000073DA" w:rsidP="00CF1E41">
      <w:pPr>
        <w:numPr>
          <w:ilvl w:val="0"/>
          <w:numId w:val="2"/>
        </w:numPr>
        <w:pBdr>
          <w:top w:val="nil"/>
          <w:left w:val="nil"/>
          <w:bottom w:val="nil"/>
          <w:right w:val="nil"/>
          <w:between w:val="nil"/>
        </w:pBdr>
        <w:spacing w:after="120"/>
        <w:jc w:val="both"/>
      </w:pPr>
      <w:r>
        <w:rPr>
          <w:color w:val="000000"/>
        </w:rPr>
        <w:t xml:space="preserve">Pass the reduced feature vector to </w:t>
      </w:r>
      <w:r>
        <w:rPr>
          <w:i/>
          <w:color w:val="000000"/>
        </w:rPr>
        <w:t>K-Means</w:t>
      </w:r>
      <w:r>
        <w:rPr>
          <w:color w:val="000000"/>
        </w:rPr>
        <w:t xml:space="preserve"> clustering algorithm to assign each image (in feature vector form) to a cluster.</w:t>
      </w:r>
    </w:p>
    <w:p w14:paraId="00000067" w14:textId="77777777" w:rsidR="00FF63E7" w:rsidRDefault="000073DA" w:rsidP="00CF1E41">
      <w:pPr>
        <w:numPr>
          <w:ilvl w:val="0"/>
          <w:numId w:val="2"/>
        </w:numPr>
        <w:pBdr>
          <w:top w:val="nil"/>
          <w:left w:val="nil"/>
          <w:bottom w:val="nil"/>
          <w:right w:val="nil"/>
          <w:between w:val="nil"/>
        </w:pBdr>
        <w:spacing w:after="120"/>
        <w:jc w:val="both"/>
      </w:pPr>
      <w:r>
        <w:rPr>
          <w:color w:val="000000"/>
        </w:rPr>
        <w:lastRenderedPageBreak/>
        <w:t xml:space="preserve">Generate </w:t>
      </w:r>
      <w:r>
        <w:rPr>
          <w:i/>
          <w:color w:val="000000"/>
        </w:rPr>
        <w:t>pseudo-labels</w:t>
      </w:r>
      <w:r>
        <w:rPr>
          <w:color w:val="000000"/>
        </w:rPr>
        <w:t xml:space="preserve"> for each feature vector from these cluster assignments.</w:t>
      </w:r>
    </w:p>
    <w:p w14:paraId="00000068" w14:textId="77777777" w:rsidR="00FF63E7" w:rsidRDefault="000073DA" w:rsidP="00CF1E41">
      <w:pPr>
        <w:numPr>
          <w:ilvl w:val="0"/>
          <w:numId w:val="2"/>
        </w:numPr>
        <w:pBdr>
          <w:top w:val="nil"/>
          <w:left w:val="nil"/>
          <w:bottom w:val="nil"/>
          <w:right w:val="nil"/>
          <w:between w:val="nil"/>
        </w:pBdr>
        <w:spacing w:after="120"/>
        <w:jc w:val="both"/>
      </w:pPr>
      <w:r>
        <w:rPr>
          <w:color w:val="000000"/>
        </w:rPr>
        <w:t>Train the ConvNet architecture to predict these clusters and update its performance by minimizing the multinomial logistic loss (i.e., cross entropy) using mini-batch gradient descent and backpropagation to compute the gradient.</w:t>
      </w:r>
    </w:p>
    <w:p w14:paraId="00000069" w14:textId="00210544" w:rsidR="00FF63E7" w:rsidRDefault="000073DA" w:rsidP="00CF1E41">
      <w:pPr>
        <w:pBdr>
          <w:top w:val="nil"/>
          <w:left w:val="nil"/>
          <w:bottom w:val="nil"/>
          <w:right w:val="nil"/>
          <w:between w:val="nil"/>
        </w:pBdr>
        <w:spacing w:after="120"/>
        <w:jc w:val="both"/>
        <w:rPr>
          <w:color w:val="000000"/>
        </w:rPr>
      </w:pPr>
      <w:r>
        <w:rPr>
          <w:color w:val="000000"/>
        </w:rPr>
        <w:t xml:space="preserve">Regarding the implementation of K-means, Chang set the number of clusters hyper-parameter (K) to 100 and used Euclidean distance to cluster the feature vector representation of the images. Based on the architectural setup mentioned above, he was able to visualise the difference between political and non-political (i.e., authentic) memes as shown in </w:t>
      </w:r>
      <w:r>
        <w:rPr>
          <w:color w:val="000000"/>
          <w:cs/>
        </w:rPr>
        <w:t>‎</w:t>
      </w:r>
      <w:r w:rsidR="0030011A">
        <w:rPr>
          <w:color w:val="000000"/>
        </w:rPr>
        <w:fldChar w:fldCharType="begin"/>
      </w:r>
      <w:r w:rsidR="0030011A">
        <w:rPr>
          <w:color w:val="000000"/>
        </w:rPr>
        <w:instrText xml:space="preserve"> REF _Ref120078933 \h </w:instrText>
      </w:r>
      <w:r w:rsidR="00CB49C1">
        <w:rPr>
          <w:color w:val="000000"/>
        </w:rPr>
        <w:instrText xml:space="preserve"> \* MERGEFORMAT </w:instrText>
      </w:r>
      <w:r w:rsidR="0030011A">
        <w:rPr>
          <w:color w:val="000000"/>
        </w:rPr>
      </w:r>
      <w:r w:rsidR="0030011A">
        <w:rPr>
          <w:color w:val="000000"/>
        </w:rPr>
        <w:fldChar w:fldCharType="separate"/>
      </w:r>
      <w:r w:rsidR="009910D7" w:rsidRPr="009910D7">
        <w:rPr>
          <w:color w:val="000000"/>
        </w:rPr>
        <w:t>Figure 3</w:t>
      </w:r>
      <w:r w:rsidR="0030011A">
        <w:rPr>
          <w:color w:val="000000"/>
        </w:rPr>
        <w:fldChar w:fldCharType="end"/>
      </w:r>
      <w:r>
        <w:rPr>
          <w:color w:val="000000"/>
        </w:rPr>
        <w:t>.</w:t>
      </w:r>
    </w:p>
    <w:p w14:paraId="0000006A" w14:textId="77777777" w:rsidR="00FF63E7" w:rsidRDefault="000073DA" w:rsidP="00CF1E41">
      <w:pPr>
        <w:keepNext/>
        <w:pBdr>
          <w:top w:val="nil"/>
          <w:left w:val="nil"/>
          <w:bottom w:val="nil"/>
          <w:right w:val="nil"/>
          <w:between w:val="nil"/>
        </w:pBdr>
        <w:spacing w:after="120"/>
        <w:ind w:firstLine="0"/>
        <w:jc w:val="center"/>
        <w:rPr>
          <w:color w:val="000000"/>
        </w:rPr>
      </w:pPr>
      <w:r>
        <w:rPr>
          <w:noProof/>
          <w:color w:val="000000"/>
          <w:lang w:val="en-US" w:eastAsia="en-US"/>
        </w:rPr>
        <w:drawing>
          <wp:inline distT="0" distB="0" distL="0" distR="0" wp14:anchorId="6891C1A8" wp14:editId="3ABF4058">
            <wp:extent cx="2815683" cy="3141807"/>
            <wp:effectExtent l="0" t="0" r="0" b="0"/>
            <wp:docPr id="15" name="Picture 15"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text&#10;&#10;Description automatically generated"/>
                    <pic:cNvPicPr preferRelativeResize="0"/>
                  </pic:nvPicPr>
                  <pic:blipFill>
                    <a:blip r:embed="rId16"/>
                    <a:srcRect/>
                    <a:stretch>
                      <a:fillRect/>
                    </a:stretch>
                  </pic:blipFill>
                  <pic:spPr>
                    <a:xfrm>
                      <a:off x="0" y="0"/>
                      <a:ext cx="2815683" cy="3141807"/>
                    </a:xfrm>
                    <a:prstGeom prst="rect">
                      <a:avLst/>
                    </a:prstGeom>
                    <a:ln/>
                  </pic:spPr>
                </pic:pic>
              </a:graphicData>
            </a:graphic>
          </wp:inline>
        </w:drawing>
      </w:r>
    </w:p>
    <w:p w14:paraId="0000006B" w14:textId="5FC6CE47" w:rsidR="00FF63E7" w:rsidRDefault="00B13FF1" w:rsidP="00CF1E41">
      <w:pPr>
        <w:pBdr>
          <w:top w:val="nil"/>
          <w:left w:val="nil"/>
          <w:bottom w:val="nil"/>
          <w:right w:val="nil"/>
          <w:between w:val="nil"/>
        </w:pBdr>
        <w:tabs>
          <w:tab w:val="left" w:pos="900"/>
        </w:tabs>
        <w:ind w:left="567" w:firstLine="0"/>
        <w:jc w:val="center"/>
        <w:rPr>
          <w:b/>
          <w:color w:val="000000"/>
          <w:sz w:val="18"/>
          <w:szCs w:val="18"/>
        </w:rPr>
      </w:pPr>
      <w:bookmarkStart w:id="56" w:name="_Ref120078933"/>
      <w:bookmarkStart w:id="57" w:name="_Hlk120077810"/>
      <w:bookmarkStart w:id="58" w:name="_Toc13726691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3</w:t>
      </w:r>
      <w:r w:rsidRPr="00B13FF1">
        <w:rPr>
          <w:color w:val="000000"/>
          <w:sz w:val="18"/>
          <w:szCs w:val="18"/>
        </w:rPr>
        <w:fldChar w:fldCharType="end"/>
      </w:r>
      <w:bookmarkEnd w:id="56"/>
      <w:r w:rsidRPr="00B13FF1">
        <w:rPr>
          <w:color w:val="000000"/>
          <w:sz w:val="18"/>
          <w:szCs w:val="18"/>
          <w:lang w:val="en-US"/>
        </w:rPr>
        <w:t>.</w:t>
      </w:r>
      <w:r w:rsidRPr="00B13FF1">
        <w:rPr>
          <w:i/>
          <w:iCs/>
          <w:color w:val="000000"/>
          <w:sz w:val="18"/>
          <w:szCs w:val="18"/>
          <w:lang w:val="en-US"/>
        </w:rPr>
        <w:t xml:space="preserve"> </w:t>
      </w:r>
      <w:bookmarkEnd w:id="57"/>
      <w:r>
        <w:rPr>
          <w:color w:val="000000"/>
          <w:sz w:val="18"/>
          <w:szCs w:val="18"/>
        </w:rPr>
        <w:t xml:space="preserve">t-SNE projection of IRA (i.e., political) and Reddit (i.e., non-political) memes, where each colour indicates a cluster on the embedding space (i.e., feature vectors) learned from DeepCluster </w:t>
      </w:r>
      <w:r w:rsidR="00EE32C7" w:rsidRPr="00EE32C7">
        <w:rPr>
          <w:color w:val="000000"/>
          <w:sz w:val="18"/>
          <w:szCs w:val="18"/>
        </w:rPr>
        <w:fldChar w:fldCharType="begin"/>
      </w:r>
      <w:r w:rsidR="00EE32C7">
        <w:rPr>
          <w:color w:val="000000"/>
          <w:sz w:val="18"/>
          <w:szCs w:val="18"/>
        </w:rPr>
        <w:instrText xml:space="preserve"> ADDIN ZOTERO_ITEM CSL_CITATION {"citationID":"a4gsr107io","properties":{"formattedCitation":"[2]","plainCitation":"[2]","noteIndex":0},"citationItems":[{"id":333,"uris":["http://zotero.org/users/7276241/items/L72BBDJY"],"itemData":{"id":333,"type":"article","abstract":"What distinguishes authentic memes from those created by state actors? I utilize a self-supervised vision model, DeepCluster (Caron et al. 2019), to learn low-dimensional visual embeddings of memes and apply K-means to jointly cluster authentic and coordinated memes without additional inputs. I find that authentic and coordinated memes share a large fraction of visual themes but with varying degrees. Coordinated memes from Russian IRA accounts promote more themes around celebrities, quotes, screenshots, military, and gender. Authentic Reddit memes include more themes with comics and movie characters. A simple logistic regression on the low-dimensional embeddings can discern IRA memes from Reddit memes with an out-sample testing accuracy of 0.84.","DOI":"10.48550/arXiv.2206.02306","note":"arXiv:2206.02306 [cs]","number":"arXiv:2206.02306","publisher":"arXiv","source":"arXiv.org","title":"Mapping Visual Themes among Authentic and Coordinated Memes","URL":"http://arxiv.org/abs/2206.02306","author":[{"family":"Chang","given":"Keng-Chi"}],"accessed":{"date-parts":[["2022",11,17]]},"issued":{"date-parts":[["2022",6,5]]}}}],"schema":"https://github.com/citation-style-language/schema/raw/master/csl-citation.json"} </w:instrText>
      </w:r>
      <w:r w:rsidR="00EE32C7" w:rsidRPr="00EE32C7">
        <w:rPr>
          <w:color w:val="000000"/>
          <w:sz w:val="18"/>
          <w:szCs w:val="18"/>
        </w:rPr>
        <w:fldChar w:fldCharType="separate"/>
      </w:r>
      <w:r w:rsidR="00EE32C7" w:rsidRPr="00EE32C7">
        <w:rPr>
          <w:sz w:val="18"/>
          <w:szCs w:val="24"/>
        </w:rPr>
        <w:t>[2]</w:t>
      </w:r>
      <w:r w:rsidR="00EE32C7" w:rsidRPr="00EE32C7">
        <w:rPr>
          <w:color w:val="000000"/>
          <w:sz w:val="18"/>
          <w:szCs w:val="18"/>
        </w:rPr>
        <w:fldChar w:fldCharType="end"/>
      </w:r>
      <w:r>
        <w:rPr>
          <w:color w:val="000000"/>
          <w:sz w:val="18"/>
          <w:szCs w:val="18"/>
        </w:rPr>
        <w:t>.</w:t>
      </w:r>
      <w:bookmarkEnd w:id="58"/>
    </w:p>
    <w:p w14:paraId="17C6558F" w14:textId="77777777" w:rsidR="008928F5" w:rsidRDefault="008928F5" w:rsidP="00CF1E41">
      <w:pPr>
        <w:pBdr>
          <w:top w:val="nil"/>
          <w:left w:val="nil"/>
          <w:bottom w:val="nil"/>
          <w:right w:val="nil"/>
          <w:between w:val="nil"/>
        </w:pBdr>
        <w:spacing w:after="120"/>
        <w:jc w:val="both"/>
        <w:rPr>
          <w:ins w:id="59" w:author="nahla" w:date="2023-06-10T11:21:00Z"/>
          <w:color w:val="000000"/>
        </w:rPr>
      </w:pPr>
    </w:p>
    <w:p w14:paraId="0000006C" w14:textId="66747D4B" w:rsidR="00FF63E7" w:rsidRDefault="000073DA" w:rsidP="00CF1E41">
      <w:pPr>
        <w:pBdr>
          <w:top w:val="nil"/>
          <w:left w:val="nil"/>
          <w:bottom w:val="nil"/>
          <w:right w:val="nil"/>
          <w:between w:val="nil"/>
        </w:pBdr>
        <w:spacing w:after="120"/>
        <w:jc w:val="both"/>
        <w:rPr>
          <w:color w:val="000000"/>
        </w:rPr>
      </w:pPr>
      <w:r>
        <w:rPr>
          <w:color w:val="000000"/>
        </w:rPr>
        <w:t>Regarding step 6. In the DeepCluster architecture, he used logistic regression to obtain a classification</w:t>
      </w:r>
      <w:r w:rsidR="00483BA0">
        <w:rPr>
          <w:color w:val="000000"/>
        </w:rPr>
        <w:t xml:space="preserve"> F1-score</w:t>
      </w:r>
      <w:r>
        <w:rPr>
          <w:color w:val="000000"/>
        </w:rPr>
        <w:t xml:space="preserve"> of </w:t>
      </w:r>
      <w:r w:rsidR="002A03B2">
        <w:rPr>
          <w:color w:val="000000"/>
        </w:rPr>
        <w:t>0.</w:t>
      </w:r>
      <w:r w:rsidR="00483BA0">
        <w:rPr>
          <w:color w:val="000000"/>
        </w:rPr>
        <w:t>84</w:t>
      </w:r>
      <w:r>
        <w:rPr>
          <w:color w:val="000000"/>
        </w:rPr>
        <w:t>.</w:t>
      </w:r>
    </w:p>
    <w:p w14:paraId="0000006D" w14:textId="77777777" w:rsidR="00FF63E7" w:rsidRDefault="000073DA" w:rsidP="00CF1E41">
      <w:pPr>
        <w:pStyle w:val="Heading4"/>
        <w:numPr>
          <w:ilvl w:val="3"/>
          <w:numId w:val="1"/>
        </w:numPr>
        <w:jc w:val="both"/>
      </w:pPr>
      <w:bookmarkStart w:id="60" w:name="_Toc137266855"/>
      <w:r>
        <w:t>Using pHash</w:t>
      </w:r>
      <w:bookmarkEnd w:id="60"/>
    </w:p>
    <w:p w14:paraId="0000006E" w14:textId="26054EBD" w:rsidR="00FF63E7" w:rsidRDefault="000073DA" w:rsidP="00CF1E41">
      <w:pPr>
        <w:pBdr>
          <w:top w:val="nil"/>
          <w:left w:val="nil"/>
          <w:bottom w:val="nil"/>
          <w:right w:val="nil"/>
          <w:between w:val="nil"/>
        </w:pBdr>
        <w:spacing w:after="120"/>
        <w:ind w:firstLine="360"/>
        <w:jc w:val="both"/>
        <w:rPr>
          <w:color w:val="000000"/>
        </w:rPr>
      </w:pPr>
      <w:r>
        <w:rPr>
          <w:color w:val="000000"/>
        </w:rPr>
        <w:t xml:space="preserve">Focusing on the nature of how memes propagate on social platforms, Zannettou et al. </w:t>
      </w:r>
      <w:bookmarkStart w:id="61" w:name="_Hlk120077629"/>
      <w:r w:rsidR="00EE32C7" w:rsidRPr="00EE32C7">
        <w:rPr>
          <w:color w:val="000000"/>
        </w:rPr>
        <w:fldChar w:fldCharType="begin"/>
      </w:r>
      <w:r w:rsidR="00EE32C7">
        <w:rPr>
          <w:color w:val="000000"/>
        </w:rPr>
        <w:instrText xml:space="preserve"> ADDIN ZOTERO_ITEM CSL_CITATION {"citationID":"a27dfq42mjl","properties":{"formattedCitation":"[4]","plainCitation":"[4]","noteIndex":0},"citationItems":[{"id":340,"uris":["http://zotero.org/users/7276241/items/XEGMQYMW"],"itemData":{"id":340,"type":"article","abstract":"Internet memes are increasingly used to sway and manipulate public opinion. This prompts the need to study their propagation, evolution, and influence across the Web. In this paper, we detect and measure the propagation of memes across multiple Web communities, using a processing pipeline based on perceptual hashing and clustering techniques, and a dataset of 160M images from 2.6B posts gathered from Twitter, Reddit, 4chan's Politically Incorrect board (/pol/), and Gab, over the course of 13 months. We group the images posted on fringe Web communities (/pol/, Gab, and The_Donald subreddit) into clusters, annotate them using meme metadata obtained from Know Your Meme, and also map images from mainstream communities (Twitter and Reddit) to the clusters. Our analysis provides an assessment of the popularity and diversity of memes in the context of each community, showing, e.g., that racist memes are extremely common in fringe Web communities. We also find a substantial number of politics-related memes on both mainstream and fringe Web communities, supporting media reports that memes might be used to enhance or harm politicians. Finally, we use Hawkes processes to model the interplay between Web communities and quantify their reciprocal influence, finding that /pol/ substantially influences the meme ecosystem with the number of memes it produces, while \\td has a higher success rate in pushing them to other communities.","note":"arXiv:1805.12512 [cs]","number":"arXiv:1805.12512","publisher":"arXiv","source":"arXiv.org","title":"On the Origins of Memes by Means of Fringe Web Communities","URL":"http://arxiv.org/abs/1805.12512","author":[{"family":"Zannettou","given":"Savvas"},{"family":"Caulfield","given":"Tristan"},{"family":"Blackburn","given":"Jeremy"},{"family":"De Cristofaro","given":"Emiliano"},{"family":"Sirivianos","given":"Michael"},{"family":"Stringhini","given":"Gianluca"},{"family":"Suarez-Tangil","given":"Guillermo"}],"accessed":{"date-parts":[["2022",11,22]]},"issued":{"date-parts":[["2018",9,22]]}}}],"schema":"https://github.com/citation-style-language/schema/raw/master/csl-citation.json"} </w:instrText>
      </w:r>
      <w:r w:rsidR="00EE32C7" w:rsidRPr="00EE32C7">
        <w:rPr>
          <w:color w:val="000000"/>
        </w:rPr>
        <w:fldChar w:fldCharType="separate"/>
      </w:r>
      <w:r w:rsidR="00EE32C7" w:rsidRPr="00EE32C7">
        <w:rPr>
          <w:szCs w:val="24"/>
        </w:rPr>
        <w:t>[4]</w:t>
      </w:r>
      <w:r w:rsidR="00EE32C7" w:rsidRPr="00EE32C7">
        <w:rPr>
          <w:color w:val="000000"/>
        </w:rPr>
        <w:fldChar w:fldCharType="end"/>
      </w:r>
      <w:bookmarkEnd w:id="61"/>
      <w:r>
        <w:rPr>
          <w:color w:val="000000"/>
        </w:rPr>
        <w:t xml:space="preserve"> grouped various types of memes (including political ones) into clusters to gain insights about what types of memes are present in each social platform, and the influence of such platforms on each other in terms of propagating memes. More specifically, the steps done to group images into clusters and then check which of these clusters have similar images to assign them to higher level groups are illustrated in </w:t>
      </w:r>
      <w:r>
        <w:rPr>
          <w:color w:val="000000"/>
          <w:cs/>
        </w:rPr>
        <w:t>‎</w:t>
      </w:r>
      <w:r w:rsidR="0030011A">
        <w:rPr>
          <w:color w:val="000000"/>
        </w:rPr>
        <w:fldChar w:fldCharType="begin"/>
      </w:r>
      <w:r w:rsidR="0030011A">
        <w:rPr>
          <w:color w:val="000000"/>
        </w:rPr>
        <w:instrText xml:space="preserve"> REF _Ref120078943 \h </w:instrText>
      </w:r>
      <w:r w:rsidR="00CB49C1">
        <w:rPr>
          <w:color w:val="000000"/>
        </w:rPr>
        <w:instrText xml:space="preserve"> \* MERGEFORMAT </w:instrText>
      </w:r>
      <w:r w:rsidR="0030011A">
        <w:rPr>
          <w:color w:val="000000"/>
        </w:rPr>
      </w:r>
      <w:r w:rsidR="0030011A">
        <w:rPr>
          <w:color w:val="000000"/>
        </w:rPr>
        <w:fldChar w:fldCharType="separate"/>
      </w:r>
      <w:r w:rsidR="009910D7" w:rsidRPr="009910D7">
        <w:rPr>
          <w:color w:val="000000"/>
        </w:rPr>
        <w:t>Figure 4</w:t>
      </w:r>
      <w:r w:rsidR="0030011A">
        <w:rPr>
          <w:color w:val="000000"/>
        </w:rPr>
        <w:fldChar w:fldCharType="end"/>
      </w:r>
      <w:r>
        <w:rPr>
          <w:color w:val="000000"/>
        </w:rPr>
        <w:t xml:space="preserve">. </w:t>
      </w:r>
    </w:p>
    <w:p w14:paraId="0000006F" w14:textId="77777777" w:rsidR="00FF63E7" w:rsidRDefault="000073DA" w:rsidP="00CF1E41">
      <w:pPr>
        <w:keepNext/>
        <w:pBdr>
          <w:top w:val="nil"/>
          <w:left w:val="nil"/>
          <w:bottom w:val="nil"/>
          <w:right w:val="nil"/>
          <w:between w:val="nil"/>
        </w:pBdr>
        <w:ind w:firstLine="0"/>
        <w:jc w:val="center"/>
        <w:rPr>
          <w:color w:val="000000"/>
        </w:rPr>
      </w:pPr>
      <w:r>
        <w:rPr>
          <w:noProof/>
          <w:color w:val="000000"/>
          <w:lang w:val="en-US" w:eastAsia="en-US"/>
        </w:rPr>
        <w:lastRenderedPageBreak/>
        <w:drawing>
          <wp:inline distT="0" distB="0" distL="0" distR="0" wp14:anchorId="5614428A" wp14:editId="6249886A">
            <wp:extent cx="4118822" cy="3183174"/>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118822" cy="3183174"/>
                    </a:xfrm>
                    <a:prstGeom prst="rect">
                      <a:avLst/>
                    </a:prstGeom>
                    <a:ln/>
                  </pic:spPr>
                </pic:pic>
              </a:graphicData>
            </a:graphic>
          </wp:inline>
        </w:drawing>
      </w:r>
    </w:p>
    <w:p w14:paraId="00000070" w14:textId="026984BA" w:rsidR="00FF63E7" w:rsidRDefault="005601CC" w:rsidP="00CF1E41">
      <w:pPr>
        <w:pBdr>
          <w:top w:val="nil"/>
          <w:left w:val="nil"/>
          <w:bottom w:val="nil"/>
          <w:right w:val="nil"/>
          <w:between w:val="nil"/>
        </w:pBdr>
        <w:tabs>
          <w:tab w:val="left" w:pos="900"/>
        </w:tabs>
        <w:spacing w:after="240" w:line="240" w:lineRule="auto"/>
        <w:ind w:left="567" w:firstLine="0"/>
        <w:jc w:val="center"/>
        <w:rPr>
          <w:b/>
          <w:color w:val="000000"/>
          <w:sz w:val="18"/>
          <w:szCs w:val="18"/>
        </w:rPr>
      </w:pPr>
      <w:bookmarkStart w:id="62" w:name="_Ref120078943"/>
      <w:bookmarkStart w:id="63" w:name="_Toc137266915"/>
      <w:r w:rsidRPr="005601CC">
        <w:rPr>
          <w:color w:val="000000"/>
          <w:sz w:val="18"/>
          <w:szCs w:val="18"/>
        </w:rPr>
        <w:t xml:space="preserve">Figure </w:t>
      </w:r>
      <w:r w:rsidRPr="005601CC">
        <w:rPr>
          <w:color w:val="000000"/>
          <w:sz w:val="18"/>
          <w:szCs w:val="18"/>
        </w:rPr>
        <w:fldChar w:fldCharType="begin"/>
      </w:r>
      <w:r w:rsidRPr="005601CC">
        <w:rPr>
          <w:color w:val="000000"/>
          <w:sz w:val="18"/>
          <w:szCs w:val="18"/>
        </w:rPr>
        <w:instrText xml:space="preserve"> SEQ Figure \* ARABIC </w:instrText>
      </w:r>
      <w:r w:rsidRPr="005601CC">
        <w:rPr>
          <w:color w:val="000000"/>
          <w:sz w:val="18"/>
          <w:szCs w:val="18"/>
        </w:rPr>
        <w:fldChar w:fldCharType="separate"/>
      </w:r>
      <w:r w:rsidR="009910D7">
        <w:rPr>
          <w:noProof/>
          <w:color w:val="000000"/>
          <w:sz w:val="18"/>
          <w:szCs w:val="18"/>
        </w:rPr>
        <w:t>4</w:t>
      </w:r>
      <w:r w:rsidRPr="005601CC">
        <w:rPr>
          <w:color w:val="000000"/>
          <w:sz w:val="18"/>
          <w:szCs w:val="18"/>
        </w:rPr>
        <w:fldChar w:fldCharType="end"/>
      </w:r>
      <w:bookmarkEnd w:id="62"/>
      <w:r w:rsidRPr="005601CC">
        <w:rPr>
          <w:color w:val="000000"/>
          <w:sz w:val="18"/>
          <w:szCs w:val="18"/>
          <w:lang w:val="en-US"/>
        </w:rPr>
        <w:t>.</w:t>
      </w:r>
      <w:r w:rsidRPr="005601CC">
        <w:rPr>
          <w:i/>
          <w:iCs/>
          <w:color w:val="000000"/>
          <w:sz w:val="18"/>
          <w:szCs w:val="18"/>
          <w:lang w:val="en-US"/>
        </w:rPr>
        <w:t xml:space="preserve"> </w:t>
      </w:r>
      <w:r>
        <w:rPr>
          <w:color w:val="000000"/>
          <w:sz w:val="18"/>
          <w:szCs w:val="18"/>
        </w:rPr>
        <w:t xml:space="preserve">The processing pipeline used by Zannettou et al. </w:t>
      </w:r>
      <w:r w:rsidR="00EE32C7" w:rsidRPr="00EE32C7">
        <w:rPr>
          <w:color w:val="000000"/>
          <w:sz w:val="18"/>
          <w:szCs w:val="18"/>
        </w:rPr>
        <w:fldChar w:fldCharType="begin"/>
      </w:r>
      <w:r w:rsidR="00EE32C7">
        <w:rPr>
          <w:color w:val="000000"/>
          <w:sz w:val="18"/>
          <w:szCs w:val="18"/>
        </w:rPr>
        <w:instrText xml:space="preserve"> ADDIN ZOTERO_ITEM CSL_CITATION {"citationID":"5vZEQTj8","properties":{"formattedCitation":"[4]","plainCitation":"[4]","noteIndex":0},"citationItems":[{"id":340,"uris":["http://zotero.org/users/7276241/items/XEGMQYMW"],"itemData":{"id":340,"type":"article","abstract":"Internet memes are increasingly used to sway and manipulate public opinion. This prompts the need to study their propagation, evolution, and influence across the Web. In this paper, we detect and measure the propagation of memes across multiple Web communities, using a processing pipeline based on perceptual hashing and clustering techniques, and a dataset of 160M images from 2.6B posts gathered from Twitter, Reddit, 4chan's Politically Incorrect board (/pol/), and Gab, over the course of 13 months. We group the images posted on fringe Web communities (/pol/, Gab, and The_Donald subreddit) into clusters, annotate them using meme metadata obtained from Know Your Meme, and also map images from mainstream communities (Twitter and Reddit) to the clusters. Our analysis provides an assessment of the popularity and diversity of memes in the context of each community, showing, e.g., that racist memes are extremely common in fringe Web communities. We also find a substantial number of politics-related memes on both mainstream and fringe Web communities, supporting media reports that memes might be used to enhance or harm politicians. Finally, we use Hawkes processes to model the interplay between Web communities and quantify their reciprocal influence, finding that /pol/ substantially influences the meme ecosystem with the number of memes it produces, while \\td has a higher success rate in pushing them to other communities.","note":"arXiv:1805.12512 [cs]","number":"arXiv:1805.12512","publisher":"arXiv","source":"arXiv.org","title":"On the Origins of Memes by Means of Fringe Web Communities","URL":"http://arxiv.org/abs/1805.12512","author":[{"family":"Zannettou","given":"Savvas"},{"family":"Caulfield","given":"Tristan"},{"family":"Blackburn","given":"Jeremy"},{"family":"De Cristofaro","given":"Emiliano"},{"family":"Sirivianos","given":"Michael"},{"family":"Stringhini","given":"Gianluca"},{"family":"Suarez-Tangil","given":"Guillermo"}],"accessed":{"date-parts":[["2022",11,22]]},"issued":{"date-parts":[["2018",9,22]]}}}],"schema":"https://github.com/citation-style-language/schema/raw/master/csl-citation.json"} </w:instrText>
      </w:r>
      <w:r w:rsidR="00EE32C7" w:rsidRPr="00EE32C7">
        <w:rPr>
          <w:color w:val="000000"/>
          <w:sz w:val="18"/>
          <w:szCs w:val="18"/>
        </w:rPr>
        <w:fldChar w:fldCharType="separate"/>
      </w:r>
      <w:r w:rsidR="00EE32C7" w:rsidRPr="00EE32C7">
        <w:rPr>
          <w:sz w:val="18"/>
          <w:szCs w:val="24"/>
        </w:rPr>
        <w:t>[4]</w:t>
      </w:r>
      <w:r w:rsidR="00EE32C7" w:rsidRPr="00EE32C7">
        <w:rPr>
          <w:color w:val="000000"/>
          <w:sz w:val="18"/>
          <w:szCs w:val="18"/>
        </w:rPr>
        <w:fldChar w:fldCharType="end"/>
      </w:r>
      <w:r>
        <w:rPr>
          <w:color w:val="000000"/>
          <w:sz w:val="18"/>
          <w:szCs w:val="18"/>
        </w:rPr>
        <w:t>.</w:t>
      </w:r>
      <w:bookmarkEnd w:id="63"/>
    </w:p>
    <w:p w14:paraId="00000071" w14:textId="5E79B01E" w:rsidR="00FF63E7" w:rsidRDefault="000073DA" w:rsidP="00CF1E41">
      <w:pPr>
        <w:pBdr>
          <w:top w:val="nil"/>
          <w:left w:val="nil"/>
          <w:bottom w:val="nil"/>
          <w:right w:val="nil"/>
          <w:between w:val="nil"/>
        </w:pBdr>
        <w:spacing w:after="120"/>
        <w:jc w:val="both"/>
        <w:rPr>
          <w:color w:val="000000"/>
        </w:rPr>
      </w:pPr>
      <w:r>
        <w:rPr>
          <w:color w:val="000000"/>
        </w:rPr>
        <w:t xml:space="preserve">They collected images of memes from various mainstream platforms and fringe web communities, then they used the </w:t>
      </w:r>
      <w:r>
        <w:rPr>
          <w:i/>
          <w:color w:val="000000"/>
        </w:rPr>
        <w:t xml:space="preserve">Perceptual Hashing (pHash) </w:t>
      </w:r>
      <w:r>
        <w:rPr>
          <w:color w:val="000000"/>
        </w:rPr>
        <w:t xml:space="preserve">algorithm </w:t>
      </w:r>
      <w:r w:rsidR="00EE32C7" w:rsidRPr="00EE32C7">
        <w:rPr>
          <w:color w:val="000000"/>
        </w:rPr>
        <w:fldChar w:fldCharType="begin"/>
      </w:r>
      <w:r w:rsidR="00EE32C7">
        <w:rPr>
          <w:color w:val="000000"/>
        </w:rPr>
        <w:instrText xml:space="preserve"> ADDIN ZOTERO_ITEM CSL_CITATION {"citationID":"aod1pv097a","properties":{"formattedCitation":"[5]","plainCitation":"[5]","noteIndex":0},"citationItems":[{"id":344,"uris":["http://zotero.org/users/7276241/items/3NNT8G54"],"itemData":{"id":344,"type":"article-journal","abstract":"We propose an image hashing paradigm using visually significant feature points. The feature points should be largely invariant under perceptually insignificant distortions. To satisfy this, we propose an iterative feature detector to extract significant geometry preserving feature points. We apply probabilistic quantization on the derived features to introduce randomness, which, in turn, reduces vulnerability to adversarial attacks. The proposed hash algorithm withstands standard benchmark (e.g., Stirmark) attacks, including compression, geometric distortions of scaling and small-angle rotation, and common signal-processing operations. Content changing (malicious) manipulations of image data are also accurately detected. Detailed statistical analysis in the form of receiver operating characteristic (ROC) curves is presented and reveals the success of the proposed scheme in achieving perceptual robustness while avoiding misclassification","container-title":"IEEE Transactions on Image Processing","DOI":"10.1109/TIP.2006.881948","ISSN":"1941-0042","issue":"11","note":"event-title: IEEE Transactions on Image Processing","page":"3452-3465","source":"IEEE Xplore","title":"Perceptual Image Hashing Via Feature Points: Performance Evaluation and Tradeoffs","title-short":"Perceptual Image Hashing Via Feature Points","volume":"15","author":[{"family":"Monga","given":"V."},{"family":"Evans","given":"B.L."}],"issued":{"date-parts":[["2006",11]]}}}],"schema":"https://github.com/citation-style-language/schema/raw/master/csl-citation.json"} </w:instrText>
      </w:r>
      <w:r w:rsidR="00EE32C7" w:rsidRPr="00EE32C7">
        <w:rPr>
          <w:color w:val="000000"/>
        </w:rPr>
        <w:fldChar w:fldCharType="separate"/>
      </w:r>
      <w:r w:rsidR="00EE32C7" w:rsidRPr="00EE32C7">
        <w:rPr>
          <w:szCs w:val="24"/>
        </w:rPr>
        <w:t>[5]</w:t>
      </w:r>
      <w:r w:rsidR="00EE32C7" w:rsidRPr="00EE32C7">
        <w:rPr>
          <w:color w:val="000000"/>
        </w:rPr>
        <w:fldChar w:fldCharType="end"/>
      </w:r>
      <w:r>
        <w:rPr>
          <w:color w:val="000000"/>
        </w:rPr>
        <w:t xml:space="preserve"> to obtain a fingerprint of each image so that visually similar images map to similar hash values by computing the discrete cosine transform to transform the image from spatial domain into frequency domain, where arithmetic operations are applied on the latter domain to obtain the pHash value. An example of pHashing is provided in </w:t>
      </w:r>
      <w:r>
        <w:rPr>
          <w:color w:val="000000"/>
          <w:cs/>
        </w:rPr>
        <w:t>‎</w:t>
      </w:r>
      <w:r w:rsidR="0030011A">
        <w:rPr>
          <w:color w:val="000000"/>
        </w:rPr>
        <w:fldChar w:fldCharType="begin"/>
      </w:r>
      <w:r w:rsidR="0030011A">
        <w:rPr>
          <w:color w:val="000000"/>
        </w:rPr>
        <w:instrText xml:space="preserve"> REF _Ref120078951 \h </w:instrText>
      </w:r>
      <w:r w:rsidR="00CB49C1">
        <w:rPr>
          <w:color w:val="000000"/>
        </w:rPr>
        <w:instrText xml:space="preserve"> \* MERGEFORMAT </w:instrText>
      </w:r>
      <w:r w:rsidR="0030011A">
        <w:rPr>
          <w:color w:val="000000"/>
        </w:rPr>
      </w:r>
      <w:r w:rsidR="0030011A">
        <w:rPr>
          <w:color w:val="000000"/>
        </w:rPr>
        <w:fldChar w:fldCharType="separate"/>
      </w:r>
      <w:r w:rsidR="009910D7" w:rsidRPr="009910D7">
        <w:rPr>
          <w:color w:val="000000"/>
        </w:rPr>
        <w:t>Figure 5</w:t>
      </w:r>
      <w:r w:rsidR="0030011A">
        <w:rPr>
          <w:color w:val="000000"/>
        </w:rPr>
        <w:fldChar w:fldCharType="end"/>
      </w:r>
      <w:r>
        <w:rPr>
          <w:color w:val="000000"/>
        </w:rPr>
        <w:t xml:space="preserve">. </w:t>
      </w:r>
    </w:p>
    <w:p w14:paraId="00000072" w14:textId="0700F7DB" w:rsidR="00FF63E7" w:rsidRDefault="006A3C44" w:rsidP="00CF1E41">
      <w:pPr>
        <w:keepNext/>
        <w:pBdr>
          <w:top w:val="nil"/>
          <w:left w:val="nil"/>
          <w:bottom w:val="nil"/>
          <w:right w:val="nil"/>
          <w:between w:val="nil"/>
        </w:pBdr>
        <w:ind w:firstLine="0"/>
        <w:jc w:val="center"/>
        <w:rPr>
          <w:color w:val="000000"/>
        </w:rPr>
      </w:pPr>
      <w:r>
        <w:rPr>
          <w:noProof/>
          <w:lang w:val="en-US" w:eastAsia="en-US"/>
        </w:rPr>
        <w:drawing>
          <wp:inline distT="0" distB="0" distL="0" distR="0" wp14:anchorId="4B315277" wp14:editId="3019A40D">
            <wp:extent cx="1752600" cy="106258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63920" cy="1069445"/>
                    </a:xfrm>
                    <a:prstGeom prst="rect">
                      <a:avLst/>
                    </a:prstGeom>
                  </pic:spPr>
                </pic:pic>
              </a:graphicData>
            </a:graphic>
          </wp:inline>
        </w:drawing>
      </w:r>
    </w:p>
    <w:p w14:paraId="00000073" w14:textId="09EF72C1" w:rsidR="00FF63E7" w:rsidRDefault="005601CC" w:rsidP="00CF1E41">
      <w:pPr>
        <w:pBdr>
          <w:top w:val="nil"/>
          <w:left w:val="nil"/>
          <w:bottom w:val="nil"/>
          <w:right w:val="nil"/>
          <w:between w:val="nil"/>
        </w:pBdr>
        <w:tabs>
          <w:tab w:val="left" w:pos="900"/>
        </w:tabs>
        <w:spacing w:after="240"/>
        <w:ind w:left="567" w:firstLine="0"/>
        <w:jc w:val="center"/>
        <w:rPr>
          <w:b/>
          <w:color w:val="000000"/>
          <w:sz w:val="18"/>
          <w:szCs w:val="18"/>
        </w:rPr>
      </w:pPr>
      <w:bookmarkStart w:id="64" w:name="_heading=h.3j2qqm3" w:colFirst="0" w:colLast="0"/>
      <w:bookmarkStart w:id="65" w:name="_Ref120078951"/>
      <w:bookmarkStart w:id="66" w:name="_Toc137266916"/>
      <w:bookmarkEnd w:id="6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5</w:t>
      </w:r>
      <w:r w:rsidRPr="00B13FF1">
        <w:rPr>
          <w:color w:val="000000"/>
          <w:sz w:val="18"/>
          <w:szCs w:val="18"/>
        </w:rPr>
        <w:fldChar w:fldCharType="end"/>
      </w:r>
      <w:bookmarkEnd w:id="65"/>
      <w:r w:rsidRPr="00B13FF1">
        <w:rPr>
          <w:color w:val="000000"/>
          <w:sz w:val="18"/>
          <w:szCs w:val="18"/>
          <w:lang w:val="en-US"/>
        </w:rPr>
        <w:t>.</w:t>
      </w:r>
      <w:r w:rsidRPr="00B13FF1">
        <w:rPr>
          <w:i/>
          <w:iCs/>
          <w:color w:val="000000"/>
          <w:sz w:val="18"/>
          <w:szCs w:val="18"/>
          <w:lang w:val="en-US"/>
        </w:rPr>
        <w:t xml:space="preserve"> </w:t>
      </w:r>
      <w:r>
        <w:rPr>
          <w:color w:val="000000"/>
          <w:sz w:val="18"/>
          <w:szCs w:val="18"/>
        </w:rPr>
        <w:t>Variants of Smug Frog meme where the computed pHash values for these images are 55352b0b8d8b5b53, 55952b0bb58b5353, and 55952b2b9da58a53 respectively</w:t>
      </w:r>
      <w:r w:rsidR="006A3C44">
        <w:rPr>
          <w:color w:val="000000"/>
          <w:sz w:val="18"/>
          <w:szCs w:val="18"/>
        </w:rPr>
        <w:t>. Adapted from</w:t>
      </w:r>
      <w:r>
        <w:rPr>
          <w:color w:val="000000"/>
          <w:sz w:val="18"/>
          <w:szCs w:val="18"/>
        </w:rPr>
        <w:t xml:space="preserve"> </w:t>
      </w:r>
      <w:r w:rsidR="00EE32C7" w:rsidRPr="00EE32C7">
        <w:rPr>
          <w:color w:val="000000"/>
          <w:sz w:val="18"/>
          <w:szCs w:val="18"/>
        </w:rPr>
        <w:fldChar w:fldCharType="begin"/>
      </w:r>
      <w:r w:rsidR="00EE32C7">
        <w:rPr>
          <w:color w:val="000000"/>
          <w:sz w:val="18"/>
          <w:szCs w:val="18"/>
        </w:rPr>
        <w:instrText xml:space="preserve"> ADDIN ZOTERO_ITEM CSL_CITATION {"citationID":"RjU6dCrw","properties":{"formattedCitation":"[4]","plainCitation":"[4]","noteIndex":0},"citationItems":[{"id":340,"uris":["http://zotero.org/users/7276241/items/XEGMQYMW"],"itemData":{"id":340,"type":"article","abstract":"Internet memes are increasingly used to sway and manipulate public opinion. This prompts the need to study their propagation, evolution, and influence across the Web. In this paper, we detect and measure the propagation of memes across multiple Web communities, using a processing pipeline based on perceptual hashing and clustering techniques, and a dataset of 160M images from 2.6B posts gathered from Twitter, Reddit, 4chan's Politically Incorrect board (/pol/), and Gab, over the course of 13 months. We group the images posted on fringe Web communities (/pol/, Gab, and The_Donald subreddit) into clusters, annotate them using meme metadata obtained from Know Your Meme, and also map images from mainstream communities (Twitter and Reddit) to the clusters. Our analysis provides an assessment of the popularity and diversity of memes in the context of each community, showing, e.g., that racist memes are extremely common in fringe Web communities. We also find a substantial number of politics-related memes on both mainstream and fringe Web communities, supporting media reports that memes might be used to enhance or harm politicians. Finally, we use Hawkes processes to model the interplay between Web communities and quantify their reciprocal influence, finding that /pol/ substantially influences the meme ecosystem with the number of memes it produces, while \\td has a higher success rate in pushing them to other communities.","note":"arXiv:1805.12512 [cs]","number":"arXiv:1805.12512","publisher":"arXiv","source":"arXiv.org","title":"On the Origins of Memes by Means of Fringe Web Communities","URL":"http://arxiv.org/abs/1805.12512","author":[{"family":"Zannettou","given":"Savvas"},{"family":"Caulfield","given":"Tristan"},{"family":"Blackburn","given":"Jeremy"},{"family":"De Cristofaro","given":"Emiliano"},{"family":"Sirivianos","given":"Michael"},{"family":"Stringhini","given":"Gianluca"},{"family":"Suarez-Tangil","given":"Guillermo"}],"accessed":{"date-parts":[["2022",11,22]]},"issued":{"date-parts":[["2018",9,22]]}}}],"schema":"https://github.com/citation-style-language/schema/raw/master/csl-citation.json"} </w:instrText>
      </w:r>
      <w:r w:rsidR="00EE32C7" w:rsidRPr="00EE32C7">
        <w:rPr>
          <w:color w:val="000000"/>
          <w:sz w:val="18"/>
          <w:szCs w:val="18"/>
        </w:rPr>
        <w:fldChar w:fldCharType="separate"/>
      </w:r>
      <w:r w:rsidR="00EE32C7" w:rsidRPr="00EE32C7">
        <w:rPr>
          <w:sz w:val="18"/>
          <w:szCs w:val="24"/>
        </w:rPr>
        <w:t>[4]</w:t>
      </w:r>
      <w:r w:rsidR="00EE32C7" w:rsidRPr="00EE32C7">
        <w:rPr>
          <w:color w:val="000000"/>
          <w:sz w:val="18"/>
          <w:szCs w:val="18"/>
        </w:rPr>
        <w:fldChar w:fldCharType="end"/>
      </w:r>
      <w:r>
        <w:rPr>
          <w:color w:val="000000"/>
          <w:sz w:val="18"/>
          <w:szCs w:val="18"/>
        </w:rPr>
        <w:t>.</w:t>
      </w:r>
      <w:bookmarkEnd w:id="66"/>
    </w:p>
    <w:p w14:paraId="00000074" w14:textId="22C713DE" w:rsidR="00FF63E7" w:rsidRDefault="000073DA" w:rsidP="00CF1E41">
      <w:pPr>
        <w:pBdr>
          <w:top w:val="nil"/>
          <w:left w:val="nil"/>
          <w:bottom w:val="nil"/>
          <w:right w:val="nil"/>
          <w:between w:val="nil"/>
        </w:pBdr>
        <w:spacing w:after="120"/>
        <w:jc w:val="both"/>
        <w:rPr>
          <w:color w:val="000000"/>
        </w:rPr>
      </w:pPr>
      <w:r>
        <w:rPr>
          <w:color w:val="000000"/>
        </w:rPr>
        <w:t xml:space="preserve">They then used a custom distance metric for the </w:t>
      </w:r>
      <w:r>
        <w:rPr>
          <w:i/>
          <w:color w:val="000000"/>
        </w:rPr>
        <w:t>DBSCAN</w:t>
      </w:r>
      <w:r>
        <w:rPr>
          <w:color w:val="000000"/>
        </w:rPr>
        <w:t xml:space="preserve"> algorithm</w:t>
      </w:r>
      <w:r w:rsidR="00540E95" w:rsidRPr="00540E95">
        <w:rPr>
          <w:color w:val="000000"/>
        </w:rPr>
        <w:t xml:space="preserve"> </w:t>
      </w:r>
      <w:r w:rsidR="00540E95" w:rsidRPr="00540E95">
        <w:rPr>
          <w:color w:val="000000"/>
        </w:rPr>
        <w:fldChar w:fldCharType="begin"/>
      </w:r>
      <w:r w:rsidR="00807F81">
        <w:rPr>
          <w:color w:val="000000"/>
        </w:rPr>
        <w:instrText xml:space="preserve"> ADDIN ZOTERO_ITEM CSL_CITATION {"citationID":"a6a19h8anc","properties":{"formattedCitation":"[6]","plainCitation":"[6]","noteIndex":0},"citationItems":[{"id":390,"uris":["http://zotero.org/users/7276241/items/5FZWGYYX"],"itemData":{"id":390,"type":"paper-conference","abstract":"Clustering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11,24]]},"issued":{"date-parts":[["1996",8,2]]}}}],"schema":"https://github.com/citation-style-language/schema/raw/master/csl-citation.json"} </w:instrText>
      </w:r>
      <w:r w:rsidR="00540E95" w:rsidRPr="00540E95">
        <w:rPr>
          <w:color w:val="000000"/>
        </w:rPr>
        <w:fldChar w:fldCharType="separate"/>
      </w:r>
      <w:r w:rsidR="00807F81" w:rsidRPr="00807F81">
        <w:rPr>
          <w:szCs w:val="24"/>
        </w:rPr>
        <w:t>[6]</w:t>
      </w:r>
      <w:r w:rsidR="00540E95" w:rsidRPr="00540E95">
        <w:rPr>
          <w:color w:val="000000"/>
        </w:rPr>
        <w:fldChar w:fldCharType="end"/>
      </w:r>
      <w:r w:rsidR="00E532B3" w:rsidRPr="00540E95">
        <w:rPr>
          <w:color w:val="000000"/>
        </w:rPr>
        <w:t xml:space="preserve"> </w:t>
      </w:r>
      <w:r w:rsidR="00540E95" w:rsidRPr="00540E95">
        <w:rPr>
          <w:color w:val="000000"/>
        </w:rPr>
        <w:fldChar w:fldCharType="begin"/>
      </w:r>
      <w:r w:rsidR="00807F81">
        <w:rPr>
          <w:color w:val="000000"/>
        </w:rPr>
        <w:instrText xml:space="preserve"> ADDIN ZOTERO_ITEM CSL_CITATION {"citationID":"ab61llrvhi","properties":{"formattedCitation":"[7]","plainCitation":"[7]","noteIndex":0},"citationItems":[{"id":387,"uris":["http://zotero.org/users/7276241/items/L9VCP9CD"],"itemData":{"id":387,"type":"article-journal","abstract":"At SIGMOD 2015, an article was presented with the title “DBSCAN Revisited: Mis-Claim, Un-Fixability, and Approximation” that won the conference’s best paper award. In this technical correspondence, we want to point out some inaccuracies in the way DBSCAN was represented, and why the criticism should have been directed at the assumption about the performance of spatial index structures such as R-trees and not at an algorithm that can use such indexes. We will also discuss the relationship of DBSCAN performance and the indexability of the dataset, and discuss some heuristics for choosing appropriate DBSCAN parameters. Some indicators of bad parameters will be proposed to help guide future users of this algorithm in choosing parameters such as to obtain both meaningful results and good performance. In new experiments, we show that the new SIGMOD 2015 methods do not appear to offer practical benefits if the DBSCAN parameters are well chosen and thus they are primarily of theoretical interest. In conclusion, the original DBSCAN algorithm with effective indexes and reasonably chosen parameter values performs competitively compared to the method proposed by Gan and Tao.","container-title":"ACM Transactions on Database Systems","DOI":"10.1145/3068335","ISSN":"0362-5915, 1557-4644","issue":"3","journalAbbreviation":"ACM Trans. Database Syst.","language":"en","page":"1-21","source":"DOI.org (Crossref)","title":"DBSCAN Revisited, Revisited: Why and How You Should (Still) Use DBSCAN","title-short":"DBSCAN Revisited, Revisited","volume":"42","author":[{"family":"Schubert","given":"Erich"},{"family":"Sander","given":"Jörg"},{"family":"Ester","given":"Martin"},{"family":"Kriegel","given":"Hans Peter"},{"family":"Xu","given":"Xiaowei"}],"issued":{"date-parts":[["2017",8,24]]}}}],"schema":"https://github.com/citation-style-language/schema/raw/master/csl-citation.json"} </w:instrText>
      </w:r>
      <w:r w:rsidR="00540E95" w:rsidRPr="00540E95">
        <w:rPr>
          <w:color w:val="000000"/>
        </w:rPr>
        <w:fldChar w:fldCharType="separate"/>
      </w:r>
      <w:r w:rsidR="00807F81" w:rsidRPr="00807F81">
        <w:rPr>
          <w:szCs w:val="24"/>
        </w:rPr>
        <w:t>[7]</w:t>
      </w:r>
      <w:r w:rsidR="00540E95" w:rsidRPr="00540E95">
        <w:rPr>
          <w:color w:val="000000"/>
        </w:rPr>
        <w:fldChar w:fldCharType="end"/>
      </w:r>
      <w:r>
        <w:rPr>
          <w:color w:val="000000"/>
        </w:rPr>
        <w:t xml:space="preserve"> that is used to cluster the images. This metric uses the following features as similarity measures:</w:t>
      </w:r>
    </w:p>
    <w:p w14:paraId="00000075" w14:textId="77777777" w:rsidR="00FF63E7" w:rsidRDefault="000073DA" w:rsidP="00CF1E41">
      <w:pPr>
        <w:numPr>
          <w:ilvl w:val="0"/>
          <w:numId w:val="3"/>
        </w:numPr>
        <w:pBdr>
          <w:top w:val="nil"/>
          <w:left w:val="nil"/>
          <w:bottom w:val="nil"/>
          <w:right w:val="nil"/>
          <w:between w:val="nil"/>
        </w:pBdr>
        <w:spacing w:after="120"/>
        <w:ind w:hanging="360"/>
        <w:jc w:val="both"/>
      </w:pPr>
      <w:r>
        <w:rPr>
          <w:color w:val="000000"/>
        </w:rPr>
        <w:t>Perceptual: It is the similarity of images from a perceptual viewpoint, and it is calculated by getting the Hamming distance, which is the total count of 1 bit in the XOR result of the 2 medoid pHashed images of the clusters that are being compared.</w:t>
      </w:r>
    </w:p>
    <w:p w14:paraId="00000076" w14:textId="77777777" w:rsidR="00FF63E7" w:rsidRDefault="000073DA" w:rsidP="00CF1E41">
      <w:pPr>
        <w:numPr>
          <w:ilvl w:val="0"/>
          <w:numId w:val="3"/>
        </w:numPr>
        <w:pBdr>
          <w:top w:val="nil"/>
          <w:left w:val="nil"/>
          <w:bottom w:val="nil"/>
          <w:right w:val="nil"/>
          <w:between w:val="nil"/>
        </w:pBdr>
        <w:spacing w:after="120"/>
        <w:ind w:hanging="360"/>
        <w:jc w:val="both"/>
      </w:pPr>
      <w:r>
        <w:rPr>
          <w:color w:val="000000"/>
        </w:rPr>
        <w:t>Meme, culture, people: They refer to the meme’s given name, associated culture, and people included in the meme respectively.</w:t>
      </w:r>
    </w:p>
    <w:p w14:paraId="00000077" w14:textId="77777777" w:rsidR="00FF63E7" w:rsidRDefault="000073DA" w:rsidP="00CF1E41">
      <w:pPr>
        <w:pBdr>
          <w:top w:val="nil"/>
          <w:left w:val="nil"/>
          <w:bottom w:val="nil"/>
          <w:right w:val="nil"/>
          <w:between w:val="nil"/>
        </w:pBdr>
        <w:spacing w:after="120"/>
        <w:jc w:val="both"/>
        <w:rPr>
          <w:color w:val="000000"/>
        </w:rPr>
      </w:pPr>
      <w:r>
        <w:rPr>
          <w:color w:val="000000"/>
        </w:rPr>
        <w:lastRenderedPageBreak/>
        <w:t xml:space="preserve"> Noting that only the former feature is used as the distance metric if one or both medoid memes are not annotated from generic annotation sites like know your meme (KYM), while all features are used if both medoid memes are annotated.</w:t>
      </w:r>
    </w:p>
    <w:p w14:paraId="00000078" w14:textId="4C08F7BB" w:rsidR="00FF63E7" w:rsidRDefault="000073DA" w:rsidP="00CF1E41">
      <w:pPr>
        <w:pBdr>
          <w:top w:val="nil"/>
          <w:left w:val="nil"/>
          <w:bottom w:val="nil"/>
          <w:right w:val="nil"/>
          <w:between w:val="nil"/>
        </w:pBdr>
        <w:spacing w:after="120"/>
        <w:jc w:val="both"/>
        <w:rPr>
          <w:color w:val="000000"/>
        </w:rPr>
      </w:pPr>
      <w:r>
        <w:rPr>
          <w:color w:val="000000"/>
        </w:rPr>
        <w:t xml:space="preserve">After using DBSCAN on their dataset, they obtained clusters visualized in </w:t>
      </w:r>
      <w:r w:rsidR="0030011A">
        <w:rPr>
          <w:color w:val="000000"/>
        </w:rPr>
        <w:fldChar w:fldCharType="begin"/>
      </w:r>
      <w:r w:rsidR="0030011A">
        <w:rPr>
          <w:color w:val="000000"/>
        </w:rPr>
        <w:instrText xml:space="preserve"> REF _Ref120078970 \h </w:instrText>
      </w:r>
      <w:r w:rsidR="00CB49C1">
        <w:rPr>
          <w:color w:val="000000"/>
        </w:rPr>
        <w:instrText xml:space="preserve"> \* MERGEFORMAT </w:instrText>
      </w:r>
      <w:r w:rsidR="0030011A">
        <w:rPr>
          <w:color w:val="000000"/>
        </w:rPr>
      </w:r>
      <w:r w:rsidR="0030011A">
        <w:rPr>
          <w:color w:val="000000"/>
        </w:rPr>
        <w:fldChar w:fldCharType="separate"/>
      </w:r>
      <w:r w:rsidR="009910D7" w:rsidRPr="009910D7">
        <w:rPr>
          <w:color w:val="000000"/>
        </w:rPr>
        <w:t>Figure 6</w:t>
      </w:r>
      <w:r w:rsidR="0030011A">
        <w:rPr>
          <w:color w:val="000000"/>
        </w:rPr>
        <w:fldChar w:fldCharType="end"/>
      </w:r>
      <w:r w:rsidR="00CB49C1">
        <w:rPr>
          <w:color w:val="000000"/>
        </w:rPr>
        <w:t>.</w:t>
      </w:r>
    </w:p>
    <w:p w14:paraId="00000079" w14:textId="77777777" w:rsidR="00FF63E7" w:rsidRDefault="000073DA" w:rsidP="00CF1E41">
      <w:pPr>
        <w:keepNext/>
        <w:pBdr>
          <w:top w:val="nil"/>
          <w:left w:val="nil"/>
          <w:bottom w:val="nil"/>
          <w:right w:val="nil"/>
          <w:between w:val="nil"/>
        </w:pBdr>
        <w:spacing w:line="276" w:lineRule="auto"/>
        <w:ind w:firstLine="0"/>
        <w:jc w:val="center"/>
        <w:rPr>
          <w:color w:val="000000"/>
        </w:rPr>
      </w:pPr>
      <w:r>
        <w:rPr>
          <w:noProof/>
          <w:color w:val="000000"/>
          <w:lang w:val="en-US" w:eastAsia="en-US"/>
        </w:rPr>
        <w:drawing>
          <wp:inline distT="0" distB="0" distL="0" distR="0" wp14:anchorId="17053EE7" wp14:editId="3F4AF3B8">
            <wp:extent cx="4324613" cy="3127124"/>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324613" cy="3127124"/>
                    </a:xfrm>
                    <a:prstGeom prst="rect">
                      <a:avLst/>
                    </a:prstGeom>
                    <a:ln/>
                  </pic:spPr>
                </pic:pic>
              </a:graphicData>
            </a:graphic>
          </wp:inline>
        </w:drawing>
      </w:r>
    </w:p>
    <w:p w14:paraId="0000007A" w14:textId="7119E24D" w:rsidR="00FF63E7" w:rsidRDefault="005601CC" w:rsidP="00CF1E41">
      <w:pPr>
        <w:pBdr>
          <w:top w:val="nil"/>
          <w:left w:val="nil"/>
          <w:bottom w:val="nil"/>
          <w:right w:val="nil"/>
          <w:between w:val="nil"/>
        </w:pBdr>
        <w:tabs>
          <w:tab w:val="left" w:pos="900"/>
        </w:tabs>
        <w:spacing w:after="240"/>
        <w:ind w:left="567" w:firstLine="0"/>
        <w:jc w:val="center"/>
        <w:rPr>
          <w:b/>
          <w:color w:val="000000"/>
          <w:sz w:val="18"/>
          <w:szCs w:val="18"/>
        </w:rPr>
      </w:pPr>
      <w:bookmarkStart w:id="67" w:name="_Ref120078970"/>
      <w:bookmarkStart w:id="68" w:name="_Toc13726691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6</w:t>
      </w:r>
      <w:r w:rsidRPr="00B13FF1">
        <w:rPr>
          <w:color w:val="000000"/>
          <w:sz w:val="18"/>
          <w:szCs w:val="18"/>
        </w:rPr>
        <w:fldChar w:fldCharType="end"/>
      </w:r>
      <w:bookmarkEnd w:id="67"/>
      <w:r w:rsidRPr="00B13FF1">
        <w:rPr>
          <w:color w:val="000000"/>
          <w:sz w:val="18"/>
          <w:szCs w:val="18"/>
          <w:lang w:val="en-US"/>
        </w:rPr>
        <w:t>.</w:t>
      </w:r>
      <w:r w:rsidRPr="00B13FF1">
        <w:rPr>
          <w:i/>
          <w:iCs/>
          <w:color w:val="000000"/>
          <w:sz w:val="18"/>
          <w:szCs w:val="18"/>
          <w:lang w:val="en-US"/>
        </w:rPr>
        <w:t xml:space="preserve"> </w:t>
      </w:r>
      <w:r>
        <w:rPr>
          <w:color w:val="000000"/>
          <w:sz w:val="18"/>
          <w:szCs w:val="18"/>
        </w:rPr>
        <w:t xml:space="preserve">Visualization of the clusters from fringe web communities </w:t>
      </w:r>
      <w:r w:rsidR="00EE32C7" w:rsidRPr="00EE32C7">
        <w:rPr>
          <w:color w:val="000000"/>
          <w:sz w:val="18"/>
          <w:szCs w:val="18"/>
        </w:rPr>
        <w:fldChar w:fldCharType="begin"/>
      </w:r>
      <w:r w:rsidR="00EE32C7">
        <w:rPr>
          <w:color w:val="000000"/>
          <w:sz w:val="18"/>
          <w:szCs w:val="18"/>
        </w:rPr>
        <w:instrText xml:space="preserve"> ADDIN ZOTERO_ITEM CSL_CITATION {"citationID":"pQemJ7pQ","properties":{"formattedCitation":"[4]","plainCitation":"[4]","noteIndex":0},"citationItems":[{"id":340,"uris":["http://zotero.org/users/7276241/items/XEGMQYMW"],"itemData":{"id":340,"type":"article","abstract":"Internet memes are increasingly used to sway and manipulate public opinion. This prompts the need to study their propagation, evolution, and influence across the Web. In this paper, we detect and measure the propagation of memes across multiple Web communities, using a processing pipeline based on perceptual hashing and clustering techniques, and a dataset of 160M images from 2.6B posts gathered from Twitter, Reddit, 4chan's Politically Incorrect board (/pol/), and Gab, over the course of 13 months. We group the images posted on fringe Web communities (/pol/, Gab, and The_Donald subreddit) into clusters, annotate them using meme metadata obtained from Know Your Meme, and also map images from mainstream communities (Twitter and Reddit) to the clusters. Our analysis provides an assessment of the popularity and diversity of memes in the context of each community, showing, e.g., that racist memes are extremely common in fringe Web communities. We also find a substantial number of politics-related memes on both mainstream and fringe Web communities, supporting media reports that memes might be used to enhance or harm politicians. Finally, we use Hawkes processes to model the interplay between Web communities and quantify their reciprocal influence, finding that /pol/ substantially influences the meme ecosystem with the number of memes it produces, while \\td has a higher success rate in pushing them to other communities.","note":"arXiv:1805.12512 [cs]","number":"arXiv:1805.12512","publisher":"arXiv","source":"arXiv.org","title":"On the Origins of Memes by Means of Fringe Web Communities","URL":"http://arxiv.org/abs/1805.12512","author":[{"family":"Zannettou","given":"Savvas"},{"family":"Caulfield","given":"Tristan"},{"family":"Blackburn","given":"Jeremy"},{"family":"De Cristofaro","given":"Emiliano"},{"family":"Sirivianos","given":"Michael"},{"family":"Stringhini","given":"Gianluca"},{"family":"Suarez-Tangil","given":"Guillermo"}],"accessed":{"date-parts":[["2022",11,22]]},"issued":{"date-parts":[["2018",9,22]]}}}],"schema":"https://github.com/citation-style-language/schema/raw/master/csl-citation.json"} </w:instrText>
      </w:r>
      <w:r w:rsidR="00EE32C7" w:rsidRPr="00EE32C7">
        <w:rPr>
          <w:color w:val="000000"/>
          <w:sz w:val="18"/>
          <w:szCs w:val="18"/>
        </w:rPr>
        <w:fldChar w:fldCharType="separate"/>
      </w:r>
      <w:r w:rsidR="00EE32C7" w:rsidRPr="00EE32C7">
        <w:rPr>
          <w:sz w:val="18"/>
          <w:szCs w:val="24"/>
        </w:rPr>
        <w:t>[4]</w:t>
      </w:r>
      <w:r w:rsidR="00EE32C7" w:rsidRPr="00EE32C7">
        <w:rPr>
          <w:color w:val="000000"/>
          <w:sz w:val="18"/>
          <w:szCs w:val="18"/>
        </w:rPr>
        <w:fldChar w:fldCharType="end"/>
      </w:r>
      <w:r>
        <w:rPr>
          <w:color w:val="000000"/>
          <w:sz w:val="18"/>
          <w:szCs w:val="18"/>
        </w:rPr>
        <w:t>.</w:t>
      </w:r>
      <w:bookmarkEnd w:id="68"/>
    </w:p>
    <w:p w14:paraId="0000007B" w14:textId="77777777" w:rsidR="00FF63E7" w:rsidRDefault="000073DA" w:rsidP="00CF1E41">
      <w:pPr>
        <w:pBdr>
          <w:top w:val="nil"/>
          <w:left w:val="nil"/>
          <w:bottom w:val="nil"/>
          <w:right w:val="nil"/>
          <w:between w:val="nil"/>
        </w:pBdr>
        <w:spacing w:after="120"/>
        <w:jc w:val="both"/>
        <w:rPr>
          <w:color w:val="000000"/>
        </w:rPr>
      </w:pPr>
      <w:r>
        <w:rPr>
          <w:color w:val="000000"/>
        </w:rPr>
        <w:t>After obtaining the clusters, they found insights about the nature of memes and their propagation from these both fringe web communities and mainstream platforms. Finally, they used the Hawkes statistical model to see the social platforms responsible for making certain types of memes viral.</w:t>
      </w:r>
    </w:p>
    <w:p w14:paraId="0000007C" w14:textId="77777777" w:rsidR="00FF63E7" w:rsidRDefault="000073DA" w:rsidP="00CF1E41">
      <w:pPr>
        <w:pStyle w:val="Heading3"/>
        <w:numPr>
          <w:ilvl w:val="2"/>
          <w:numId w:val="1"/>
        </w:numPr>
        <w:ind w:left="360" w:hanging="360"/>
        <w:jc w:val="both"/>
      </w:pPr>
      <w:bookmarkStart w:id="69" w:name="_Toc137266856"/>
      <w:r>
        <w:t>Memes as Features Extracted from Image Only</w:t>
      </w:r>
      <w:bookmarkEnd w:id="69"/>
    </w:p>
    <w:p w14:paraId="0000007D" w14:textId="6FDBFCEE" w:rsidR="00FF63E7" w:rsidRDefault="000073DA" w:rsidP="00CF1E41">
      <w:pPr>
        <w:pBdr>
          <w:top w:val="nil"/>
          <w:left w:val="nil"/>
          <w:bottom w:val="nil"/>
          <w:right w:val="nil"/>
          <w:between w:val="nil"/>
        </w:pBdr>
        <w:spacing w:after="120"/>
        <w:jc w:val="both"/>
        <w:rPr>
          <w:color w:val="000000"/>
        </w:rPr>
      </w:pPr>
      <w:bookmarkStart w:id="70" w:name="_heading=h.4i7ojhp" w:colFirst="0" w:colLast="0"/>
      <w:bookmarkEnd w:id="70"/>
      <w:r>
        <w:rPr>
          <w:color w:val="000000"/>
        </w:rPr>
        <w:t xml:space="preserve">Onielfa et al. </w:t>
      </w:r>
      <w:bookmarkStart w:id="71" w:name="_Hlk120077693"/>
      <w:r w:rsidR="00EE32C7" w:rsidRPr="00EE32C7">
        <w:rPr>
          <w:color w:val="000000"/>
        </w:rPr>
        <w:fldChar w:fldCharType="begin"/>
      </w:r>
      <w:r w:rsidR="00807F81">
        <w:rPr>
          <w:color w:val="000000"/>
        </w:rPr>
        <w:instrText xml:space="preserve"> ADDIN ZOTERO_ITEM CSL_CITATION {"citationID":"a1d8vdu0tm9","properties":{"formattedCitation":"[8]","plainCitation":"[8]","noteIndex":0},"citationItems":[{"id":327,"uris":["http://zotero.org/users/7276241/items/6Q3PL7H3"],"itemData":{"id":327,"type":"chapter","abstract":"Memes evolve and mutate through their diffusion in social media. They have the potential to propagate ideas and, by extension, products. Many studies have focused on memes, but none so far, to our knowledge, on the users that post them, their relationships, and the reach of their influence. In this article, we define a meme influence graph together with suitable metrics to visualize and quantify influence between users who post memes, and we also describe a process to implement our definitions using a new approach to meme detection based on text-to-image area ratio and contrast. After applying our method to a set of users of the social media platform Instagram, we conclude that our metrics add information to already existing user characteristics.","ISBN":"978-1-64368-326-3","note":"DOI: 10.3233/FAIA220317","source":"ResearchGate","title":"Influence in Social Networks Through Visual Analysis of Image Memes","author":[{"family":"Onielfa","given":"Carles"},{"family":"Casacuberta","given":"Carles"},{"family":"Escalera","given":"Sergio"}],"issued":{"date-parts":[["2022",10,17]]}}}],"schema":"https://github.com/citation-style-language/schema/raw/master/csl-citation.json"} </w:instrText>
      </w:r>
      <w:r w:rsidR="00EE32C7" w:rsidRPr="00EE32C7">
        <w:rPr>
          <w:color w:val="000000"/>
        </w:rPr>
        <w:fldChar w:fldCharType="separate"/>
      </w:r>
      <w:r w:rsidR="00807F81" w:rsidRPr="00807F81">
        <w:t>[8]</w:t>
      </w:r>
      <w:r w:rsidR="00EE32C7" w:rsidRPr="00EE32C7">
        <w:rPr>
          <w:color w:val="000000"/>
        </w:rPr>
        <w:fldChar w:fldCharType="end"/>
      </w:r>
      <w:bookmarkEnd w:id="71"/>
      <w:r>
        <w:rPr>
          <w:color w:val="000000"/>
        </w:rPr>
        <w:t xml:space="preserve"> were also interested in how memes propagate. Unlike Zannettou et al. </w:t>
      </w:r>
      <w:r w:rsidR="00EE32C7" w:rsidRPr="00EE32C7">
        <w:rPr>
          <w:color w:val="000000"/>
        </w:rPr>
        <w:fldChar w:fldCharType="begin"/>
      </w:r>
      <w:r w:rsidR="00EE32C7">
        <w:rPr>
          <w:color w:val="000000"/>
        </w:rPr>
        <w:instrText xml:space="preserve"> ADDIN ZOTERO_ITEM CSL_CITATION {"citationID":"cgTOtDTh","properties":{"formattedCitation":"[4]","plainCitation":"[4]","noteIndex":0},"citationItems":[{"id":340,"uris":["http://zotero.org/users/7276241/items/XEGMQYMW"],"itemData":{"id":340,"type":"article","abstract":"Internet memes are increasingly used to sway and manipulate public opinion. This prompts the need to study their propagation, evolution, and influence across the Web. In this paper, we detect and measure the propagation of memes across multiple Web communities, using a processing pipeline based on perceptual hashing and clustering techniques, and a dataset of 160M images from 2.6B posts gathered from Twitter, Reddit, 4chan's Politically Incorrect board (/pol/), and Gab, over the course of 13 months. We group the images posted on fringe Web communities (/pol/, Gab, and The_Donald subreddit) into clusters, annotate them using meme metadata obtained from Know Your Meme, and also map images from mainstream communities (Twitter and Reddit) to the clusters. Our analysis provides an assessment of the popularity and diversity of memes in the context of each community, showing, e.g., that racist memes are extremely common in fringe Web communities. We also find a substantial number of politics-related memes on both mainstream and fringe Web communities, supporting media reports that memes might be used to enhance or harm politicians. Finally, we use Hawkes processes to model the interplay between Web communities and quantify their reciprocal influence, finding that /pol/ substantially influences the meme ecosystem with the number of memes it produces, while \\td has a higher success rate in pushing them to other communities.","note":"arXiv:1805.12512 [cs]","number":"arXiv:1805.12512","publisher":"arXiv","source":"arXiv.org","title":"On the Origins of Memes by Means of Fringe Web Communities","URL":"http://arxiv.org/abs/1805.12512","author":[{"family":"Zannettou","given":"Savvas"},{"family":"Caulfield","given":"Tristan"},{"family":"Blackburn","given":"Jeremy"},{"family":"De Cristofaro","given":"Emiliano"},{"family":"Sirivianos","given":"Michael"},{"family":"Stringhini","given":"Gianluca"},{"family":"Suarez-Tangil","given":"Guillermo"}],"accessed":{"date-parts":[["2022",11,22]]},"issued":{"date-parts":[["2018",9,22]]}}}],"schema":"https://github.com/citation-style-language/schema/raw/master/csl-citation.json"} </w:instrText>
      </w:r>
      <w:r w:rsidR="00EE32C7" w:rsidRPr="00EE32C7">
        <w:rPr>
          <w:color w:val="000000"/>
        </w:rPr>
        <w:fldChar w:fldCharType="separate"/>
      </w:r>
      <w:r w:rsidR="00EE32C7" w:rsidRPr="00EE32C7">
        <w:rPr>
          <w:szCs w:val="24"/>
        </w:rPr>
        <w:t>[4]</w:t>
      </w:r>
      <w:r w:rsidR="00EE32C7" w:rsidRPr="00EE32C7">
        <w:rPr>
          <w:color w:val="000000"/>
        </w:rPr>
        <w:fldChar w:fldCharType="end"/>
      </w:r>
      <w:r>
        <w:rPr>
          <w:color w:val="000000"/>
        </w:rPr>
        <w:t>, they focused on specific Instagram users’ influence on other users, instead of entire web communities’ influence. More specifically,</w:t>
      </w:r>
      <w:r w:rsidR="0030011A">
        <w:rPr>
          <w:color w:val="000000"/>
        </w:rPr>
        <w:t xml:space="preserve"> </w:t>
      </w:r>
      <w:r w:rsidR="0030011A">
        <w:rPr>
          <w:color w:val="000000"/>
        </w:rPr>
        <w:fldChar w:fldCharType="begin"/>
      </w:r>
      <w:r w:rsidR="0030011A">
        <w:rPr>
          <w:color w:val="000000"/>
        </w:rPr>
        <w:instrText xml:space="preserve"> REF _Ref120079002 \h </w:instrText>
      </w:r>
      <w:r w:rsidR="00CB49C1">
        <w:rPr>
          <w:color w:val="000000"/>
        </w:rPr>
        <w:instrText xml:space="preserve"> \* MERGEFORMAT </w:instrText>
      </w:r>
      <w:r w:rsidR="0030011A">
        <w:rPr>
          <w:color w:val="000000"/>
        </w:rPr>
      </w:r>
      <w:r w:rsidR="0030011A">
        <w:rPr>
          <w:color w:val="000000"/>
        </w:rPr>
        <w:fldChar w:fldCharType="separate"/>
      </w:r>
      <w:r w:rsidR="009910D7" w:rsidRPr="009910D7">
        <w:rPr>
          <w:color w:val="000000"/>
        </w:rPr>
        <w:t>Figure 7</w:t>
      </w:r>
      <w:r w:rsidR="0030011A">
        <w:rPr>
          <w:color w:val="000000"/>
        </w:rPr>
        <w:fldChar w:fldCharType="end"/>
      </w:r>
      <w:r>
        <w:rPr>
          <w:color w:val="000000"/>
        </w:rPr>
        <w:t xml:space="preserve"> illustrates the steps they used for creating a meme influence graph that they used to know the most influential Instagram users, where this information can be leveraged when selecting candidates for marketing campaigns using memes.</w:t>
      </w:r>
    </w:p>
    <w:p w14:paraId="0000007E" w14:textId="2069001C" w:rsidR="00FF63E7" w:rsidRDefault="000073DA" w:rsidP="00CF1E41">
      <w:pPr>
        <w:keepNext/>
        <w:pBdr>
          <w:top w:val="nil"/>
          <w:left w:val="nil"/>
          <w:bottom w:val="nil"/>
          <w:right w:val="nil"/>
          <w:between w:val="nil"/>
        </w:pBdr>
        <w:spacing w:after="120" w:line="240" w:lineRule="auto"/>
        <w:ind w:firstLine="0"/>
        <w:jc w:val="center"/>
        <w:rPr>
          <w:color w:val="000000"/>
        </w:rPr>
      </w:pPr>
      <w:r>
        <w:rPr>
          <w:noProof/>
          <w:color w:val="000000"/>
          <w:lang w:val="en-US" w:eastAsia="en-US"/>
        </w:rPr>
        <w:lastRenderedPageBreak/>
        <w:drawing>
          <wp:inline distT="0" distB="0" distL="0" distR="0" wp14:anchorId="39749E7B" wp14:editId="49F096D8">
            <wp:extent cx="4705262" cy="1960526"/>
            <wp:effectExtent l="0" t="0" r="0" b="0"/>
            <wp:docPr id="19" name="Picture 19"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10;&#10;Description automatically generated"/>
                    <pic:cNvPicPr preferRelativeResize="0"/>
                  </pic:nvPicPr>
                  <pic:blipFill>
                    <a:blip r:embed="rId20"/>
                    <a:srcRect/>
                    <a:stretch>
                      <a:fillRect/>
                    </a:stretch>
                  </pic:blipFill>
                  <pic:spPr>
                    <a:xfrm>
                      <a:off x="0" y="0"/>
                      <a:ext cx="4705262" cy="1960526"/>
                    </a:xfrm>
                    <a:prstGeom prst="rect">
                      <a:avLst/>
                    </a:prstGeom>
                    <a:ln/>
                  </pic:spPr>
                </pic:pic>
              </a:graphicData>
            </a:graphic>
          </wp:inline>
        </w:drawing>
      </w:r>
    </w:p>
    <w:p w14:paraId="0000007F" w14:textId="46630D0F" w:rsidR="00FF63E7" w:rsidRDefault="001D0AA5" w:rsidP="00CF1E41">
      <w:pPr>
        <w:pBdr>
          <w:top w:val="nil"/>
          <w:left w:val="nil"/>
          <w:bottom w:val="nil"/>
          <w:right w:val="nil"/>
          <w:between w:val="nil"/>
        </w:pBdr>
        <w:tabs>
          <w:tab w:val="left" w:pos="900"/>
        </w:tabs>
        <w:spacing w:after="240"/>
        <w:ind w:left="567" w:firstLine="0"/>
        <w:jc w:val="center"/>
        <w:rPr>
          <w:b/>
          <w:color w:val="000000"/>
          <w:sz w:val="18"/>
          <w:szCs w:val="18"/>
        </w:rPr>
      </w:pPr>
      <w:bookmarkStart w:id="72" w:name="_Ref120079002"/>
      <w:bookmarkStart w:id="73" w:name="_Toc13726691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7</w:t>
      </w:r>
      <w:r w:rsidRPr="00B13FF1">
        <w:rPr>
          <w:color w:val="000000"/>
          <w:sz w:val="18"/>
          <w:szCs w:val="18"/>
        </w:rPr>
        <w:fldChar w:fldCharType="end"/>
      </w:r>
      <w:bookmarkEnd w:id="72"/>
      <w:r w:rsidRPr="00B13FF1">
        <w:rPr>
          <w:color w:val="000000"/>
          <w:sz w:val="18"/>
          <w:szCs w:val="18"/>
          <w:lang w:val="en-US"/>
        </w:rPr>
        <w:t>.</w:t>
      </w:r>
      <w:r w:rsidRPr="00B13FF1">
        <w:rPr>
          <w:i/>
          <w:iCs/>
          <w:color w:val="000000"/>
          <w:sz w:val="18"/>
          <w:szCs w:val="18"/>
          <w:lang w:val="en-US"/>
        </w:rPr>
        <w:t xml:space="preserve"> </w:t>
      </w:r>
      <w:r>
        <w:rPr>
          <w:color w:val="000000"/>
          <w:sz w:val="18"/>
          <w:szCs w:val="18"/>
        </w:rPr>
        <w:t xml:space="preserve">Flow diagram for the creation of a meme influence graph </w:t>
      </w:r>
      <w:r w:rsidR="00EE32C7" w:rsidRPr="00EE32C7">
        <w:rPr>
          <w:color w:val="000000"/>
          <w:sz w:val="18"/>
          <w:szCs w:val="18"/>
        </w:rPr>
        <w:fldChar w:fldCharType="begin"/>
      </w:r>
      <w:r w:rsidR="00807F81">
        <w:rPr>
          <w:color w:val="000000"/>
          <w:sz w:val="18"/>
          <w:szCs w:val="18"/>
        </w:rPr>
        <w:instrText xml:space="preserve"> ADDIN ZOTERO_ITEM CSL_CITATION {"citationID":"Qc7y33Do","properties":{"formattedCitation":"[8]","plainCitation":"[8]","noteIndex":0},"citationItems":[{"id":327,"uris":["http://zotero.org/users/7276241/items/6Q3PL7H3"],"itemData":{"id":327,"type":"chapter","abstract":"Memes evolve and mutate through their diffusion in social media. They have the potential to propagate ideas and, by extension, products. Many studies have focused on memes, but none so far, to our knowledge, on the users that post them, their relationships, and the reach of their influence. In this article, we define a meme influence graph together with suitable metrics to visualize and quantify influence between users who post memes, and we also describe a process to implement our definitions using a new approach to meme detection based on text-to-image area ratio and contrast. After applying our method to a set of users of the social media platform Instagram, we conclude that our metrics add information to already existing user characteristics.","ISBN":"978-1-64368-326-3","note":"DOI: 10.3233/FAIA220317","source":"ResearchGate","title":"Influence in Social Networks Through Visual Analysis of Image Memes","author":[{"family":"Onielfa","given":"Carles"},{"family":"Casacuberta","given":"Carles"},{"family":"Escalera","given":"Sergio"}],"issued":{"date-parts":[["2022",10,17]]}}}],"schema":"https://github.com/citation-style-language/schema/raw/master/csl-citation.json"} </w:instrText>
      </w:r>
      <w:r w:rsidR="00EE32C7" w:rsidRPr="00EE32C7">
        <w:rPr>
          <w:color w:val="000000"/>
          <w:sz w:val="18"/>
          <w:szCs w:val="18"/>
        </w:rPr>
        <w:fldChar w:fldCharType="separate"/>
      </w:r>
      <w:r w:rsidR="00807F81" w:rsidRPr="00807F81">
        <w:rPr>
          <w:sz w:val="18"/>
        </w:rPr>
        <w:t>[8]</w:t>
      </w:r>
      <w:r w:rsidR="00EE32C7" w:rsidRPr="00EE32C7">
        <w:rPr>
          <w:color w:val="000000"/>
          <w:sz w:val="18"/>
          <w:szCs w:val="18"/>
        </w:rPr>
        <w:fldChar w:fldCharType="end"/>
      </w:r>
      <w:r>
        <w:rPr>
          <w:color w:val="000000"/>
          <w:sz w:val="18"/>
          <w:szCs w:val="18"/>
        </w:rPr>
        <w:t>.</w:t>
      </w:r>
      <w:bookmarkEnd w:id="73"/>
    </w:p>
    <w:p w14:paraId="00000080" w14:textId="3FA7FB9C" w:rsidR="00FF63E7" w:rsidRDefault="000073DA" w:rsidP="00CF1E41">
      <w:pPr>
        <w:pBdr>
          <w:top w:val="nil"/>
          <w:left w:val="nil"/>
          <w:bottom w:val="nil"/>
          <w:right w:val="nil"/>
          <w:between w:val="nil"/>
        </w:pBdr>
        <w:spacing w:after="120"/>
        <w:jc w:val="both"/>
        <w:rPr>
          <w:color w:val="000000"/>
        </w:rPr>
      </w:pPr>
      <w:r>
        <w:rPr>
          <w:color w:val="000000"/>
        </w:rPr>
        <w:t xml:space="preserve">They first used Instagram’s API to extract posts from 91 users and obtained around 457,101 images. After that, they used a </w:t>
      </w:r>
      <w:r>
        <w:rPr>
          <w:i/>
          <w:color w:val="000000"/>
        </w:rPr>
        <w:t>meme detection algorithm</w:t>
      </w:r>
      <w:r>
        <w:rPr>
          <w:color w:val="000000"/>
        </w:rPr>
        <w:t xml:space="preserve"> to discard images with no text or with a large amount of text such that it mostly covers the underlying background image such that 342,984 images (75%) were classified as memes. The algorithm does</w:t>
      </w:r>
      <w:r w:rsidR="001D0AA5">
        <w:rPr>
          <w:color w:val="000000"/>
        </w:rPr>
        <w:t xml:space="preserve"> the</w:t>
      </w:r>
      <w:r>
        <w:rPr>
          <w:color w:val="000000"/>
        </w:rPr>
        <w:t xml:space="preserve"> following steps:</w:t>
      </w:r>
    </w:p>
    <w:p w14:paraId="00000081" w14:textId="47868634" w:rsidR="00FF63E7" w:rsidRDefault="000073DA" w:rsidP="00CF1E41">
      <w:pPr>
        <w:numPr>
          <w:ilvl w:val="0"/>
          <w:numId w:val="4"/>
        </w:numPr>
        <w:pBdr>
          <w:top w:val="nil"/>
          <w:left w:val="nil"/>
          <w:bottom w:val="nil"/>
          <w:right w:val="nil"/>
          <w:between w:val="nil"/>
        </w:pBdr>
        <w:spacing w:after="120"/>
        <w:ind w:hanging="360"/>
        <w:jc w:val="both"/>
      </w:pPr>
      <w:r>
        <w:rPr>
          <w:color w:val="000000"/>
        </w:rPr>
        <w:t xml:space="preserve">Detect areas containing text using CRAFT text detector </w:t>
      </w:r>
      <w:r w:rsidR="00EE32C7" w:rsidRPr="00EE32C7">
        <w:rPr>
          <w:color w:val="000000"/>
        </w:rPr>
        <w:fldChar w:fldCharType="begin"/>
      </w:r>
      <w:r w:rsidR="00807F81">
        <w:rPr>
          <w:color w:val="000000"/>
        </w:rPr>
        <w:instrText xml:space="preserve"> ADDIN ZOTERO_ITEM CSL_CITATION {"citationID":"a2nddlopd1d","properties":{"formattedCitation":"[9]","plainCitation":"[9]","noteIndex":0},"citationItems":[{"id":346,"uris":["http://zotero.org/users/7276241/items/SA2VXXSZ"],"itemData":{"id":346,"type":"article","abstract":"Scene text detection methods based on neural networks have emerged recently and have shown promising results. Previous methods trained with rigid word-level bounding boxes exhibit limitations in representing the text region in an arbitrary shape. In this paper, we propose a new scene text detection method to effectively detect text area by exploring each character and affinity between characters. To overcome the lack of individual character level annotations, our proposed framework exploits both the given character-level annotations for synthetic images and the estimated character-level ground-truths for real images acquired by the learned interim model. In order to estimate affinity between characters, the network is trained with the newly proposed representation for affinity. Extensive experiments on six benchmarks, including the TotalText and CTW-1500 datasets which contain highly curved texts in natural images, demonstrate that our character-level text detection significantly outperforms the state-of-the-art detectors. According to the results, our proposed method guarantees high flexibility in detecting complicated scene text images, such as arbitrarily-oriented, curved, or deformed texts.","DOI":"10.48550/arXiv.1904.01941","note":"arXiv:1904.01941 [cs]","number":"arXiv:1904.01941","publisher":"arXiv","source":"arXiv.org","title":"Character Region Awareness for Text Detection","URL":"http://arxiv.org/abs/1904.01941","author":[{"family":"Baek","given":"Youngmin"},{"family":"Lee","given":"Bado"},{"family":"Han","given":"Dongyoon"},{"family":"Yun","given":"Sangdoo"},{"family":"Lee","given":"Hwalsuk"}],"accessed":{"date-parts":[["2022",11,22]]},"issued":{"date-parts":[["2019",4,3]]}}}],"schema":"https://github.com/citation-style-language/schema/raw/master/csl-citation.json"} </w:instrText>
      </w:r>
      <w:r w:rsidR="00EE32C7" w:rsidRPr="00EE32C7">
        <w:rPr>
          <w:color w:val="000000"/>
        </w:rPr>
        <w:fldChar w:fldCharType="separate"/>
      </w:r>
      <w:r w:rsidR="00807F81" w:rsidRPr="00807F81">
        <w:t>[9]</w:t>
      </w:r>
      <w:r w:rsidR="00EE32C7" w:rsidRPr="00EE32C7">
        <w:rPr>
          <w:color w:val="000000"/>
        </w:rPr>
        <w:fldChar w:fldCharType="end"/>
      </w:r>
      <w:r>
        <w:rPr>
          <w:color w:val="000000"/>
        </w:rPr>
        <w:t>.</w:t>
      </w:r>
    </w:p>
    <w:p w14:paraId="00000082" w14:textId="77777777" w:rsidR="00FF63E7" w:rsidRDefault="000073DA" w:rsidP="00CF1E41">
      <w:pPr>
        <w:numPr>
          <w:ilvl w:val="0"/>
          <w:numId w:val="4"/>
        </w:numPr>
        <w:pBdr>
          <w:top w:val="nil"/>
          <w:left w:val="nil"/>
          <w:bottom w:val="nil"/>
          <w:right w:val="nil"/>
          <w:between w:val="nil"/>
        </w:pBdr>
        <w:spacing w:after="120"/>
        <w:ind w:hanging="360"/>
        <w:jc w:val="both"/>
      </w:pPr>
      <w:r>
        <w:rPr>
          <w:color w:val="000000"/>
        </w:rPr>
        <w:t>Compute text-to-image ratio.</w:t>
      </w:r>
    </w:p>
    <w:p w14:paraId="00000083" w14:textId="77777777" w:rsidR="00FF63E7" w:rsidRDefault="000073DA" w:rsidP="00CF1E41">
      <w:pPr>
        <w:numPr>
          <w:ilvl w:val="0"/>
          <w:numId w:val="4"/>
        </w:numPr>
        <w:pBdr>
          <w:top w:val="nil"/>
          <w:left w:val="nil"/>
          <w:bottom w:val="nil"/>
          <w:right w:val="nil"/>
          <w:between w:val="nil"/>
        </w:pBdr>
        <w:spacing w:after="120"/>
        <w:ind w:hanging="360"/>
        <w:jc w:val="both"/>
      </w:pPr>
      <w:r>
        <w:rPr>
          <w:color w:val="000000"/>
        </w:rPr>
        <w:t>If this ratio is not within manually-set lower and upper bounds, then the image has either only text or no text, so the algorithm terminates with the image not being a meme.</w:t>
      </w:r>
    </w:p>
    <w:p w14:paraId="00000084" w14:textId="66CD93DB" w:rsidR="00FF63E7" w:rsidRDefault="000073DA" w:rsidP="00CF1E41">
      <w:pPr>
        <w:numPr>
          <w:ilvl w:val="0"/>
          <w:numId w:val="4"/>
        </w:numPr>
        <w:pBdr>
          <w:top w:val="nil"/>
          <w:left w:val="nil"/>
          <w:bottom w:val="nil"/>
          <w:right w:val="nil"/>
          <w:between w:val="nil"/>
        </w:pBdr>
        <w:spacing w:after="120"/>
        <w:ind w:hanging="360"/>
        <w:jc w:val="both"/>
      </w:pPr>
      <w:r>
        <w:rPr>
          <w:color w:val="000000"/>
        </w:rPr>
        <w:t xml:space="preserve">Otherwise, inpaint the image using Navier–Stokes algorithm </w:t>
      </w:r>
      <w:r w:rsidR="00EE32C7" w:rsidRPr="00EE32C7">
        <w:rPr>
          <w:color w:val="000000"/>
        </w:rPr>
        <w:fldChar w:fldCharType="begin"/>
      </w:r>
      <w:r w:rsidR="00807F81">
        <w:rPr>
          <w:color w:val="000000"/>
        </w:rPr>
        <w:instrText xml:space="preserve"> ADDIN ZOTERO_ITEM CSL_CITATION {"citationID":"a2qsij01lrk","properties":{"formattedCitation":"[10]","plainCitation":"[10]","noteIndex":0},"citationItems":[{"id":351,"uris":["http://zotero.org/users/7276241/items/DAT9RCHQ"],"itemData":{"id":351,"type":"paper-conference","abstract":"Image inpainting involves ﬁlling in part of an image or video using information from the surrounding area. Applications include the restoration of damaged photographs and movies and the removal of selected objects. In this paper, we introduce a class of automated methods for digital inpainting. The approach uses ideas from classical ﬂuid dynamics to propagate isophote lines continuously from the exterior into the region to be inpainted. The main idea is to think of the image intensity as a ‘stream function’ for a two-dimensional incompressible ﬂow. The Laplacian of the image intensity plays the role of the vorticity of the ﬂuid; it is transported into the region to be inpainted by a vector ﬁeld deﬁned by the stream function. The resulting algorithm is designed to continue isophotes while matching gradient vectors at the boundary of the inpainting region. The method is directly based on the Navier-Stokes equations for ﬂuid dynamics, which has the immediate advantage of well-developed theoretical and numerical results. This is a new approach for introducing ideas from computational ﬂuid dynamics into problems in computer vision and image analysis.","container-title":"Proceedings of the 2001 IEEE Computer Society Conference on Computer Vision and Pattern Recognition. CVPR 2001","DOI":"10.1109/CVPR.2001.990497","event-place":"Kauai, HI, USA","event-title":"2001 IEEE Computer Society Conference on Computer Vision and Pattern Recognition. CVPR 2001","ISBN":"978-0-7695-1272-3","language":"en","page":"I-355-I-362","publisher":"IEEE Comput. Soc","publisher-place":"Kauai, HI, USA","source":"DOI.org (Crossref)","title":"Navier-stokes, fluid dynamics, and image and video inpainting","URL":"http://ieeexplore.ieee.org/document/990497/","volume":"1","author":[{"family":"Bertalmio","given":"M."},{"family":"Bertozzi","given":"A.L."},{"family":"Sapiro","given":"G."}],"accessed":{"date-parts":[["2022",11,22]]},"issued":{"date-parts":[["2001"]]}}}],"schema":"https://github.com/citation-style-language/schema/raw/master/csl-citation.json"} </w:instrText>
      </w:r>
      <w:r w:rsidR="00EE32C7" w:rsidRPr="00EE32C7">
        <w:rPr>
          <w:color w:val="000000"/>
        </w:rPr>
        <w:fldChar w:fldCharType="separate"/>
      </w:r>
      <w:r w:rsidR="00807F81" w:rsidRPr="00807F81">
        <w:t>[10]</w:t>
      </w:r>
      <w:r w:rsidR="00EE32C7" w:rsidRPr="00EE32C7">
        <w:rPr>
          <w:color w:val="000000"/>
        </w:rPr>
        <w:fldChar w:fldCharType="end"/>
      </w:r>
      <w:r>
        <w:rPr>
          <w:color w:val="000000"/>
        </w:rPr>
        <w:t xml:space="preserve"> such that the text areas obtained from CRAFT are used as inpainting mask.</w:t>
      </w:r>
    </w:p>
    <w:p w14:paraId="00000085" w14:textId="62720BA5" w:rsidR="00FF63E7" w:rsidRDefault="000073DA" w:rsidP="00CF1E41">
      <w:pPr>
        <w:numPr>
          <w:ilvl w:val="0"/>
          <w:numId w:val="4"/>
        </w:numPr>
        <w:pBdr>
          <w:top w:val="nil"/>
          <w:left w:val="nil"/>
          <w:bottom w:val="nil"/>
          <w:right w:val="nil"/>
          <w:between w:val="nil"/>
        </w:pBdr>
        <w:spacing w:after="120"/>
        <w:ind w:hanging="360"/>
        <w:jc w:val="both"/>
      </w:pPr>
      <w:r>
        <w:rPr>
          <w:color w:val="000000"/>
        </w:rPr>
        <w:t>If the standard deviation of the inpainted image’s grayscale values is lower than a manually-set threshold, then there was no content (i.e., meme template) left after removing the text, so the algorithm terminates with the image not being a meme.</w:t>
      </w:r>
    </w:p>
    <w:p w14:paraId="00000086" w14:textId="77777777" w:rsidR="00FF63E7" w:rsidRDefault="000073DA" w:rsidP="00CF1E41">
      <w:pPr>
        <w:numPr>
          <w:ilvl w:val="0"/>
          <w:numId w:val="4"/>
        </w:numPr>
        <w:pBdr>
          <w:top w:val="nil"/>
          <w:left w:val="nil"/>
          <w:bottom w:val="nil"/>
          <w:right w:val="nil"/>
          <w:between w:val="nil"/>
        </w:pBdr>
        <w:spacing w:after="120"/>
        <w:ind w:hanging="360"/>
        <w:jc w:val="both"/>
      </w:pPr>
      <w:r>
        <w:rPr>
          <w:color w:val="000000"/>
        </w:rPr>
        <w:t>Otherwise, the algorithm will have extracted the meme template and will terminate with the image being a meme.</w:t>
      </w:r>
    </w:p>
    <w:p w14:paraId="00000087" w14:textId="4E2D3C87" w:rsidR="00FF63E7" w:rsidRDefault="000073DA" w:rsidP="00CF1E41">
      <w:pPr>
        <w:pBdr>
          <w:top w:val="nil"/>
          <w:left w:val="nil"/>
          <w:bottom w:val="nil"/>
          <w:right w:val="nil"/>
          <w:between w:val="nil"/>
        </w:pBdr>
        <w:spacing w:after="120"/>
        <w:jc w:val="both"/>
        <w:rPr>
          <w:color w:val="000000"/>
        </w:rPr>
      </w:pPr>
      <w:r>
        <w:rPr>
          <w:color w:val="000000"/>
        </w:rPr>
        <w:t xml:space="preserve">Examples of inpainted images classified as memes or not is illustrated in </w:t>
      </w:r>
      <w:r w:rsidR="0030011A">
        <w:rPr>
          <w:color w:val="000000"/>
        </w:rPr>
        <w:fldChar w:fldCharType="begin"/>
      </w:r>
      <w:r w:rsidR="0030011A">
        <w:rPr>
          <w:color w:val="000000"/>
        </w:rPr>
        <w:instrText xml:space="preserve"> REF _Ref120079015 \h </w:instrText>
      </w:r>
      <w:r w:rsidR="00CB49C1">
        <w:rPr>
          <w:color w:val="000000"/>
        </w:rPr>
        <w:instrText xml:space="preserve"> \* MERGEFORMAT </w:instrText>
      </w:r>
      <w:r w:rsidR="0030011A">
        <w:rPr>
          <w:color w:val="000000"/>
        </w:rPr>
      </w:r>
      <w:r w:rsidR="0030011A">
        <w:rPr>
          <w:color w:val="000000"/>
        </w:rPr>
        <w:fldChar w:fldCharType="separate"/>
      </w:r>
      <w:r w:rsidR="009910D7" w:rsidRPr="009910D7">
        <w:rPr>
          <w:color w:val="000000"/>
        </w:rPr>
        <w:t>Figure 8</w:t>
      </w:r>
      <w:r w:rsidR="0030011A">
        <w:rPr>
          <w:color w:val="000000"/>
        </w:rPr>
        <w:fldChar w:fldCharType="end"/>
      </w:r>
      <w:r w:rsidR="00CB49C1">
        <w:rPr>
          <w:color w:val="000000"/>
        </w:rPr>
        <w:t>.</w:t>
      </w:r>
    </w:p>
    <w:p w14:paraId="00000088" w14:textId="77777777" w:rsidR="00FF63E7" w:rsidRDefault="000073DA" w:rsidP="00CF1E41">
      <w:pPr>
        <w:keepNext/>
        <w:pBdr>
          <w:top w:val="nil"/>
          <w:left w:val="nil"/>
          <w:bottom w:val="nil"/>
          <w:right w:val="nil"/>
          <w:between w:val="nil"/>
        </w:pBdr>
        <w:spacing w:after="120" w:line="240" w:lineRule="auto"/>
        <w:ind w:firstLine="0"/>
        <w:jc w:val="center"/>
        <w:rPr>
          <w:color w:val="000000"/>
        </w:rPr>
      </w:pPr>
      <w:r>
        <w:rPr>
          <w:noProof/>
          <w:color w:val="000000"/>
          <w:lang w:val="en-US" w:eastAsia="en-US"/>
        </w:rPr>
        <w:drawing>
          <wp:inline distT="0" distB="0" distL="0" distR="0" wp14:anchorId="2DD7C538" wp14:editId="49B5CCA3">
            <wp:extent cx="5311140" cy="1630680"/>
            <wp:effectExtent l="0" t="0" r="0" b="0"/>
            <wp:docPr id="21" name="Picture 21"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graphical user interface&#10;&#10;Description automatically generated"/>
                    <pic:cNvPicPr preferRelativeResize="0"/>
                  </pic:nvPicPr>
                  <pic:blipFill>
                    <a:blip r:embed="rId21"/>
                    <a:srcRect/>
                    <a:stretch>
                      <a:fillRect/>
                    </a:stretch>
                  </pic:blipFill>
                  <pic:spPr>
                    <a:xfrm>
                      <a:off x="0" y="0"/>
                      <a:ext cx="5311140" cy="1630680"/>
                    </a:xfrm>
                    <a:prstGeom prst="rect">
                      <a:avLst/>
                    </a:prstGeom>
                    <a:ln/>
                  </pic:spPr>
                </pic:pic>
              </a:graphicData>
            </a:graphic>
          </wp:inline>
        </w:drawing>
      </w:r>
    </w:p>
    <w:p w14:paraId="00000089" w14:textId="38AB950B" w:rsidR="00FF63E7" w:rsidRDefault="001D0AA5" w:rsidP="00CF1E41">
      <w:pPr>
        <w:pBdr>
          <w:top w:val="nil"/>
          <w:left w:val="nil"/>
          <w:bottom w:val="nil"/>
          <w:right w:val="nil"/>
          <w:between w:val="nil"/>
        </w:pBdr>
        <w:tabs>
          <w:tab w:val="left" w:pos="900"/>
        </w:tabs>
        <w:spacing w:after="240"/>
        <w:ind w:left="567" w:firstLine="0"/>
        <w:jc w:val="center"/>
        <w:rPr>
          <w:b/>
          <w:color w:val="000000"/>
          <w:sz w:val="18"/>
          <w:szCs w:val="18"/>
        </w:rPr>
      </w:pPr>
      <w:bookmarkStart w:id="74" w:name="_Ref120079015"/>
      <w:bookmarkStart w:id="75" w:name="_Toc13726691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8</w:t>
      </w:r>
      <w:r w:rsidRPr="00B13FF1">
        <w:rPr>
          <w:color w:val="000000"/>
          <w:sz w:val="18"/>
          <w:szCs w:val="18"/>
        </w:rPr>
        <w:fldChar w:fldCharType="end"/>
      </w:r>
      <w:bookmarkEnd w:id="74"/>
      <w:r w:rsidRPr="00B13FF1">
        <w:rPr>
          <w:color w:val="000000"/>
          <w:sz w:val="18"/>
          <w:szCs w:val="18"/>
          <w:lang w:val="en-US"/>
        </w:rPr>
        <w:t>.</w:t>
      </w:r>
      <w:r w:rsidRPr="00B13FF1">
        <w:rPr>
          <w:i/>
          <w:iCs/>
          <w:color w:val="000000"/>
          <w:sz w:val="18"/>
          <w:szCs w:val="18"/>
          <w:lang w:val="en-US"/>
        </w:rPr>
        <w:t xml:space="preserve"> </w:t>
      </w:r>
      <w:r>
        <w:rPr>
          <w:color w:val="000000"/>
          <w:sz w:val="18"/>
          <w:szCs w:val="18"/>
        </w:rPr>
        <w:t xml:space="preserve">Left image classified as meme, while middle and right images are not. Adapted from </w:t>
      </w:r>
      <w:r w:rsidR="00EE32C7" w:rsidRPr="00EE32C7">
        <w:rPr>
          <w:color w:val="000000"/>
          <w:sz w:val="18"/>
          <w:szCs w:val="18"/>
        </w:rPr>
        <w:fldChar w:fldCharType="begin"/>
      </w:r>
      <w:r w:rsidR="00807F81">
        <w:rPr>
          <w:color w:val="000000"/>
          <w:sz w:val="18"/>
          <w:szCs w:val="18"/>
        </w:rPr>
        <w:instrText xml:space="preserve"> ADDIN ZOTERO_ITEM CSL_CITATION {"citationID":"PTZuHWrj","properties":{"formattedCitation":"[8]","plainCitation":"[8]","noteIndex":0},"citationItems":[{"id":327,"uris":["http://zotero.org/users/7276241/items/6Q3PL7H3"],"itemData":{"id":327,"type":"chapter","abstract":"Memes evolve and mutate through their diffusion in social media. They have the potential to propagate ideas and, by extension, products. Many studies have focused on memes, but none so far, to our knowledge, on the users that post them, their relationships, and the reach of their influence. In this article, we define a meme influence graph together with suitable metrics to visualize and quantify influence between users who post memes, and we also describe a process to implement our definitions using a new approach to meme detection based on text-to-image area ratio and contrast. After applying our method to a set of users of the social media platform Instagram, we conclude that our metrics add information to already existing user characteristics.","ISBN":"978-1-64368-326-3","note":"DOI: 10.3233/FAIA220317","source":"ResearchGate","title":"Influence in Social Networks Through Visual Analysis of Image Memes","author":[{"family":"Onielfa","given":"Carles"},{"family":"Casacuberta","given":"Carles"},{"family":"Escalera","given":"Sergio"}],"issued":{"date-parts":[["2022",10,17]]}}}],"schema":"https://github.com/citation-style-language/schema/raw/master/csl-citation.json"} </w:instrText>
      </w:r>
      <w:r w:rsidR="00EE32C7" w:rsidRPr="00EE32C7">
        <w:rPr>
          <w:color w:val="000000"/>
          <w:sz w:val="18"/>
          <w:szCs w:val="18"/>
        </w:rPr>
        <w:fldChar w:fldCharType="separate"/>
      </w:r>
      <w:r w:rsidR="00807F81" w:rsidRPr="00807F81">
        <w:rPr>
          <w:sz w:val="18"/>
        </w:rPr>
        <w:t>[8]</w:t>
      </w:r>
      <w:r w:rsidR="00EE32C7" w:rsidRPr="00EE32C7">
        <w:rPr>
          <w:color w:val="000000"/>
          <w:sz w:val="18"/>
          <w:szCs w:val="18"/>
        </w:rPr>
        <w:fldChar w:fldCharType="end"/>
      </w:r>
      <w:r>
        <w:rPr>
          <w:color w:val="000000"/>
          <w:sz w:val="18"/>
          <w:szCs w:val="18"/>
        </w:rPr>
        <w:t>.</w:t>
      </w:r>
      <w:bookmarkEnd w:id="75"/>
    </w:p>
    <w:p w14:paraId="0000008A" w14:textId="0B1E3305" w:rsidR="00FF63E7" w:rsidRDefault="000073DA" w:rsidP="00CF1E41">
      <w:pPr>
        <w:pBdr>
          <w:top w:val="nil"/>
          <w:left w:val="nil"/>
          <w:bottom w:val="nil"/>
          <w:right w:val="nil"/>
          <w:between w:val="nil"/>
        </w:pBdr>
        <w:spacing w:after="120"/>
        <w:ind w:firstLine="288"/>
        <w:jc w:val="both"/>
        <w:rPr>
          <w:color w:val="000000"/>
        </w:rPr>
      </w:pPr>
      <w:r>
        <w:rPr>
          <w:color w:val="000000"/>
        </w:rPr>
        <w:lastRenderedPageBreak/>
        <w:t xml:space="preserve">They then used </w:t>
      </w:r>
      <w:r>
        <w:rPr>
          <w:i/>
          <w:color w:val="000000"/>
        </w:rPr>
        <w:t>VGG</w:t>
      </w:r>
      <w:r w:rsidR="00170EA8">
        <w:rPr>
          <w:i/>
          <w:color w:val="000000"/>
        </w:rPr>
        <w:t>-</w:t>
      </w:r>
      <w:r>
        <w:rPr>
          <w:i/>
          <w:color w:val="000000"/>
        </w:rPr>
        <w:t xml:space="preserve">16 </w:t>
      </w:r>
      <w:r w:rsidR="00EE32C7" w:rsidRPr="00EE32C7">
        <w:rPr>
          <w:i/>
          <w:color w:val="000000"/>
        </w:rPr>
        <w:fldChar w:fldCharType="begin"/>
      </w:r>
      <w:r w:rsidR="00807F81">
        <w:rPr>
          <w:i/>
          <w:color w:val="000000"/>
        </w:rPr>
        <w:instrText xml:space="preserve"> ADDIN ZOTERO_ITEM CSL_CITATION {"citationID":"a1pmdrg40g8","properties":{"formattedCitation":"[11]","plainCitation":"[11]","noteIndex":0},"citationItems":[{"id":352,"uris":["http://zotero.org/users/7276241/items/57PRTBSS"],"itemData":{"id":352,"type":"article","abstract":"In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vision.","DOI":"10.48550/arXiv.1409.1556","note":"arXiv:1409.1556 [cs]","number":"arXiv:1409.1556","publisher":"arXiv","source":"arXiv.org","title":"Very Deep Convolutional Networks for Large-Scale Image Recognition","URL":"http://arxiv.org/abs/1409.1556","author":[{"family":"Simonyan","given":"Karen"},{"family":"Zisserman","given":"Andrew"}],"accessed":{"date-parts":[["2022",11,22]]},"issued":{"date-parts":[["2015",4,10]]}}}],"schema":"https://github.com/citation-style-language/schema/raw/master/csl-citation.json"} </w:instrText>
      </w:r>
      <w:r w:rsidR="00EE32C7" w:rsidRPr="00EE32C7">
        <w:rPr>
          <w:i/>
          <w:color w:val="000000"/>
        </w:rPr>
        <w:fldChar w:fldCharType="separate"/>
      </w:r>
      <w:r w:rsidR="00807F81" w:rsidRPr="00807F81">
        <w:t>[11]</w:t>
      </w:r>
      <w:r w:rsidR="00EE32C7" w:rsidRPr="00EE32C7">
        <w:rPr>
          <w:i/>
          <w:color w:val="000000"/>
        </w:rPr>
        <w:fldChar w:fldCharType="end"/>
      </w:r>
      <w:r>
        <w:rPr>
          <w:color w:val="000000"/>
        </w:rPr>
        <w:t xml:space="preserve"> pre-trained with weights from the ImageNet challenge and its second-to-last fully connected layer to extract a feature vector of 4096 from the text-free meme (i.e., meme template).</w:t>
      </w:r>
    </w:p>
    <w:p w14:paraId="0000008C" w14:textId="5690CFAB" w:rsidR="00FF63E7" w:rsidRDefault="000073DA" w:rsidP="00EF1F73">
      <w:pPr>
        <w:pBdr>
          <w:top w:val="nil"/>
          <w:left w:val="nil"/>
          <w:bottom w:val="nil"/>
          <w:right w:val="nil"/>
          <w:between w:val="nil"/>
        </w:pBdr>
        <w:spacing w:after="120"/>
        <w:ind w:firstLine="288"/>
        <w:jc w:val="both"/>
        <w:rPr>
          <w:color w:val="000000"/>
        </w:rPr>
      </w:pPr>
      <w:r>
        <w:rPr>
          <w:color w:val="000000"/>
        </w:rPr>
        <w:t>After extracting the features, they applied PCA to reduce the dimensionality of these features to 1024, and then they used the resulted features as input to the DBSCAN algorithm which was able to group memes into 13,663 clusters containing 82,801 memes (24%) out of the 342,984 images, where the rest of images were determined by DBSCAN to be noise.</w:t>
      </w:r>
    </w:p>
    <w:p w14:paraId="0000008D" w14:textId="5B5D2A9A" w:rsidR="00FF63E7" w:rsidRDefault="000073DA" w:rsidP="00CF1E41">
      <w:pPr>
        <w:pStyle w:val="Heading2"/>
        <w:numPr>
          <w:ilvl w:val="1"/>
          <w:numId w:val="1"/>
        </w:numPr>
        <w:jc w:val="both"/>
      </w:pPr>
      <w:bookmarkStart w:id="76" w:name="_Toc137266857"/>
      <w:r>
        <w:t>Meme Classification</w:t>
      </w:r>
      <w:bookmarkEnd w:id="76"/>
    </w:p>
    <w:p w14:paraId="0000008E" w14:textId="3484994F" w:rsidR="00FF63E7" w:rsidRDefault="000073DA" w:rsidP="00CF1E41">
      <w:pPr>
        <w:pBdr>
          <w:top w:val="nil"/>
          <w:left w:val="nil"/>
          <w:bottom w:val="nil"/>
          <w:right w:val="nil"/>
          <w:between w:val="nil"/>
        </w:pBdr>
        <w:spacing w:after="120"/>
        <w:ind w:firstLine="288"/>
        <w:jc w:val="both"/>
        <w:rPr>
          <w:color w:val="000000"/>
        </w:rPr>
      </w:pPr>
      <w:r>
        <w:rPr>
          <w:color w:val="000000"/>
        </w:rPr>
        <w:t xml:space="preserve">Aside from Facebook’s DeepCluster </w:t>
      </w:r>
      <w:r w:rsidR="00EE32C7" w:rsidRPr="00EE32C7">
        <w:rPr>
          <w:color w:val="000000"/>
        </w:rPr>
        <w:fldChar w:fldCharType="begin"/>
      </w:r>
      <w:r w:rsidR="00EE32C7">
        <w:rPr>
          <w:color w:val="000000"/>
        </w:rPr>
        <w:instrText xml:space="preserve"> ADDIN ZOTERO_ITEM CSL_CITATION {"citationID":"kq4voNbI","properties":{"formattedCitation":"[3]","plainCitation":"[3]","noteIndex":0},"citationItems":[{"id":336,"uris":["http://zotero.org/users/7276241/items/INHK3XK3"],"itemData":{"id":336,"type":"article","abstract":"Clustering is a class of unsupervised learning methods that has been extensively applied and studied in computer vision. Little work has been done to adapt it to the end-to-end training of visual features on large scale datasets. In this work, we present DeepCluster, a clustering method that jointly learns the parameters of a neural network and the cluster assignments of the resulting features. DeepCluster iteratively groups the features with a standard clustering algorithm, k-means, and uses the subsequent assignments as supervision to update the weights of the network. We apply DeepCluster to the unsupervised training of convolutional neural networks on large datasets like ImageNet and YFCC100M. The resulting model outperforms the current state of the art by a significant margin on all the standard benchmarks.","DOI":"10.48550/arXiv.1807.05520","note":"arXiv:1807.05520 [cs]","number":"arXiv:1807.05520","publisher":"arXiv","source":"arXiv.org","title":"Deep Clustering for Unsupervised Learning of Visual Features","URL":"http://arxiv.org/abs/1807.05520","author":[{"family":"Caron","given":"Mathilde"},{"family":"Bojanowski","given":"Piotr"},{"family":"Joulin","given":"Armand"},{"family":"Douze","given":"Matthijs"}],"accessed":{"date-parts":[["2022",11,19]]},"issued":{"date-parts":[["2019",3,18]]}}}],"schema":"https://github.com/citation-style-language/schema/raw/master/csl-citation.json"} </w:instrText>
      </w:r>
      <w:r w:rsidR="00EE32C7" w:rsidRPr="00EE32C7">
        <w:rPr>
          <w:color w:val="000000"/>
        </w:rPr>
        <w:fldChar w:fldCharType="separate"/>
      </w:r>
      <w:r w:rsidR="00EE32C7" w:rsidRPr="00EE32C7">
        <w:rPr>
          <w:szCs w:val="24"/>
        </w:rPr>
        <w:t>[3]</w:t>
      </w:r>
      <w:r w:rsidR="00EE32C7" w:rsidRPr="00EE32C7">
        <w:rPr>
          <w:color w:val="000000"/>
        </w:rPr>
        <w:fldChar w:fldCharType="end"/>
      </w:r>
      <w:r>
        <w:rPr>
          <w:color w:val="000000"/>
        </w:rPr>
        <w:t xml:space="preserve"> classification step and the meme detection algorithm proposed by Onielfa et al. </w:t>
      </w:r>
      <w:r w:rsidR="00EE32C7" w:rsidRPr="00EE32C7">
        <w:rPr>
          <w:color w:val="000000"/>
        </w:rPr>
        <w:fldChar w:fldCharType="begin"/>
      </w:r>
      <w:r w:rsidR="00807F81">
        <w:rPr>
          <w:color w:val="000000"/>
        </w:rPr>
        <w:instrText xml:space="preserve"> ADDIN ZOTERO_ITEM CSL_CITATION {"citationID":"53CPiJwT","properties":{"formattedCitation":"[8]","plainCitation":"[8]","noteIndex":0},"citationItems":[{"id":327,"uris":["http://zotero.org/users/7276241/items/6Q3PL7H3"],"itemData":{"id":327,"type":"chapter","abstract":"Memes evolve and mutate through their diffusion in social media. They have the potential to propagate ideas and, by extension, products. Many studies have focused on memes, but none so far, to our knowledge, on the users that post them, their relationships, and the reach of their influence. In this article, we define a meme influence graph together with suitable metrics to visualize and quantify influence between users who post memes, and we also describe a process to implement our definitions using a new approach to meme detection based on text-to-image area ratio and contrast. After applying our method to a set of users of the social media platform Instagram, we conclude that our metrics add information to already existing user characteristics.","ISBN":"978-1-64368-326-3","note":"DOI: 10.3233/FAIA220317","source":"ResearchGate","title":"Influence in Social Networks Through Visual Analysis of Image Memes","author":[{"family":"Onielfa","given":"Carles"},{"family":"Casacuberta","given":"Carles"},{"family":"Escalera","given":"Sergio"}],"issued":{"date-parts":[["2022",10,17]]}}}],"schema":"https://github.com/citation-style-language/schema/raw/master/csl-citation.json"} </w:instrText>
      </w:r>
      <w:r w:rsidR="00EE32C7" w:rsidRPr="00EE32C7">
        <w:rPr>
          <w:color w:val="000000"/>
        </w:rPr>
        <w:fldChar w:fldCharType="separate"/>
      </w:r>
      <w:r w:rsidR="00807F81" w:rsidRPr="00807F81">
        <w:t>[8]</w:t>
      </w:r>
      <w:r w:rsidR="00EE32C7" w:rsidRPr="00EE32C7">
        <w:rPr>
          <w:color w:val="000000"/>
        </w:rPr>
        <w:fldChar w:fldCharType="end"/>
      </w:r>
      <w:r>
        <w:rPr>
          <w:color w:val="000000"/>
        </w:rPr>
        <w:t xml:space="preserve">, there are other </w:t>
      </w:r>
      <w:r w:rsidR="00C30FA2">
        <w:rPr>
          <w:color w:val="000000"/>
        </w:rPr>
        <w:t>research</w:t>
      </w:r>
      <w:r>
        <w:rPr>
          <w:color w:val="000000"/>
        </w:rPr>
        <w:t xml:space="preserve"> that specifically tackled the problem of meme classification.</w:t>
      </w:r>
    </w:p>
    <w:p w14:paraId="0000008F" w14:textId="7858C124" w:rsidR="00FF63E7" w:rsidRDefault="0069219F" w:rsidP="00CF1E41">
      <w:pPr>
        <w:pStyle w:val="Heading3"/>
        <w:numPr>
          <w:ilvl w:val="2"/>
          <w:numId w:val="1"/>
        </w:numPr>
        <w:jc w:val="both"/>
      </w:pPr>
      <w:bookmarkStart w:id="77" w:name="_Toc137266858"/>
      <w:r>
        <w:t xml:space="preserve">Using </w:t>
      </w:r>
      <w:r w:rsidR="00E4254B">
        <w:t>Visual Features</w:t>
      </w:r>
      <w:r>
        <w:t xml:space="preserve"> </w:t>
      </w:r>
      <w:r w:rsidR="00BF0C14">
        <w:t xml:space="preserve">on </w:t>
      </w:r>
      <w:r>
        <w:t>ML/</w:t>
      </w:r>
      <w:r w:rsidR="008A2AF7">
        <w:t>NN</w:t>
      </w:r>
      <w:r>
        <w:t xml:space="preserve"> Techniques</w:t>
      </w:r>
      <w:bookmarkEnd w:id="77"/>
    </w:p>
    <w:p w14:paraId="00000090" w14:textId="326426F3" w:rsidR="00FF63E7" w:rsidRDefault="0069219F" w:rsidP="00CF1E41">
      <w:pPr>
        <w:pBdr>
          <w:top w:val="nil"/>
          <w:left w:val="nil"/>
          <w:bottom w:val="nil"/>
          <w:right w:val="nil"/>
          <w:between w:val="nil"/>
        </w:pBdr>
        <w:spacing w:after="120"/>
        <w:jc w:val="both"/>
        <w:rPr>
          <w:color w:val="000000"/>
        </w:rPr>
      </w:pPr>
      <w:r>
        <w:rPr>
          <w:color w:val="000000"/>
        </w:rPr>
        <w:t xml:space="preserve">Wanting to identify an image as a meme, sticker, or non-meme, Perez et al. </w:t>
      </w:r>
      <w:r>
        <w:rPr>
          <w:color w:val="000000"/>
        </w:rPr>
        <w:fldChar w:fldCharType="begin"/>
      </w:r>
      <w:r w:rsidR="00807F81">
        <w:rPr>
          <w:color w:val="000000"/>
        </w:rPr>
        <w:instrText xml:space="preserve"> ADDIN ZOTERO_ITEM CSL_CITATION {"citationID":"aae614to43","properties":{"formattedCitation":"[12]","plainCitation":"[12]","noteIndex":0},"citationItems":[{"id":359,"uris":["http://zotero.org/users/7276241/items/ESSKR3KC"],"itemData":{"id":359,"type":"article","abstract":"Memes are becoming a useful source of data for analyzing behavior on social media. However, a problem to tackle is how to correctly identify a meme. As the number of memes published every day on social media is huge, there is a need for automatic methods for classifying and searching in large meme datasets. This paper proposes and compares several methods for automatically classifying images as memes. Also, we propose a method that allows us to implement a system for retrieving memes from a dataset using a textual query. We experimentally evaluate the methods using a large dataset of memes collected from Twitter users in Chile, which was annotated by a group of experts. Though some of the evaluated methods are effective, there is still room for improvement.","DOI":"10.48550/arXiv.2002.01462","note":"arXiv:2002.01462 [cs]","number":"arXiv:2002.01462","publisher":"arXiv","source":"arXiv.org","title":"Semantic Search of Memes on Twitter","URL":"http://arxiv.org/abs/2002.01462","author":[{"family":"Perez-Martin","given":"Jesus"},{"family":"Bustos","given":"Benjamin"},{"family":"Saldana","given":"Magdalena"}],"accessed":{"date-parts":[["2022",11,22]]},"issued":{"date-parts":[["2020",5,20]]}}}],"schema":"https://github.com/citation-style-language/schema/raw/master/csl-citation.json"} </w:instrText>
      </w:r>
      <w:r>
        <w:rPr>
          <w:color w:val="000000"/>
        </w:rPr>
        <w:fldChar w:fldCharType="separate"/>
      </w:r>
      <w:r w:rsidR="00807F81" w:rsidRPr="00807F81">
        <w:t>[12]</w:t>
      </w:r>
      <w:r>
        <w:rPr>
          <w:color w:val="000000"/>
        </w:rPr>
        <w:fldChar w:fldCharType="end"/>
      </w:r>
      <w:r>
        <w:rPr>
          <w:color w:val="000000"/>
        </w:rPr>
        <w:t xml:space="preserve"> tested </w:t>
      </w:r>
      <w:r w:rsidR="00E802DC">
        <w:rPr>
          <w:i/>
          <w:iCs/>
          <w:color w:val="000000"/>
        </w:rPr>
        <w:t>Histogram of Oriented Gradient (</w:t>
      </w:r>
      <w:r>
        <w:rPr>
          <w:i/>
          <w:iCs/>
          <w:color w:val="000000"/>
        </w:rPr>
        <w:t>HOG</w:t>
      </w:r>
      <w:r w:rsidR="00E802DC">
        <w:rPr>
          <w:i/>
          <w:iCs/>
          <w:color w:val="000000"/>
        </w:rPr>
        <w:t>)</w:t>
      </w:r>
      <w:r>
        <w:rPr>
          <w:i/>
          <w:iCs/>
          <w:color w:val="000000"/>
        </w:rPr>
        <w:t xml:space="preserve"> </w:t>
      </w:r>
      <w:r>
        <w:rPr>
          <w:color w:val="000000"/>
        </w:rPr>
        <w:t xml:space="preserve">and </w:t>
      </w:r>
      <w:r>
        <w:rPr>
          <w:i/>
          <w:iCs/>
          <w:color w:val="000000"/>
        </w:rPr>
        <w:t>ResNet</w:t>
      </w:r>
      <w:r>
        <w:rPr>
          <w:color w:val="000000"/>
        </w:rPr>
        <w:t xml:space="preserve"> as feature descriptors to extract features from the image, and applied various classification models on these features, mainly decision tree, K-Nearest Neighbour (KNN), Support Vector Machine (SVM), and Neural Networks (NN).</w:t>
      </w:r>
      <w:r w:rsidR="00E36885">
        <w:rPr>
          <w:color w:val="000000"/>
        </w:rPr>
        <w:t xml:space="preserve"> </w:t>
      </w:r>
      <w:r w:rsidR="0030011A">
        <w:rPr>
          <w:color w:val="000000"/>
        </w:rPr>
        <w:fldChar w:fldCharType="begin"/>
      </w:r>
      <w:r w:rsidR="0030011A">
        <w:rPr>
          <w:color w:val="000000"/>
        </w:rPr>
        <w:instrText xml:space="preserve"> REF _Ref120079022 \h </w:instrText>
      </w:r>
      <w:r w:rsidR="00CB49C1">
        <w:rPr>
          <w:color w:val="000000"/>
        </w:rPr>
        <w:instrText xml:space="preserve"> \* MERGEFORMAT </w:instrText>
      </w:r>
      <w:r w:rsidR="0030011A">
        <w:rPr>
          <w:color w:val="000000"/>
        </w:rPr>
      </w:r>
      <w:r w:rsidR="0030011A">
        <w:rPr>
          <w:color w:val="000000"/>
        </w:rPr>
        <w:fldChar w:fldCharType="separate"/>
      </w:r>
      <w:r w:rsidR="009910D7" w:rsidRPr="009910D7">
        <w:rPr>
          <w:color w:val="000000"/>
        </w:rPr>
        <w:t>Figure 9</w:t>
      </w:r>
      <w:r w:rsidR="0030011A">
        <w:rPr>
          <w:color w:val="000000"/>
        </w:rPr>
        <w:fldChar w:fldCharType="end"/>
      </w:r>
      <w:r w:rsidR="00CB49C1">
        <w:rPr>
          <w:color w:val="000000"/>
        </w:rPr>
        <w:t xml:space="preserve"> </w:t>
      </w:r>
      <w:r w:rsidR="00E36885">
        <w:rPr>
          <w:color w:val="000000"/>
        </w:rPr>
        <w:t>Shows examples of the 3 considered image classes.</w:t>
      </w:r>
    </w:p>
    <w:p w14:paraId="682D600E" w14:textId="60E2DE7B" w:rsidR="00E36885" w:rsidRDefault="00E36885" w:rsidP="00CF1E41">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7A7DFEEE" wp14:editId="4EF7489C">
            <wp:extent cx="3643745" cy="24256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82078" cy="2451196"/>
                    </a:xfrm>
                    <a:prstGeom prst="rect">
                      <a:avLst/>
                    </a:prstGeom>
                  </pic:spPr>
                </pic:pic>
              </a:graphicData>
            </a:graphic>
          </wp:inline>
        </w:drawing>
      </w:r>
    </w:p>
    <w:p w14:paraId="2FCAD7DF" w14:textId="036F4A52" w:rsidR="00E36885" w:rsidRDefault="001D0AA5" w:rsidP="00CF1E41">
      <w:pPr>
        <w:pBdr>
          <w:top w:val="nil"/>
          <w:left w:val="nil"/>
          <w:bottom w:val="nil"/>
          <w:right w:val="nil"/>
          <w:between w:val="nil"/>
        </w:pBdr>
        <w:tabs>
          <w:tab w:val="left" w:pos="900"/>
        </w:tabs>
        <w:spacing w:after="240"/>
        <w:ind w:left="567" w:firstLine="0"/>
        <w:jc w:val="center"/>
        <w:rPr>
          <w:b/>
          <w:color w:val="000000"/>
          <w:sz w:val="18"/>
          <w:szCs w:val="18"/>
        </w:rPr>
      </w:pPr>
      <w:bookmarkStart w:id="78" w:name="_Ref120079022"/>
      <w:bookmarkStart w:id="79" w:name="_Ref120075434"/>
      <w:bookmarkStart w:id="80" w:name="_Toc13726692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9</w:t>
      </w:r>
      <w:r w:rsidRPr="00B13FF1">
        <w:rPr>
          <w:color w:val="000000"/>
          <w:sz w:val="18"/>
          <w:szCs w:val="18"/>
        </w:rPr>
        <w:fldChar w:fldCharType="end"/>
      </w:r>
      <w:bookmarkEnd w:id="78"/>
      <w:r w:rsidRPr="00B13FF1">
        <w:rPr>
          <w:color w:val="000000"/>
          <w:sz w:val="18"/>
          <w:szCs w:val="18"/>
          <w:lang w:val="en-US"/>
        </w:rPr>
        <w:t>.</w:t>
      </w:r>
      <w:r w:rsidRPr="00B13FF1">
        <w:rPr>
          <w:i/>
          <w:iCs/>
          <w:color w:val="000000"/>
          <w:sz w:val="18"/>
          <w:szCs w:val="18"/>
          <w:lang w:val="en-US"/>
        </w:rPr>
        <w:t xml:space="preserve"> </w:t>
      </w:r>
      <w:r w:rsidR="00E36885">
        <w:rPr>
          <w:color w:val="000000"/>
          <w:sz w:val="18"/>
          <w:szCs w:val="18"/>
        </w:rPr>
        <w:t xml:space="preserve">No-meme, sticker, and meme as classes of images </w:t>
      </w:r>
      <w:r w:rsidR="00E36885">
        <w:rPr>
          <w:color w:val="000000"/>
          <w:sz w:val="18"/>
          <w:szCs w:val="18"/>
        </w:rPr>
        <w:fldChar w:fldCharType="begin"/>
      </w:r>
      <w:r w:rsidR="00807F81">
        <w:rPr>
          <w:color w:val="000000"/>
          <w:sz w:val="18"/>
          <w:szCs w:val="18"/>
        </w:rPr>
        <w:instrText xml:space="preserve"> ADDIN ZOTERO_ITEM CSL_CITATION {"citationID":"a23ht8k9nr8","properties":{"formattedCitation":"[12]","plainCitation":"[12]","noteIndex":0},"citationItems":[{"id":359,"uris":["http://zotero.org/users/7276241/items/ESSKR3KC"],"itemData":{"id":359,"type":"article","abstract":"Memes are becoming a useful source of data for analyzing behavior on social media. However, a problem to tackle is how to correctly identify a meme. As the number of memes published every day on social media is huge, there is a need for automatic methods for classifying and searching in large meme datasets. This paper proposes and compares several methods for automatically classifying images as memes. Also, we propose a method that allows us to implement a system for retrieving memes from a dataset using a textual query. We experimentally evaluate the methods using a large dataset of memes collected from Twitter users in Chile, which was annotated by a group of experts. Though some of the evaluated methods are effective, there is still room for improvement.","DOI":"10.48550/arXiv.2002.01462","note":"arXiv:2002.01462 [cs]","number":"arXiv:2002.01462","publisher":"arXiv","source":"arXiv.org","title":"Semantic Search of Memes on Twitter","URL":"http://arxiv.org/abs/2002.01462","author":[{"family":"Perez-Martin","given":"Jesus"},{"family":"Bustos","given":"Benjamin"},{"family":"Saldana","given":"Magdalena"}],"accessed":{"date-parts":[["2022",11,22]]},"issued":{"date-parts":[["2020",5,20]]}}}],"schema":"https://github.com/citation-style-language/schema/raw/master/csl-citation.json"} </w:instrText>
      </w:r>
      <w:r w:rsidR="00E36885">
        <w:rPr>
          <w:color w:val="000000"/>
          <w:sz w:val="18"/>
          <w:szCs w:val="18"/>
        </w:rPr>
        <w:fldChar w:fldCharType="separate"/>
      </w:r>
      <w:r w:rsidR="00807F81" w:rsidRPr="00807F81">
        <w:rPr>
          <w:sz w:val="18"/>
        </w:rPr>
        <w:t>[12]</w:t>
      </w:r>
      <w:r w:rsidR="00E36885">
        <w:rPr>
          <w:color w:val="000000"/>
          <w:sz w:val="18"/>
          <w:szCs w:val="18"/>
        </w:rPr>
        <w:fldChar w:fldCharType="end"/>
      </w:r>
      <w:r w:rsidR="00E36885">
        <w:rPr>
          <w:color w:val="000000"/>
          <w:sz w:val="18"/>
          <w:szCs w:val="18"/>
        </w:rPr>
        <w:t>.</w:t>
      </w:r>
      <w:bookmarkEnd w:id="79"/>
      <w:bookmarkEnd w:id="80"/>
    </w:p>
    <w:p w14:paraId="3900A100" w14:textId="2288CE29" w:rsidR="00E36885" w:rsidRDefault="00E36885" w:rsidP="00CF1E41">
      <w:pPr>
        <w:pBdr>
          <w:top w:val="nil"/>
          <w:left w:val="nil"/>
          <w:bottom w:val="nil"/>
          <w:right w:val="nil"/>
          <w:between w:val="nil"/>
        </w:pBdr>
        <w:spacing w:after="120"/>
        <w:jc w:val="both"/>
        <w:rPr>
          <w:color w:val="000000"/>
        </w:rPr>
      </w:pPr>
      <w:r>
        <w:rPr>
          <w:color w:val="000000"/>
        </w:rPr>
        <w:t>Regarding the dataset, they had unequally distributed classes, so they performed under-sampling technique to equally distribute the classes as shown in</w:t>
      </w:r>
      <w:r w:rsidR="0030011A">
        <w:rPr>
          <w:color w:val="000000"/>
        </w:rPr>
        <w:t xml:space="preserve"> </w:t>
      </w:r>
      <w:r w:rsidR="0030011A" w:rsidRPr="0030011A">
        <w:rPr>
          <w:color w:val="000000"/>
        </w:rPr>
        <w:fldChar w:fldCharType="begin"/>
      </w:r>
      <w:r w:rsidR="0030011A" w:rsidRPr="0030011A">
        <w:rPr>
          <w:color w:val="000000"/>
        </w:rPr>
        <w:instrText xml:space="preserve"> REF _Ref120079033 \h </w:instrText>
      </w:r>
      <w:r w:rsidR="0030011A">
        <w:rPr>
          <w:color w:val="000000"/>
        </w:rPr>
        <w:instrText xml:space="preserve"> \* MERGEFORMAT </w:instrText>
      </w:r>
      <w:r w:rsidR="0030011A" w:rsidRPr="0030011A">
        <w:rPr>
          <w:color w:val="000000"/>
        </w:rPr>
      </w:r>
      <w:r w:rsidR="0030011A" w:rsidRPr="0030011A">
        <w:rPr>
          <w:color w:val="000000"/>
        </w:rPr>
        <w:fldChar w:fldCharType="separate"/>
      </w:r>
      <w:r w:rsidR="009910D7" w:rsidRPr="009910D7">
        <w:rPr>
          <w:color w:val="000000"/>
        </w:rPr>
        <w:t xml:space="preserve">Figure </w:t>
      </w:r>
      <w:r w:rsidR="009910D7" w:rsidRPr="009910D7">
        <w:rPr>
          <w:noProof/>
          <w:color w:val="000000"/>
        </w:rPr>
        <w:t>10</w:t>
      </w:r>
      <w:r w:rsidR="0030011A" w:rsidRPr="0030011A">
        <w:rPr>
          <w:color w:val="000000"/>
        </w:rPr>
        <w:fldChar w:fldCharType="end"/>
      </w:r>
      <w:r>
        <w:rPr>
          <w:color w:val="000000"/>
        </w:rPr>
        <w:t>.</w:t>
      </w:r>
    </w:p>
    <w:p w14:paraId="468896C2" w14:textId="5A30CC34" w:rsidR="00E36885" w:rsidRDefault="00E36885" w:rsidP="00CF1E41">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1D16D0EB" wp14:editId="2FD05A15">
            <wp:extent cx="5579543" cy="1766455"/>
            <wp:effectExtent l="0" t="0" r="2540" b="5715"/>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23"/>
                    <a:stretch>
                      <a:fillRect/>
                    </a:stretch>
                  </pic:blipFill>
                  <pic:spPr>
                    <a:xfrm>
                      <a:off x="0" y="0"/>
                      <a:ext cx="5605774" cy="1774759"/>
                    </a:xfrm>
                    <a:prstGeom prst="rect">
                      <a:avLst/>
                    </a:prstGeom>
                  </pic:spPr>
                </pic:pic>
              </a:graphicData>
            </a:graphic>
          </wp:inline>
        </w:drawing>
      </w:r>
    </w:p>
    <w:p w14:paraId="010C6F91" w14:textId="098FA92C" w:rsidR="00E36885" w:rsidRDefault="001D0AA5" w:rsidP="00CF1E41">
      <w:pPr>
        <w:pBdr>
          <w:top w:val="nil"/>
          <w:left w:val="nil"/>
          <w:bottom w:val="nil"/>
          <w:right w:val="nil"/>
          <w:between w:val="nil"/>
        </w:pBdr>
        <w:tabs>
          <w:tab w:val="left" w:pos="900"/>
        </w:tabs>
        <w:spacing w:after="240"/>
        <w:ind w:left="567" w:firstLine="0"/>
        <w:jc w:val="center"/>
        <w:rPr>
          <w:b/>
          <w:color w:val="000000"/>
          <w:sz w:val="18"/>
          <w:szCs w:val="18"/>
        </w:rPr>
      </w:pPr>
      <w:bookmarkStart w:id="81" w:name="_Ref120079033"/>
      <w:bookmarkStart w:id="82" w:name="_Toc13726692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10</w:t>
      </w:r>
      <w:r w:rsidRPr="00B13FF1">
        <w:rPr>
          <w:color w:val="000000"/>
          <w:sz w:val="18"/>
          <w:szCs w:val="18"/>
        </w:rPr>
        <w:fldChar w:fldCharType="end"/>
      </w:r>
      <w:bookmarkEnd w:id="81"/>
      <w:r w:rsidRPr="00B13FF1">
        <w:rPr>
          <w:color w:val="000000"/>
          <w:sz w:val="18"/>
          <w:szCs w:val="18"/>
          <w:lang w:val="en-US"/>
        </w:rPr>
        <w:t>.</w:t>
      </w:r>
      <w:r w:rsidRPr="00B13FF1">
        <w:rPr>
          <w:i/>
          <w:iCs/>
          <w:color w:val="000000"/>
          <w:sz w:val="18"/>
          <w:szCs w:val="18"/>
          <w:lang w:val="en-US"/>
        </w:rPr>
        <w:t xml:space="preserve"> </w:t>
      </w:r>
      <w:r w:rsidR="00E36885">
        <w:rPr>
          <w:color w:val="000000"/>
          <w:sz w:val="18"/>
          <w:szCs w:val="18"/>
        </w:rPr>
        <w:t xml:space="preserve">Left and right plots are the data distribution before and after </w:t>
      </w:r>
      <w:r w:rsidR="001A2626">
        <w:rPr>
          <w:color w:val="000000"/>
          <w:sz w:val="18"/>
          <w:szCs w:val="18"/>
        </w:rPr>
        <w:t>under sampling</w:t>
      </w:r>
      <w:r w:rsidR="00E36885">
        <w:rPr>
          <w:color w:val="000000"/>
          <w:sz w:val="18"/>
          <w:szCs w:val="18"/>
        </w:rPr>
        <w:t xml:space="preserve"> </w:t>
      </w:r>
      <w:bookmarkStart w:id="83" w:name="_Hlk120130490"/>
      <w:bookmarkStart w:id="84" w:name="_Ref120075443"/>
      <w:r w:rsidR="00E36885">
        <w:rPr>
          <w:color w:val="000000"/>
          <w:sz w:val="18"/>
          <w:szCs w:val="18"/>
        </w:rPr>
        <w:fldChar w:fldCharType="begin"/>
      </w:r>
      <w:r w:rsidR="00807F81">
        <w:rPr>
          <w:color w:val="000000"/>
          <w:sz w:val="18"/>
          <w:szCs w:val="18"/>
        </w:rPr>
        <w:instrText xml:space="preserve"> ADDIN ZOTERO_ITEM CSL_CITATION {"citationID":"v9OzcZGR","properties":{"formattedCitation":"[12]","plainCitation":"[12]","noteIndex":0},"citationItems":[{"id":359,"uris":["http://zotero.org/users/7276241/items/ESSKR3KC"],"itemData":{"id":359,"type":"article","abstract":"Memes are becoming a useful source of data for analyzing behavior on social media. However, a problem to tackle is how to correctly identify a meme. As the number of memes published every day on social media is huge, there is a need for automatic methods for classifying and searching in large meme datasets. This paper proposes and compares several methods for automatically classifying images as memes. Also, we propose a method that allows us to implement a system for retrieving memes from a dataset using a textual query. We experimentally evaluate the methods using a large dataset of memes collected from Twitter users in Chile, which was annotated by a group of experts. Though some of the evaluated methods are effective, there is still room for improvement.","DOI":"10.48550/arXiv.2002.01462","note":"arXiv:2002.01462 [cs]","number":"arXiv:2002.01462","publisher":"arXiv","source":"arXiv.org","title":"Semantic Search of Memes on Twitter","URL":"http://arxiv.org/abs/2002.01462","author":[{"family":"Perez-Martin","given":"Jesus"},{"family":"Bustos","given":"Benjamin"},{"family":"Saldana","given":"Magdalena"}],"accessed":{"date-parts":[["2022",11,22]]},"issued":{"date-parts":[["2020",5,20]]}}}],"schema":"https://github.com/citation-style-language/schema/raw/master/csl-citation.json"} </w:instrText>
      </w:r>
      <w:r w:rsidR="00E36885">
        <w:rPr>
          <w:color w:val="000000"/>
          <w:sz w:val="18"/>
          <w:szCs w:val="18"/>
        </w:rPr>
        <w:fldChar w:fldCharType="separate"/>
      </w:r>
      <w:r w:rsidR="00807F81" w:rsidRPr="00807F81">
        <w:rPr>
          <w:sz w:val="18"/>
        </w:rPr>
        <w:t>[12]</w:t>
      </w:r>
      <w:r w:rsidR="00E36885">
        <w:rPr>
          <w:color w:val="000000"/>
          <w:sz w:val="18"/>
          <w:szCs w:val="18"/>
        </w:rPr>
        <w:fldChar w:fldCharType="end"/>
      </w:r>
      <w:bookmarkEnd w:id="83"/>
      <w:r w:rsidR="00E36885">
        <w:rPr>
          <w:color w:val="000000"/>
          <w:sz w:val="18"/>
          <w:szCs w:val="18"/>
        </w:rPr>
        <w:t>.</w:t>
      </w:r>
      <w:bookmarkEnd w:id="82"/>
      <w:bookmarkEnd w:id="84"/>
    </w:p>
    <w:p w14:paraId="377C2ECA" w14:textId="22B723C8" w:rsidR="00815D75" w:rsidRPr="002358DC" w:rsidRDefault="006E0CFB" w:rsidP="002358DC">
      <w:pPr>
        <w:pBdr>
          <w:top w:val="nil"/>
          <w:left w:val="nil"/>
          <w:bottom w:val="nil"/>
          <w:right w:val="nil"/>
          <w:between w:val="nil"/>
        </w:pBdr>
        <w:spacing w:after="120"/>
        <w:jc w:val="both"/>
        <w:rPr>
          <w:color w:val="000000"/>
        </w:rPr>
      </w:pPr>
      <w:r>
        <w:rPr>
          <w:color w:val="000000"/>
        </w:rPr>
        <w:t xml:space="preserve">Going back to the classification problem, </w:t>
      </w:r>
      <w:r w:rsidR="002358DC">
        <w:t>after trying</w:t>
      </w:r>
      <w:r w:rsidR="00F418B8">
        <w:rPr>
          <w:color w:val="000000"/>
        </w:rPr>
        <w:t xml:space="preserve"> </w:t>
      </w:r>
      <w:r w:rsidR="002358DC">
        <w:rPr>
          <w:color w:val="000000"/>
        </w:rPr>
        <w:t xml:space="preserve">multiple </w:t>
      </w:r>
      <w:r w:rsidR="00D51644">
        <w:rPr>
          <w:color w:val="000000"/>
        </w:rPr>
        <w:t>combinations of feature descriptors and learning models</w:t>
      </w:r>
      <w:r>
        <w:rPr>
          <w:lang w:val="en-US"/>
        </w:rPr>
        <w:t>,</w:t>
      </w:r>
      <w:r w:rsidR="002358DC">
        <w:rPr>
          <w:lang w:val="en-US"/>
        </w:rPr>
        <w:t xml:space="preserve"> they found that</w:t>
      </w:r>
      <w:r>
        <w:rPr>
          <w:lang w:val="en-US"/>
        </w:rPr>
        <w:t xml:space="preserve"> </w:t>
      </w:r>
      <w:r w:rsidR="00961999">
        <w:rPr>
          <w:lang w:val="en-US"/>
        </w:rPr>
        <w:t>ResNet and Linear SVM</w:t>
      </w:r>
      <w:r w:rsidR="002358DC">
        <w:rPr>
          <w:lang w:val="en-US"/>
        </w:rPr>
        <w:t xml:space="preserve"> </w:t>
      </w:r>
      <w:r w:rsidR="00961999">
        <w:rPr>
          <w:lang w:val="en-US"/>
        </w:rPr>
        <w:t>had the best results</w:t>
      </w:r>
      <w:r w:rsidR="002358DC">
        <w:rPr>
          <w:lang w:val="en-US"/>
        </w:rPr>
        <w:t>. Therefore,</w:t>
      </w:r>
      <w:r w:rsidR="00961999">
        <w:rPr>
          <w:lang w:val="en-US"/>
        </w:rPr>
        <w:t xml:space="preserve"> they were able to classify and obtain the images that were considered memes from the dataset</w:t>
      </w:r>
      <w:r w:rsidR="00E802DC">
        <w:rPr>
          <w:lang w:val="en-US"/>
        </w:rPr>
        <w:t xml:space="preserve"> from which </w:t>
      </w:r>
      <w:r w:rsidR="00961999">
        <w:rPr>
          <w:lang w:val="en-US"/>
        </w:rPr>
        <w:t>they were able to implement a system for retrieving memes using textual queries.</w:t>
      </w:r>
    </w:p>
    <w:p w14:paraId="00000091" w14:textId="3F9002FB" w:rsidR="00FF63E7" w:rsidRDefault="00CD0D5C" w:rsidP="00CF1E41">
      <w:pPr>
        <w:pStyle w:val="Heading3"/>
        <w:numPr>
          <w:ilvl w:val="2"/>
          <w:numId w:val="1"/>
        </w:numPr>
        <w:jc w:val="both"/>
      </w:pPr>
      <w:bookmarkStart w:id="85" w:name="_Toc137266859"/>
      <w:r>
        <w:t>Using Visual and Textual Features on Multi-Modal Models</w:t>
      </w:r>
      <w:bookmarkEnd w:id="85"/>
    </w:p>
    <w:p w14:paraId="19EC3A05" w14:textId="67C69439" w:rsidR="002078D2" w:rsidRDefault="00E802DC" w:rsidP="00CF1E41">
      <w:pPr>
        <w:pBdr>
          <w:top w:val="nil"/>
          <w:left w:val="nil"/>
          <w:bottom w:val="nil"/>
          <w:right w:val="nil"/>
          <w:between w:val="nil"/>
        </w:pBdr>
        <w:spacing w:after="120"/>
        <w:jc w:val="both"/>
        <w:rPr>
          <w:color w:val="000000"/>
        </w:rPr>
      </w:pPr>
      <w:r>
        <w:rPr>
          <w:color w:val="000000"/>
        </w:rPr>
        <w:t xml:space="preserve">Relying on both visual and textual elements of an image, Sharma et al., </w:t>
      </w:r>
      <w:bookmarkStart w:id="86" w:name="_Hlk120088654"/>
      <w:r w:rsidRPr="00E802DC">
        <w:rPr>
          <w:color w:val="000000"/>
        </w:rPr>
        <w:fldChar w:fldCharType="begin"/>
      </w:r>
      <w:r w:rsidR="00807F81">
        <w:rPr>
          <w:color w:val="000000"/>
        </w:rPr>
        <w:instrText xml:space="preserve"> ADDIN ZOTERO_ITEM CSL_CITATION {"citationID":"a2pfp91akha","properties":{"formattedCitation":"[13]","plainCitation":"[13]","noteIndex":0},"citationItems":[{"id":356,"uris":["http://zotero.org/users/7276241/items/B7GUU3X7"],"itemData":{"id":356,"type":"paper-conference","container-title":"Proceedings of the 16th International Conference on Web Information Systems and Technologies","DOI":"10.5220/0010176303530360","event-place":"Budapest, Hungary","event-title":"16th International Conference on Web Information Systems and Technologies","ISBN":"978-989-758-478-7","language":"en","page":"353-360","publisher":"SCITEPRESS - Science and Technology Publications","publisher-place":"Budapest, Hungary","source":"DOI.org (Crossref)","title":"Meme vs. Non-meme Classification using Visuo-linguistic Association","title-short":"Meme vs. Non-meme Classification using Visuo-linguistic Association","URL":"https://www.scitepress.org/DigitalLibrary/Link.aspx?doi=10.5220/0010176303530360","author":[{"family":"Sharma","given":"Chhavi"},{"family":"Pulabaigari","given":"Viswanath"},{"family":"Das","given":"Amitava"}],"accessed":{"date-parts":[["2022",11,22]]},"issued":{"date-parts":[["2020"]]}}}],"schema":"https://github.com/citation-style-language/schema/raw/master/csl-citation.json"} </w:instrText>
      </w:r>
      <w:r w:rsidRPr="00E802DC">
        <w:rPr>
          <w:color w:val="000000"/>
        </w:rPr>
        <w:fldChar w:fldCharType="separate"/>
      </w:r>
      <w:r w:rsidR="00807F81" w:rsidRPr="00807F81">
        <w:t>[13]</w:t>
      </w:r>
      <w:r w:rsidRPr="00E802DC">
        <w:rPr>
          <w:color w:val="000000"/>
        </w:rPr>
        <w:fldChar w:fldCharType="end"/>
      </w:r>
      <w:bookmarkEnd w:id="86"/>
      <w:r>
        <w:rPr>
          <w:color w:val="000000"/>
        </w:rPr>
        <w:t xml:space="preserve"> have</w:t>
      </w:r>
      <w:r w:rsidR="006920DD">
        <w:rPr>
          <w:color w:val="000000"/>
        </w:rPr>
        <w:t xml:space="preserve"> used a dataset that is created by downloading 20K images from public domains, then they differentiated between meme and non-meme images, where samples are shown in </w:t>
      </w:r>
      <w:r w:rsidR="00B35986" w:rsidRPr="00B35986">
        <w:rPr>
          <w:color w:val="000000"/>
        </w:rPr>
        <w:fldChar w:fldCharType="begin"/>
      </w:r>
      <w:r w:rsidR="00B35986" w:rsidRPr="00B35986">
        <w:rPr>
          <w:color w:val="000000"/>
        </w:rPr>
        <w:instrText xml:space="preserve"> REF _Ref120210756 \h </w:instrText>
      </w:r>
      <w:r w:rsidR="00B35986">
        <w:rPr>
          <w:color w:val="000000"/>
        </w:rPr>
        <w:instrText xml:space="preserve"> \* MERGEFORMAT </w:instrText>
      </w:r>
      <w:r w:rsidR="00B35986" w:rsidRPr="00B35986">
        <w:rPr>
          <w:color w:val="000000"/>
        </w:rPr>
      </w:r>
      <w:r w:rsidR="00B35986" w:rsidRPr="00B35986">
        <w:rPr>
          <w:color w:val="000000"/>
        </w:rPr>
        <w:fldChar w:fldCharType="separate"/>
      </w:r>
      <w:r w:rsidR="009910D7" w:rsidRPr="009910D7">
        <w:rPr>
          <w:color w:val="000000"/>
        </w:rPr>
        <w:t xml:space="preserve">Figure </w:t>
      </w:r>
      <w:r w:rsidR="009910D7" w:rsidRPr="009910D7">
        <w:rPr>
          <w:noProof/>
          <w:color w:val="000000"/>
        </w:rPr>
        <w:t>11</w:t>
      </w:r>
      <w:r w:rsidR="00B35986" w:rsidRPr="00B35986">
        <w:rPr>
          <w:color w:val="000000"/>
        </w:rPr>
        <w:fldChar w:fldCharType="end"/>
      </w:r>
      <w:r w:rsidR="006920DD">
        <w:rPr>
          <w:color w:val="000000"/>
        </w:rPr>
        <w:t>.</w:t>
      </w:r>
    </w:p>
    <w:p w14:paraId="70A1700A" w14:textId="6FB75F63" w:rsidR="006920DD" w:rsidRDefault="006920DD" w:rsidP="00CF1E41">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68D354AB" wp14:editId="35338D34">
            <wp:extent cx="5043055" cy="3103975"/>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0965" cy="3121153"/>
                    </a:xfrm>
                    <a:prstGeom prst="rect">
                      <a:avLst/>
                    </a:prstGeom>
                  </pic:spPr>
                </pic:pic>
              </a:graphicData>
            </a:graphic>
          </wp:inline>
        </w:drawing>
      </w:r>
    </w:p>
    <w:p w14:paraId="3383BD39" w14:textId="54BCB6D1" w:rsidR="006920DD" w:rsidRPr="00CF1E41" w:rsidRDefault="006920DD" w:rsidP="00CF1E41">
      <w:pPr>
        <w:pBdr>
          <w:top w:val="nil"/>
          <w:left w:val="nil"/>
          <w:bottom w:val="nil"/>
          <w:right w:val="nil"/>
          <w:between w:val="nil"/>
        </w:pBdr>
        <w:tabs>
          <w:tab w:val="left" w:pos="900"/>
        </w:tabs>
        <w:spacing w:after="240"/>
        <w:ind w:left="567" w:firstLine="0"/>
        <w:jc w:val="center"/>
        <w:rPr>
          <w:color w:val="000000"/>
          <w:sz w:val="18"/>
          <w:szCs w:val="18"/>
        </w:rPr>
      </w:pPr>
      <w:bookmarkStart w:id="87" w:name="_Ref120210756"/>
      <w:bookmarkStart w:id="88" w:name="_Toc13726692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11</w:t>
      </w:r>
      <w:r w:rsidRPr="00B13FF1">
        <w:rPr>
          <w:color w:val="000000"/>
          <w:sz w:val="18"/>
          <w:szCs w:val="18"/>
        </w:rPr>
        <w:fldChar w:fldCharType="end"/>
      </w:r>
      <w:bookmarkEnd w:id="87"/>
      <w:r w:rsidRPr="00B13FF1">
        <w:rPr>
          <w:color w:val="000000"/>
          <w:sz w:val="18"/>
          <w:szCs w:val="18"/>
          <w:lang w:val="en-US"/>
        </w:rPr>
        <w:t>.</w:t>
      </w:r>
      <w:r w:rsidRPr="00B13FF1">
        <w:rPr>
          <w:i/>
          <w:iCs/>
          <w:color w:val="000000"/>
          <w:sz w:val="18"/>
          <w:szCs w:val="18"/>
          <w:lang w:val="en-US"/>
        </w:rPr>
        <w:t xml:space="preserve"> </w:t>
      </w:r>
      <w:r w:rsidR="00C419D8">
        <w:rPr>
          <w:color w:val="000000"/>
          <w:sz w:val="18"/>
          <w:szCs w:val="18"/>
        </w:rPr>
        <w:t>Samples of non-meme and meme images</w:t>
      </w:r>
      <w:r>
        <w:rPr>
          <w:color w:val="000000"/>
          <w:sz w:val="18"/>
          <w:szCs w:val="18"/>
        </w:rPr>
        <w:t>.</w:t>
      </w:r>
      <w:r w:rsidR="00FC40DE">
        <w:rPr>
          <w:color w:val="000000"/>
          <w:sz w:val="18"/>
          <w:szCs w:val="18"/>
        </w:rPr>
        <w:t xml:space="preserve"> Adapted from </w:t>
      </w:r>
      <w:r w:rsidR="00FC40DE" w:rsidRPr="00FC40DE">
        <w:rPr>
          <w:color w:val="000000"/>
          <w:sz w:val="18"/>
          <w:szCs w:val="18"/>
        </w:rPr>
        <w:fldChar w:fldCharType="begin"/>
      </w:r>
      <w:r w:rsidR="00807F81">
        <w:rPr>
          <w:color w:val="000000"/>
          <w:sz w:val="18"/>
          <w:szCs w:val="18"/>
        </w:rPr>
        <w:instrText xml:space="preserve"> ADDIN ZOTERO_ITEM CSL_CITATION {"citationID":"1vWBpZyg","properties":{"formattedCitation":"[13]","plainCitation":"[13]","noteIndex":0},"citationItems":[{"id":356,"uris":["http://zotero.org/users/7276241/items/B7GUU3X7"],"itemData":{"id":356,"type":"paper-conference","container-title":"Proceedings of the 16th International Conference on Web Information Systems and Technologies","DOI":"10.5220/0010176303530360","event-place":"Budapest, Hungary","event-title":"16th International Conference on Web Information Systems and Technologies","ISBN":"978-989-758-478-7","language":"en","page":"353-360","publisher":"SCITEPRESS - Science and Technology Publications","publisher-place":"Budapest, Hungary","source":"DOI.org (Crossref)","title":"Meme vs. Non-meme Classification using Visuo-linguistic Association","title-short":"Meme vs. Non-meme Classification using Visuo-linguistic Association","URL":"https://www.scitepress.org/DigitalLibrary/Link.aspx?doi=10.5220/0010176303530360","author":[{"family":"Sharma","given":"Chhavi"},{"family":"Pulabaigari","given":"Viswanath"},{"family":"Das","given":"Amitava"}],"accessed":{"date-parts":[["2022",11,22]]},"issued":{"date-parts":[["2020"]]}}}],"schema":"https://github.com/citation-style-language/schema/raw/master/csl-citation.json"} </w:instrText>
      </w:r>
      <w:r w:rsidR="00FC40DE" w:rsidRPr="00FC40DE">
        <w:rPr>
          <w:color w:val="000000"/>
          <w:sz w:val="18"/>
          <w:szCs w:val="18"/>
        </w:rPr>
        <w:fldChar w:fldCharType="separate"/>
      </w:r>
      <w:r w:rsidR="00807F81" w:rsidRPr="00807F81">
        <w:rPr>
          <w:sz w:val="18"/>
        </w:rPr>
        <w:t>[13]</w:t>
      </w:r>
      <w:r w:rsidR="00FC40DE" w:rsidRPr="00FC40DE">
        <w:rPr>
          <w:color w:val="000000"/>
          <w:sz w:val="18"/>
          <w:szCs w:val="18"/>
        </w:rPr>
        <w:fldChar w:fldCharType="end"/>
      </w:r>
      <w:r w:rsidR="00FC40DE">
        <w:rPr>
          <w:color w:val="000000"/>
          <w:sz w:val="18"/>
          <w:szCs w:val="18"/>
        </w:rPr>
        <w:t>.</w:t>
      </w:r>
      <w:bookmarkEnd w:id="88"/>
    </w:p>
    <w:p w14:paraId="162869F5" w14:textId="65A8A542" w:rsidR="006920DD" w:rsidRDefault="006920DD" w:rsidP="00CF1E41">
      <w:pPr>
        <w:pBdr>
          <w:top w:val="nil"/>
          <w:left w:val="nil"/>
          <w:bottom w:val="nil"/>
          <w:right w:val="nil"/>
          <w:between w:val="nil"/>
        </w:pBdr>
        <w:spacing w:after="120"/>
        <w:jc w:val="both"/>
        <w:rPr>
          <w:color w:val="000000"/>
        </w:rPr>
      </w:pPr>
      <w:r>
        <w:rPr>
          <w:color w:val="000000"/>
        </w:rPr>
        <w:t>After preparing the dataset, they did the following steps:</w:t>
      </w:r>
    </w:p>
    <w:p w14:paraId="49E96289" w14:textId="076AEA9D" w:rsidR="002078D2" w:rsidRDefault="002078D2" w:rsidP="00CF1E41">
      <w:pPr>
        <w:pStyle w:val="ListParagraph"/>
        <w:numPr>
          <w:ilvl w:val="0"/>
          <w:numId w:val="8"/>
        </w:numPr>
        <w:pBdr>
          <w:top w:val="nil"/>
          <w:left w:val="nil"/>
          <w:bottom w:val="nil"/>
          <w:right w:val="nil"/>
          <w:between w:val="nil"/>
        </w:pBdr>
        <w:spacing w:after="120"/>
        <w:jc w:val="both"/>
        <w:rPr>
          <w:color w:val="000000"/>
        </w:rPr>
      </w:pPr>
      <w:r>
        <w:rPr>
          <w:color w:val="000000"/>
        </w:rPr>
        <w:lastRenderedPageBreak/>
        <w:t>For the visual features</w:t>
      </w:r>
      <w:r w:rsidR="00DF012F">
        <w:rPr>
          <w:color w:val="000000"/>
        </w:rPr>
        <w:t>, t</w:t>
      </w:r>
      <w:r>
        <w:rPr>
          <w:color w:val="000000"/>
        </w:rPr>
        <w:t>hey tested both image processing and deep learning techniques</w:t>
      </w:r>
      <w:r w:rsidR="001F6506">
        <w:rPr>
          <w:color w:val="000000"/>
        </w:rPr>
        <w:t xml:space="preserve"> on an SVM classifier</w:t>
      </w:r>
      <w:r>
        <w:rPr>
          <w:color w:val="000000"/>
        </w:rPr>
        <w:t>:</w:t>
      </w:r>
    </w:p>
    <w:p w14:paraId="7452CBAF" w14:textId="2BB73C70" w:rsidR="002078D2" w:rsidRDefault="002078D2" w:rsidP="00CF1E41">
      <w:pPr>
        <w:pStyle w:val="ListParagraph"/>
        <w:numPr>
          <w:ilvl w:val="1"/>
          <w:numId w:val="8"/>
        </w:numPr>
        <w:pBdr>
          <w:top w:val="nil"/>
          <w:left w:val="nil"/>
          <w:bottom w:val="nil"/>
          <w:right w:val="nil"/>
          <w:between w:val="nil"/>
        </w:pBdr>
        <w:spacing w:after="120"/>
        <w:jc w:val="both"/>
        <w:rPr>
          <w:color w:val="000000"/>
        </w:rPr>
      </w:pPr>
      <w:r>
        <w:rPr>
          <w:color w:val="000000"/>
        </w:rPr>
        <w:t xml:space="preserve">Image processing techniques: HOG, </w:t>
      </w:r>
      <w:r>
        <w:rPr>
          <w:i/>
          <w:iCs/>
          <w:color w:val="000000"/>
        </w:rPr>
        <w:t>colour histogram,</w:t>
      </w:r>
      <w:r>
        <w:rPr>
          <w:color w:val="000000"/>
        </w:rPr>
        <w:t xml:space="preserve"> </w:t>
      </w:r>
      <w:r>
        <w:rPr>
          <w:i/>
          <w:iCs/>
          <w:color w:val="000000"/>
        </w:rPr>
        <w:t>Local Binary Pattern (LBP)</w:t>
      </w:r>
      <w:r>
        <w:rPr>
          <w:color w:val="000000"/>
        </w:rPr>
        <w:t xml:space="preserve">, </w:t>
      </w:r>
      <w:r>
        <w:rPr>
          <w:i/>
          <w:iCs/>
          <w:color w:val="000000"/>
        </w:rPr>
        <w:t>Scale Invariant Feature Transform (SIFT)</w:t>
      </w:r>
      <w:r>
        <w:rPr>
          <w:color w:val="000000"/>
        </w:rPr>
        <w:t xml:space="preserve">, </w:t>
      </w:r>
      <w:r>
        <w:rPr>
          <w:i/>
          <w:iCs/>
          <w:color w:val="000000"/>
        </w:rPr>
        <w:t>Haar</w:t>
      </w:r>
      <w:r>
        <w:rPr>
          <w:color w:val="000000"/>
        </w:rPr>
        <w:t xml:space="preserve"> </w:t>
      </w:r>
      <w:r>
        <w:rPr>
          <w:i/>
          <w:iCs/>
          <w:color w:val="000000"/>
        </w:rPr>
        <w:t>technique</w:t>
      </w:r>
      <w:r>
        <w:rPr>
          <w:color w:val="000000"/>
        </w:rPr>
        <w:t xml:space="preserve"> which achieved F1-scores of 0.8, 0.56, 0.49, 0.75, and 0.91 respectively</w:t>
      </w:r>
      <w:r w:rsidR="001F6506">
        <w:rPr>
          <w:color w:val="000000"/>
        </w:rPr>
        <w:t>.</w:t>
      </w:r>
    </w:p>
    <w:p w14:paraId="13A47622" w14:textId="20061F97" w:rsidR="002078D2" w:rsidRDefault="002078D2" w:rsidP="00CF1E41">
      <w:pPr>
        <w:pStyle w:val="ListParagraph"/>
        <w:numPr>
          <w:ilvl w:val="1"/>
          <w:numId w:val="8"/>
        </w:numPr>
        <w:pBdr>
          <w:top w:val="nil"/>
          <w:left w:val="nil"/>
          <w:bottom w:val="nil"/>
          <w:right w:val="nil"/>
          <w:between w:val="nil"/>
        </w:pBdr>
        <w:spacing w:after="120"/>
        <w:jc w:val="both"/>
        <w:rPr>
          <w:color w:val="000000"/>
        </w:rPr>
      </w:pPr>
      <w:r>
        <w:rPr>
          <w:color w:val="000000"/>
        </w:rPr>
        <w:t xml:space="preserve">Deep learning techniques: </w:t>
      </w:r>
      <w:r w:rsidR="00DF012F">
        <w:rPr>
          <w:color w:val="000000"/>
        </w:rPr>
        <w:t>pre-trained</w:t>
      </w:r>
      <w:r>
        <w:rPr>
          <w:color w:val="000000"/>
        </w:rPr>
        <w:t xml:space="preserve"> models for </w:t>
      </w:r>
      <w:r w:rsidR="00DF012F">
        <w:rPr>
          <w:color w:val="000000"/>
        </w:rPr>
        <w:t xml:space="preserve">ResNet, </w:t>
      </w:r>
      <w:r w:rsidR="00DF012F">
        <w:rPr>
          <w:i/>
          <w:iCs/>
          <w:color w:val="000000"/>
        </w:rPr>
        <w:t>AlexNet</w:t>
      </w:r>
      <w:r w:rsidR="00DF012F">
        <w:rPr>
          <w:color w:val="000000"/>
        </w:rPr>
        <w:t xml:space="preserve">, </w:t>
      </w:r>
      <w:r w:rsidR="00DF012F">
        <w:rPr>
          <w:i/>
          <w:iCs/>
          <w:color w:val="000000"/>
        </w:rPr>
        <w:t>InceptionNet</w:t>
      </w:r>
      <w:r w:rsidR="00DF012F">
        <w:rPr>
          <w:color w:val="000000"/>
        </w:rPr>
        <w:t>, and VGG-16, where the last model achieved the highest F1-score of 0.94. Therefore, VGG-16 was subsequently used to get the visual-based features of an image.</w:t>
      </w:r>
    </w:p>
    <w:p w14:paraId="1F88732D" w14:textId="46D1F1F2" w:rsidR="00DF012F" w:rsidRPr="002078D2" w:rsidRDefault="00DF012F" w:rsidP="00CF1E41">
      <w:pPr>
        <w:pStyle w:val="ListParagraph"/>
        <w:numPr>
          <w:ilvl w:val="0"/>
          <w:numId w:val="8"/>
        </w:numPr>
        <w:pBdr>
          <w:top w:val="nil"/>
          <w:left w:val="nil"/>
          <w:bottom w:val="nil"/>
          <w:right w:val="nil"/>
          <w:between w:val="nil"/>
        </w:pBdr>
        <w:spacing w:after="120"/>
        <w:jc w:val="both"/>
        <w:rPr>
          <w:color w:val="000000"/>
        </w:rPr>
      </w:pPr>
      <w:r>
        <w:rPr>
          <w:color w:val="000000"/>
        </w:rPr>
        <w:t xml:space="preserve">For the textual features, they tested </w:t>
      </w:r>
      <w:r>
        <w:rPr>
          <w:i/>
          <w:iCs/>
          <w:color w:val="000000"/>
        </w:rPr>
        <w:t xml:space="preserve">N-Gram, Glove Embedding, </w:t>
      </w:r>
      <w:r>
        <w:rPr>
          <w:color w:val="000000"/>
        </w:rPr>
        <w:t xml:space="preserve">and </w:t>
      </w:r>
      <w:r>
        <w:rPr>
          <w:i/>
          <w:iCs/>
          <w:color w:val="000000"/>
        </w:rPr>
        <w:t>Sentence Encoder</w:t>
      </w:r>
      <w:r>
        <w:rPr>
          <w:color w:val="000000"/>
        </w:rPr>
        <w:t xml:space="preserve"> and obtained F1-scores of 0.51, 0.9, and 0.95 respectively. They therefore used Sentence Encoder to get the textual-based features of an image. </w:t>
      </w:r>
    </w:p>
    <w:p w14:paraId="326D295F" w14:textId="5D0BA9B8" w:rsidR="00E802DC" w:rsidRDefault="00366657" w:rsidP="00CF1E41">
      <w:pPr>
        <w:pBdr>
          <w:top w:val="nil"/>
          <w:left w:val="nil"/>
          <w:bottom w:val="nil"/>
          <w:right w:val="nil"/>
          <w:between w:val="nil"/>
        </w:pBdr>
        <w:spacing w:after="120"/>
        <w:jc w:val="both"/>
        <w:rPr>
          <w:color w:val="000000"/>
        </w:rPr>
      </w:pPr>
      <w:r>
        <w:rPr>
          <w:color w:val="000000"/>
        </w:rPr>
        <w:t xml:space="preserve">As can be seen, they have already achieved good scores using an SVM classifier with one of the two modalities (visual or textual). However, </w:t>
      </w:r>
      <w:r w:rsidR="005211AA">
        <w:rPr>
          <w:color w:val="000000"/>
        </w:rPr>
        <w:t xml:space="preserve">due to the multi-modal nature of meme content, they believed that combining these feature descriptors using a multi-modal would yield even better results. They therefore tested </w:t>
      </w:r>
      <w:r w:rsidR="006920DD">
        <w:rPr>
          <w:color w:val="000000"/>
        </w:rPr>
        <w:t xml:space="preserve">the dataset </w:t>
      </w:r>
      <w:r w:rsidR="005211AA">
        <w:rPr>
          <w:color w:val="000000"/>
        </w:rPr>
        <w:t xml:space="preserve">on 2 multi-modal models: </w:t>
      </w:r>
      <w:r w:rsidR="005211AA" w:rsidRPr="005211AA">
        <w:rPr>
          <w:i/>
          <w:iCs/>
          <w:color w:val="000000"/>
        </w:rPr>
        <w:t>Siamese Network (SN)</w:t>
      </w:r>
      <w:r w:rsidR="006C6B55">
        <w:rPr>
          <w:i/>
          <w:iCs/>
          <w:color w:val="000000"/>
        </w:rPr>
        <w:t xml:space="preserve"> </w:t>
      </w:r>
      <w:r w:rsidR="006C6B55" w:rsidRPr="006C6B55">
        <w:rPr>
          <w:i/>
          <w:iCs/>
          <w:color w:val="000000"/>
        </w:rPr>
        <w:fldChar w:fldCharType="begin"/>
      </w:r>
      <w:r w:rsidR="00112CBD">
        <w:rPr>
          <w:i/>
          <w:iCs/>
          <w:color w:val="000000"/>
        </w:rPr>
        <w:instrText xml:space="preserve"> ADDIN ZOTERO_ITEM CSL_CITATION {"citationID":"akts3fuhla","properties":{"formattedCitation":"[14]","plainCitation":"[14]","noteIndex":0},"citationItems":[{"id":394,"uris":["http://zotero.org/users/7276241/items/V5TJSF55"],"itemData":{"id":394,"type":"article-journal","abstract":"The process of learning good features for machine learning applications can be very computationally expensive and may prove difﬁcult in cases where little data is available. A prototypical example of this is the one-shot learning setting, in which we must correctly make predictions given only a single example of each new class. In this paper, we explore a method for learning siamese neural networks which employ a unique structure to naturally rank similarity between inputs. Once a network has been tuned, we can then capitalize on powerful discriminative features to generalize the predictive power of the network not just to new data, but to entirely new classes from unknown distributions. Using a convolutional architecture, we are able to achieve strong results which exceed those of other deep learning models with near state-of-the-art performance on one-shot classiﬁcation tasks.","language":"en","page":"8","source":"Zotero","title":"Siamese Neural Networks for One-shot Image Recognition","author":[{"family":"Koch","given":"Gregory"},{"family":"Zemel","given":"Richard"},{"family":"Salakhutdinov","given":"Ruslan"}],"issued":{"date-parts":[["2015"]]}}}],"schema":"https://github.com/citation-style-language/schema/raw/master/csl-citation.json"} </w:instrText>
      </w:r>
      <w:r w:rsidR="006C6B55" w:rsidRPr="006C6B55">
        <w:rPr>
          <w:i/>
          <w:iCs/>
          <w:color w:val="000000"/>
        </w:rPr>
        <w:fldChar w:fldCharType="separate"/>
      </w:r>
      <w:r w:rsidR="00112CBD" w:rsidRPr="00112CBD">
        <w:rPr>
          <w:szCs w:val="24"/>
        </w:rPr>
        <w:t>[14]</w:t>
      </w:r>
      <w:r w:rsidR="006C6B55" w:rsidRPr="006C6B55">
        <w:rPr>
          <w:i/>
          <w:iCs/>
          <w:color w:val="000000"/>
        </w:rPr>
        <w:fldChar w:fldCharType="end"/>
      </w:r>
      <w:r w:rsidR="005211AA">
        <w:rPr>
          <w:color w:val="000000"/>
        </w:rPr>
        <w:t xml:space="preserve"> and </w:t>
      </w:r>
      <w:r w:rsidR="005211AA" w:rsidRPr="005211AA">
        <w:rPr>
          <w:i/>
          <w:iCs/>
          <w:color w:val="000000"/>
        </w:rPr>
        <w:t>Canonical Correlation Analysis (CCA)</w:t>
      </w:r>
      <w:r w:rsidR="006C6B55">
        <w:rPr>
          <w:i/>
          <w:iCs/>
          <w:color w:val="000000"/>
        </w:rPr>
        <w:t xml:space="preserve"> </w:t>
      </w:r>
      <w:r w:rsidR="006C6B55" w:rsidRPr="006C6B55">
        <w:rPr>
          <w:i/>
          <w:iCs/>
          <w:color w:val="000000"/>
        </w:rPr>
        <w:fldChar w:fldCharType="begin"/>
      </w:r>
      <w:r w:rsidR="00112CBD">
        <w:rPr>
          <w:i/>
          <w:iCs/>
          <w:color w:val="000000"/>
        </w:rPr>
        <w:instrText xml:space="preserve"> ADDIN ZOTERO_ITEM CSL_CITATION {"citationID":"a189s56nlbe","properties":{"formattedCitation":"[15]","plainCitation":"[15]","noteIndex":0},"citationItems":[{"id":395,"uris":["http://zotero.org/users/7276241/items/MDZ9JFBG"],"itemData":{"id":395,"type":"article-journal","abstract":"We present a general method using kernel canonical correlation analysis to learn a semantic representation to web images and their associated text. The semantic space provides a common representation and enables a comparison between the text and images. In the experiments, we look at two approaches of retrieving images based on only their content from a text query. We compare orthogonalization approaches against a standard cross-representation retrieval technique known as the generalized vector space model.","container-title":"Neural Computation","DOI":"10.1162/0899766042321814","ISSN":"0899-7667","issue":"12","note":"event-title: Neural Computation","page":"2639-2664","source":"IEEE Xplore","title":"Canonical Correlation Analysis: An Overview with Application to Learning Methods","title-short":"Canonical Correlation Analysis","volume":"16","author":[{"family":"Hardoon","given":"David R."},{"family":"Szedmak","given":"Sandor"},{"family":"Shawe-Taylor","given":"John"}],"issued":{"date-parts":[["2004",12]]}}}],"schema":"https://github.com/citation-style-language/schema/raw/master/csl-citation.json"} </w:instrText>
      </w:r>
      <w:r w:rsidR="006C6B55" w:rsidRPr="006C6B55">
        <w:rPr>
          <w:i/>
          <w:iCs/>
          <w:color w:val="000000"/>
        </w:rPr>
        <w:fldChar w:fldCharType="separate"/>
      </w:r>
      <w:r w:rsidR="00112CBD" w:rsidRPr="00112CBD">
        <w:rPr>
          <w:szCs w:val="24"/>
        </w:rPr>
        <w:t>[15]</w:t>
      </w:r>
      <w:r w:rsidR="006C6B55" w:rsidRPr="006C6B55">
        <w:rPr>
          <w:i/>
          <w:iCs/>
          <w:color w:val="000000"/>
        </w:rPr>
        <w:fldChar w:fldCharType="end"/>
      </w:r>
      <w:r w:rsidR="005211AA">
        <w:rPr>
          <w:color w:val="000000"/>
        </w:rPr>
        <w:t>.</w:t>
      </w:r>
    </w:p>
    <w:p w14:paraId="43E9ABF5" w14:textId="610B41A7" w:rsidR="005211AA" w:rsidRPr="002078D2" w:rsidRDefault="006E0CFB" w:rsidP="00CF1E41">
      <w:pPr>
        <w:pBdr>
          <w:top w:val="nil"/>
          <w:left w:val="nil"/>
          <w:bottom w:val="nil"/>
          <w:right w:val="nil"/>
          <w:between w:val="nil"/>
        </w:pBdr>
        <w:spacing w:after="120"/>
        <w:jc w:val="both"/>
        <w:rPr>
          <w:color w:val="000000"/>
        </w:rPr>
      </w:pPr>
      <w:r>
        <w:rPr>
          <w:color w:val="000000"/>
        </w:rPr>
        <w:t xml:space="preserve">Regarding Siamese Network (SN), it checks if two input vectors of the same modality are similar by passing each input vector to a deep learning model, such that the models are equivalent in terms of architecture and weights, and then measuring the similarity according to the Euclidean distance of the resulted 2 feature vectors. However, Sharma et al., </w:t>
      </w:r>
      <w:bookmarkStart w:id="89" w:name="_Hlk120086002"/>
      <w:r w:rsidRPr="00E802DC">
        <w:rPr>
          <w:color w:val="000000"/>
        </w:rPr>
        <w:fldChar w:fldCharType="begin"/>
      </w:r>
      <w:r w:rsidR="00807F81">
        <w:rPr>
          <w:color w:val="000000"/>
        </w:rPr>
        <w:instrText xml:space="preserve"> ADDIN ZOTERO_ITEM CSL_CITATION {"citationID":"WcmOctg4","properties":{"formattedCitation":"[13]","plainCitation":"[13]","noteIndex":0},"citationItems":[{"id":356,"uris":["http://zotero.org/users/7276241/items/B7GUU3X7"],"itemData":{"id":356,"type":"paper-conference","container-title":"Proceedings of the 16th International Conference on Web Information Systems and Technologies","DOI":"10.5220/0010176303530360","event-place":"Budapest, Hungary","event-title":"16th International Conference on Web Information Systems and Technologies","ISBN":"978-989-758-478-7","language":"en","page":"353-360","publisher":"SCITEPRESS - Science and Technology Publications","publisher-place":"Budapest, Hungary","source":"DOI.org (Crossref)","title":"Meme vs. Non-meme Classification using Visuo-linguistic Association","title-short":"Meme vs. Non-meme Classification using Visuo-linguistic Association","URL":"https://www.scitepress.org/DigitalLibrary/Link.aspx?doi=10.5220/0010176303530360","author":[{"family":"Sharma","given":"Chhavi"},{"family":"Pulabaigari","given":"Viswanath"},{"family":"Das","given":"Amitava"}],"accessed":{"date-parts":[["2022",11,22]]},"issued":{"date-parts":[["2020"]]}}}],"schema":"https://github.com/citation-style-language/schema/raw/master/csl-citation.json"} </w:instrText>
      </w:r>
      <w:r w:rsidRPr="00E802DC">
        <w:rPr>
          <w:color w:val="000000"/>
        </w:rPr>
        <w:fldChar w:fldCharType="separate"/>
      </w:r>
      <w:r w:rsidR="00807F81" w:rsidRPr="00807F81">
        <w:t>[13]</w:t>
      </w:r>
      <w:r w:rsidRPr="00E802DC">
        <w:rPr>
          <w:color w:val="000000"/>
        </w:rPr>
        <w:fldChar w:fldCharType="end"/>
      </w:r>
      <w:bookmarkEnd w:id="89"/>
      <w:r>
        <w:rPr>
          <w:color w:val="000000"/>
        </w:rPr>
        <w:t xml:space="preserve"> applied the theory of SN on two different models: the VGG-16 and Sentence Encoder models, as can be shown in </w:t>
      </w:r>
      <w:r w:rsidR="00144CF5" w:rsidRPr="00144CF5">
        <w:rPr>
          <w:color w:val="000000"/>
        </w:rPr>
        <w:fldChar w:fldCharType="begin"/>
      </w:r>
      <w:r w:rsidR="00144CF5" w:rsidRPr="00144CF5">
        <w:rPr>
          <w:color w:val="000000"/>
        </w:rPr>
        <w:instrText xml:space="preserve"> REF _Ref120088016 \h </w:instrText>
      </w:r>
      <w:r w:rsidR="00144CF5">
        <w:rPr>
          <w:color w:val="000000"/>
        </w:rPr>
        <w:instrText xml:space="preserve"> \* MERGEFORMAT </w:instrText>
      </w:r>
      <w:r w:rsidR="00144CF5" w:rsidRPr="00144CF5">
        <w:rPr>
          <w:color w:val="000000"/>
        </w:rPr>
      </w:r>
      <w:r w:rsidR="00144CF5" w:rsidRPr="00144CF5">
        <w:rPr>
          <w:color w:val="000000"/>
        </w:rPr>
        <w:fldChar w:fldCharType="separate"/>
      </w:r>
      <w:r w:rsidR="009910D7" w:rsidRPr="009910D7">
        <w:rPr>
          <w:color w:val="000000"/>
        </w:rPr>
        <w:t xml:space="preserve">Figure </w:t>
      </w:r>
      <w:r w:rsidR="009910D7" w:rsidRPr="009910D7">
        <w:rPr>
          <w:noProof/>
          <w:color w:val="000000"/>
        </w:rPr>
        <w:t>12</w:t>
      </w:r>
      <w:r w:rsidR="00144CF5" w:rsidRPr="00144CF5">
        <w:rPr>
          <w:color w:val="000000"/>
        </w:rPr>
        <w:fldChar w:fldCharType="end"/>
      </w:r>
      <w:r>
        <w:rPr>
          <w:color w:val="000000"/>
        </w:rPr>
        <w:t>.</w:t>
      </w:r>
    </w:p>
    <w:p w14:paraId="00EEEEEA" w14:textId="4745DCDF" w:rsidR="00D00E56" w:rsidRDefault="004F7ED3" w:rsidP="00CF1E41">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5E3729F5" wp14:editId="042780D3">
            <wp:extent cx="4586425" cy="1871529"/>
            <wp:effectExtent l="0" t="0" r="508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5"/>
                    <a:stretch>
                      <a:fillRect/>
                    </a:stretch>
                  </pic:blipFill>
                  <pic:spPr>
                    <a:xfrm>
                      <a:off x="0" y="0"/>
                      <a:ext cx="4599321" cy="1876791"/>
                    </a:xfrm>
                    <a:prstGeom prst="rect">
                      <a:avLst/>
                    </a:prstGeom>
                  </pic:spPr>
                </pic:pic>
              </a:graphicData>
            </a:graphic>
          </wp:inline>
        </w:drawing>
      </w:r>
    </w:p>
    <w:p w14:paraId="69502FFE" w14:textId="643924A0" w:rsidR="00D00E56" w:rsidRDefault="00D00E56" w:rsidP="00CF1E41">
      <w:pPr>
        <w:pBdr>
          <w:top w:val="nil"/>
          <w:left w:val="nil"/>
          <w:bottom w:val="nil"/>
          <w:right w:val="nil"/>
          <w:between w:val="nil"/>
        </w:pBdr>
        <w:tabs>
          <w:tab w:val="left" w:pos="900"/>
        </w:tabs>
        <w:spacing w:after="240"/>
        <w:ind w:left="567" w:firstLine="0"/>
        <w:jc w:val="center"/>
        <w:rPr>
          <w:color w:val="000000"/>
          <w:sz w:val="18"/>
          <w:szCs w:val="18"/>
        </w:rPr>
      </w:pPr>
      <w:bookmarkStart w:id="90" w:name="_Ref120088016"/>
      <w:bookmarkStart w:id="91" w:name="_Toc13726692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12</w:t>
      </w:r>
      <w:r w:rsidRPr="00B13FF1">
        <w:rPr>
          <w:color w:val="000000"/>
          <w:sz w:val="18"/>
          <w:szCs w:val="18"/>
        </w:rPr>
        <w:fldChar w:fldCharType="end"/>
      </w:r>
      <w:bookmarkEnd w:id="90"/>
      <w:r w:rsidRPr="00B13FF1">
        <w:rPr>
          <w:color w:val="000000"/>
          <w:sz w:val="18"/>
          <w:szCs w:val="18"/>
          <w:lang w:val="en-US"/>
        </w:rPr>
        <w:t>.</w:t>
      </w:r>
      <w:r w:rsidRPr="00B13FF1">
        <w:rPr>
          <w:i/>
          <w:iCs/>
          <w:color w:val="000000"/>
          <w:sz w:val="18"/>
          <w:szCs w:val="18"/>
          <w:lang w:val="en-US"/>
        </w:rPr>
        <w:t xml:space="preserve"> </w:t>
      </w:r>
      <w:r w:rsidR="004F7ED3">
        <w:rPr>
          <w:color w:val="000000"/>
          <w:sz w:val="18"/>
          <w:szCs w:val="18"/>
        </w:rPr>
        <w:t>SN using VGG-16 and Sentence Encoder models, such that Dense 500 is applied on both models’ outputs in order to calculate the Euclidean distance</w:t>
      </w:r>
      <w:r w:rsidR="002814CB">
        <w:rPr>
          <w:color w:val="000000"/>
          <w:sz w:val="18"/>
          <w:szCs w:val="18"/>
        </w:rPr>
        <w:t xml:space="preserve"> </w:t>
      </w:r>
      <w:r w:rsidR="002814CB" w:rsidRPr="002814CB">
        <w:rPr>
          <w:color w:val="000000"/>
          <w:sz w:val="18"/>
          <w:szCs w:val="18"/>
        </w:rPr>
        <w:fldChar w:fldCharType="begin"/>
      </w:r>
      <w:r w:rsidR="00807F81">
        <w:rPr>
          <w:color w:val="000000"/>
          <w:sz w:val="18"/>
          <w:szCs w:val="18"/>
        </w:rPr>
        <w:instrText xml:space="preserve"> ADDIN ZOTERO_ITEM CSL_CITATION {"citationID":"WRe9Es4S","properties":{"formattedCitation":"[13]","plainCitation":"[13]","noteIndex":0},"citationItems":[{"id":356,"uris":["http://zotero.org/users/7276241/items/B7GUU3X7"],"itemData":{"id":356,"type":"paper-conference","container-title":"Proceedings of the 16th International Conference on Web Information Systems and Technologies","DOI":"10.5220/0010176303530360","event-place":"Budapest, Hungary","event-title":"16th International Conference on Web Information Systems and Technologies","ISBN":"978-989-758-478-7","language":"en","page":"353-360","publisher":"SCITEPRESS - Science and Technology Publications","publisher-place":"Budapest, Hungary","source":"DOI.org (Crossref)","title":"Meme vs. Non-meme Classification using Visuo-linguistic Association","title-short":"Meme vs. Non-meme Classification using Visuo-linguistic Association","URL":"https://www.scitepress.org/DigitalLibrary/Link.aspx?doi=10.5220/0010176303530360","author":[{"family":"Sharma","given":"Chhavi"},{"family":"Pulabaigari","given":"Viswanath"},{"family":"Das","given":"Amitava"}],"accessed":{"date-parts":[["2022",11,22]]},"issued":{"date-parts":[["2020"]]}}}],"schema":"https://github.com/citation-style-language/schema/raw/master/csl-citation.json"} </w:instrText>
      </w:r>
      <w:r w:rsidR="002814CB" w:rsidRPr="002814CB">
        <w:rPr>
          <w:color w:val="000000"/>
          <w:sz w:val="18"/>
          <w:szCs w:val="18"/>
        </w:rPr>
        <w:fldChar w:fldCharType="separate"/>
      </w:r>
      <w:r w:rsidR="00807F81" w:rsidRPr="00807F81">
        <w:rPr>
          <w:sz w:val="18"/>
        </w:rPr>
        <w:t>[13]</w:t>
      </w:r>
      <w:r w:rsidR="002814CB" w:rsidRPr="002814CB">
        <w:rPr>
          <w:color w:val="000000"/>
          <w:sz w:val="18"/>
          <w:szCs w:val="18"/>
        </w:rPr>
        <w:fldChar w:fldCharType="end"/>
      </w:r>
      <w:r>
        <w:rPr>
          <w:color w:val="000000"/>
          <w:sz w:val="18"/>
          <w:szCs w:val="18"/>
        </w:rPr>
        <w:t>.</w:t>
      </w:r>
      <w:bookmarkEnd w:id="91"/>
    </w:p>
    <w:p w14:paraId="7E902305" w14:textId="6E512F79" w:rsidR="00E802DC" w:rsidRDefault="00144CF5" w:rsidP="00CF1E41">
      <w:pPr>
        <w:pBdr>
          <w:top w:val="nil"/>
          <w:left w:val="nil"/>
          <w:bottom w:val="nil"/>
          <w:right w:val="nil"/>
          <w:between w:val="nil"/>
        </w:pBdr>
        <w:tabs>
          <w:tab w:val="left" w:pos="900"/>
        </w:tabs>
        <w:spacing w:after="240"/>
        <w:jc w:val="both"/>
      </w:pPr>
      <w:r>
        <w:t xml:space="preserve">Regarding the Canonical Correlation Analysis (CCA) model and in the context of the given visual and textual feature vectors </w:t>
      </w:r>
      <w:r>
        <w:rPr>
          <w:i/>
          <w:iCs/>
        </w:rPr>
        <w:t xml:space="preserve">V </w:t>
      </w:r>
      <w:r>
        <w:t xml:space="preserve">and </w:t>
      </w:r>
      <w:r>
        <w:rPr>
          <w:i/>
          <w:iCs/>
        </w:rPr>
        <w:t>T</w:t>
      </w:r>
      <w:r>
        <w:t xml:space="preserve">, the CCA model will find linear combinations of </w:t>
      </w:r>
      <w:r>
        <w:rPr>
          <w:i/>
          <w:iCs/>
        </w:rPr>
        <w:t xml:space="preserve">V </w:t>
      </w:r>
      <w:r>
        <w:lastRenderedPageBreak/>
        <w:t xml:space="preserve">and </w:t>
      </w:r>
      <w:r>
        <w:rPr>
          <w:i/>
          <w:iCs/>
        </w:rPr>
        <w:t>T</w:t>
      </w:r>
      <w:r>
        <w:t xml:space="preserve"> that maximizes their Pearson correlation value. Then, the highly correlated canonical features are projected into a correlated semantic space and are considered the final feature vector that is passed to an SVM classifier to predict whether an image is a meme or not. The process of CCA is illustrated in </w:t>
      </w:r>
      <w:r w:rsidRPr="00144CF5">
        <w:fldChar w:fldCharType="begin"/>
      </w:r>
      <w:r w:rsidRPr="00144CF5">
        <w:instrText xml:space="preserve"> REF _Ref120087994 \h </w:instrText>
      </w:r>
      <w:r>
        <w:instrText xml:space="preserve"> \* MERGEFORMAT </w:instrText>
      </w:r>
      <w:r w:rsidRPr="00144CF5">
        <w:fldChar w:fldCharType="separate"/>
      </w:r>
      <w:r w:rsidR="009910D7" w:rsidRPr="009910D7">
        <w:rPr>
          <w:color w:val="000000"/>
        </w:rPr>
        <w:t xml:space="preserve">Figure </w:t>
      </w:r>
      <w:r w:rsidR="009910D7" w:rsidRPr="009910D7">
        <w:rPr>
          <w:noProof/>
          <w:color w:val="000000"/>
        </w:rPr>
        <w:t>13</w:t>
      </w:r>
      <w:r w:rsidRPr="00144CF5">
        <w:fldChar w:fldCharType="end"/>
      </w:r>
      <w:r>
        <w:t>.</w:t>
      </w:r>
    </w:p>
    <w:p w14:paraId="13800A8D" w14:textId="0C5DC203" w:rsidR="00144CF5" w:rsidRDefault="00144CF5" w:rsidP="00CF1E41">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03E8B686" wp14:editId="6352675E">
            <wp:extent cx="4349809" cy="1443696"/>
            <wp:effectExtent l="0" t="0" r="0" b="4445"/>
            <wp:docPr id="8" name="Picture 8"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polygon&#10;&#10;Description automatically generated"/>
                    <pic:cNvPicPr/>
                  </pic:nvPicPr>
                  <pic:blipFill>
                    <a:blip r:embed="rId26"/>
                    <a:stretch>
                      <a:fillRect/>
                    </a:stretch>
                  </pic:blipFill>
                  <pic:spPr>
                    <a:xfrm>
                      <a:off x="0" y="0"/>
                      <a:ext cx="4371857" cy="1451014"/>
                    </a:xfrm>
                    <a:prstGeom prst="rect">
                      <a:avLst/>
                    </a:prstGeom>
                  </pic:spPr>
                </pic:pic>
              </a:graphicData>
            </a:graphic>
          </wp:inline>
        </w:drawing>
      </w:r>
    </w:p>
    <w:p w14:paraId="322184A3" w14:textId="35CBA3C5" w:rsidR="00144CF5" w:rsidRDefault="00144CF5" w:rsidP="00CF1E41">
      <w:pPr>
        <w:pBdr>
          <w:top w:val="nil"/>
          <w:left w:val="nil"/>
          <w:bottom w:val="nil"/>
          <w:right w:val="nil"/>
          <w:between w:val="nil"/>
        </w:pBdr>
        <w:tabs>
          <w:tab w:val="left" w:pos="900"/>
        </w:tabs>
        <w:spacing w:after="240"/>
        <w:ind w:left="567" w:firstLine="0"/>
        <w:jc w:val="center"/>
        <w:rPr>
          <w:color w:val="000000"/>
          <w:sz w:val="18"/>
          <w:szCs w:val="18"/>
        </w:rPr>
      </w:pPr>
      <w:bookmarkStart w:id="92" w:name="_Ref120087994"/>
      <w:bookmarkStart w:id="93" w:name="_Toc13726692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13</w:t>
      </w:r>
      <w:r w:rsidRPr="00B13FF1">
        <w:rPr>
          <w:color w:val="000000"/>
          <w:sz w:val="18"/>
          <w:szCs w:val="18"/>
        </w:rPr>
        <w:fldChar w:fldCharType="end"/>
      </w:r>
      <w:bookmarkEnd w:id="92"/>
      <w:r w:rsidRPr="00B13FF1">
        <w:rPr>
          <w:color w:val="000000"/>
          <w:sz w:val="18"/>
          <w:szCs w:val="18"/>
          <w:lang w:val="en-US"/>
        </w:rPr>
        <w:t>.</w:t>
      </w:r>
      <w:r w:rsidRPr="00B13FF1">
        <w:rPr>
          <w:i/>
          <w:iCs/>
          <w:color w:val="000000"/>
          <w:sz w:val="18"/>
          <w:szCs w:val="18"/>
          <w:lang w:val="en-US"/>
        </w:rPr>
        <w:t xml:space="preserve"> </w:t>
      </w:r>
      <w:r>
        <w:rPr>
          <w:color w:val="000000"/>
          <w:sz w:val="18"/>
          <w:szCs w:val="18"/>
        </w:rPr>
        <w:t xml:space="preserve">CCA using feature vectors from VGG-16 and Sentence Encoder models, such that the final highly canonically correlated features are passed to SVM classifier </w:t>
      </w:r>
      <w:r w:rsidRPr="002814CB">
        <w:rPr>
          <w:color w:val="000000"/>
          <w:sz w:val="18"/>
          <w:szCs w:val="18"/>
        </w:rPr>
        <w:fldChar w:fldCharType="begin"/>
      </w:r>
      <w:r w:rsidR="00807F81">
        <w:rPr>
          <w:color w:val="000000"/>
          <w:sz w:val="18"/>
          <w:szCs w:val="18"/>
        </w:rPr>
        <w:instrText xml:space="preserve"> ADDIN ZOTERO_ITEM CSL_CITATION {"citationID":"bWfCkOzt","properties":{"formattedCitation":"[13]","plainCitation":"[13]","noteIndex":0},"citationItems":[{"id":356,"uris":["http://zotero.org/users/7276241/items/B7GUU3X7"],"itemData":{"id":356,"type":"paper-conference","container-title":"Proceedings of the 16th International Conference on Web Information Systems and Technologies","DOI":"10.5220/0010176303530360","event-place":"Budapest, Hungary","event-title":"16th International Conference on Web Information Systems and Technologies","ISBN":"978-989-758-478-7","language":"en","page":"353-360","publisher":"SCITEPRESS - Science and Technology Publications","publisher-place":"Budapest, Hungary","source":"DOI.org (Crossref)","title":"Meme vs. Non-meme Classification using Visuo-linguistic Association","title-short":"Meme vs. Non-meme Classification using Visuo-linguistic Association","URL":"https://www.scitepress.org/DigitalLibrary/Link.aspx?doi=10.5220/0010176303530360","author":[{"family":"Sharma","given":"Chhavi"},{"family":"Pulabaigari","given":"Viswanath"},{"family":"Das","given":"Amitava"}],"accessed":{"date-parts":[["2022",11,22]]},"issued":{"date-parts":[["2020"]]}}}],"schema":"https://github.com/citation-style-language/schema/raw/master/csl-citation.json"} </w:instrText>
      </w:r>
      <w:r w:rsidRPr="002814CB">
        <w:rPr>
          <w:color w:val="000000"/>
          <w:sz w:val="18"/>
          <w:szCs w:val="18"/>
        </w:rPr>
        <w:fldChar w:fldCharType="separate"/>
      </w:r>
      <w:r w:rsidR="00807F81" w:rsidRPr="00807F81">
        <w:rPr>
          <w:sz w:val="18"/>
        </w:rPr>
        <w:t>[13]</w:t>
      </w:r>
      <w:r w:rsidRPr="002814CB">
        <w:rPr>
          <w:color w:val="000000"/>
          <w:sz w:val="18"/>
          <w:szCs w:val="18"/>
        </w:rPr>
        <w:fldChar w:fldCharType="end"/>
      </w:r>
      <w:r>
        <w:rPr>
          <w:color w:val="000000"/>
          <w:sz w:val="18"/>
          <w:szCs w:val="18"/>
        </w:rPr>
        <w:t>.</w:t>
      </w:r>
      <w:bookmarkEnd w:id="93"/>
    </w:p>
    <w:p w14:paraId="60DCC944" w14:textId="33E898AD" w:rsidR="00144CF5" w:rsidRPr="00144CF5" w:rsidRDefault="006920DD" w:rsidP="00CF1E41">
      <w:pPr>
        <w:pBdr>
          <w:top w:val="nil"/>
          <w:left w:val="nil"/>
          <w:bottom w:val="nil"/>
          <w:right w:val="nil"/>
          <w:between w:val="nil"/>
        </w:pBdr>
        <w:tabs>
          <w:tab w:val="left" w:pos="900"/>
        </w:tabs>
        <w:spacing w:after="240"/>
        <w:jc w:val="both"/>
        <w:rPr>
          <w:bCs/>
          <w:color w:val="000000"/>
        </w:rPr>
      </w:pPr>
      <w:r>
        <w:t xml:space="preserve">As for the results, </w:t>
      </w:r>
      <w:r w:rsidR="00FE2226">
        <w:t>SN and CCA obtained 0.98 and 0.99 F1-scores respectively, which proves</w:t>
      </w:r>
      <w:r w:rsidR="00EC78D2">
        <w:t>, at least for the authors’ case,</w:t>
      </w:r>
      <w:r w:rsidR="00FE2226">
        <w:t xml:space="preserve"> that classifying memes using multi-modal features yields better results than classifying based on single-modal features.</w:t>
      </w:r>
    </w:p>
    <w:p w14:paraId="00000093" w14:textId="4C318EA0" w:rsidR="00FF63E7" w:rsidRDefault="00262F54" w:rsidP="00CF1E41">
      <w:pPr>
        <w:pStyle w:val="Heading3"/>
        <w:numPr>
          <w:ilvl w:val="2"/>
          <w:numId w:val="1"/>
        </w:numPr>
        <w:jc w:val="both"/>
      </w:pPr>
      <w:bookmarkStart w:id="94" w:name="_Toc137266860"/>
      <w:r>
        <w:t>Using Hierarchical Image Classification on Multi-Modal Models</w:t>
      </w:r>
      <w:bookmarkEnd w:id="94"/>
    </w:p>
    <w:p w14:paraId="2E493720" w14:textId="0E66A42E" w:rsidR="00D93026" w:rsidRDefault="00830F07" w:rsidP="00CF1E41">
      <w:pPr>
        <w:pBdr>
          <w:top w:val="nil"/>
          <w:left w:val="nil"/>
          <w:bottom w:val="nil"/>
          <w:right w:val="nil"/>
          <w:between w:val="nil"/>
        </w:pBdr>
        <w:spacing w:after="120"/>
        <w:jc w:val="both"/>
        <w:rPr>
          <w:color w:val="000000"/>
        </w:rPr>
      </w:pPr>
      <w:r>
        <w:rPr>
          <w:color w:val="000000"/>
        </w:rPr>
        <w:t xml:space="preserve">While all the aforementioned research is about detecting memes vs non-memes, Das and Mandal </w:t>
      </w:r>
      <w:bookmarkStart w:id="95" w:name="_Hlk120108085"/>
      <w:r w:rsidR="00047269" w:rsidRPr="00047269">
        <w:rPr>
          <w:color w:val="000000"/>
        </w:rPr>
        <w:fldChar w:fldCharType="begin"/>
      </w:r>
      <w:r w:rsidR="00112CBD">
        <w:rPr>
          <w:color w:val="000000"/>
        </w:rPr>
        <w:instrText xml:space="preserve"> ADDIN ZOTERO_ITEM CSL_CITATION {"citationID":"a2d5rj4emoc","properties":{"formattedCitation":"[16]","plainCitation":"[16]","noteIndex":0},"citationItems":[{"id":363,"uris":["http://zotero.org/users/7276241/items/52L2ECKM"],"itemData":{"id":363,"type":"article","abstract":"In this article, we describe the system that we used for the memotion analysis challenge, which is Task 8 of SemEval-2020. This challenge had three subtasks where affect based sentiment classification of the memes was required along with intensities. The system we proposed combines the three tasks into a single one by representing it as multi-label hierarchical classification problem.Here,Multi-Task learning or Joint learning Procedure is used to train our model.We have used dual channels to extract text and image based features from separate Deep Neural Network Backbone and aggregate them to create task specific features. These task specific aggregated feature vectors ware then passed on to smaller networks with dense layers, each one assigned for predicting one type of fine grain sentiment label. Our Proposed method show the superiority of this system in few tasks to other best models from the challenge.","note":"arXiv:2005.10915 [cs]","number":"arXiv:2005.10915","publisher":"arXiv","source":"arXiv.org","title":"Team Neuro at SemEval-2020 Task 8: Multi-Modal Fine Grain Emotion Classification of Memes using Multitask Learning","title-short":"Team Neuro at SemEval-2020 Task 8","URL":"http://arxiv.org/abs/2005.10915","author":[{"family":"Das","given":"Sourya Dipta"},{"family":"Mandal","given":"Soumil"}],"accessed":{"date-parts":[["2022",11,23]]},"issued":{"date-parts":[["2020",5,21]]}}}],"schema":"https://github.com/citation-style-language/schema/raw/master/csl-citation.json"} </w:instrText>
      </w:r>
      <w:r w:rsidR="00047269" w:rsidRPr="00047269">
        <w:rPr>
          <w:color w:val="000000"/>
        </w:rPr>
        <w:fldChar w:fldCharType="separate"/>
      </w:r>
      <w:r w:rsidR="00112CBD" w:rsidRPr="00112CBD">
        <w:t>[16]</w:t>
      </w:r>
      <w:r w:rsidR="00047269" w:rsidRPr="00047269">
        <w:rPr>
          <w:color w:val="000000"/>
        </w:rPr>
        <w:fldChar w:fldCharType="end"/>
      </w:r>
      <w:bookmarkEnd w:id="95"/>
      <w:r w:rsidRPr="00047269">
        <w:rPr>
          <w:color w:val="000000"/>
        </w:rPr>
        <w:t xml:space="preserve"> </w:t>
      </w:r>
      <w:r>
        <w:rPr>
          <w:color w:val="000000"/>
        </w:rPr>
        <w:t xml:space="preserve">focused on memes only, but they also </w:t>
      </w:r>
      <w:r w:rsidR="00047269">
        <w:rPr>
          <w:color w:val="000000"/>
        </w:rPr>
        <w:t>classified the connotation of different types of memes as shown in</w:t>
      </w:r>
      <w:r w:rsidR="00C93307">
        <w:rPr>
          <w:color w:val="000000"/>
        </w:rPr>
        <w:t xml:space="preserve"> </w:t>
      </w:r>
      <w:r w:rsidR="00C93307" w:rsidRPr="00C93307">
        <w:rPr>
          <w:color w:val="000000"/>
        </w:rPr>
        <w:fldChar w:fldCharType="begin"/>
      </w:r>
      <w:r w:rsidR="00C93307" w:rsidRPr="00C93307">
        <w:rPr>
          <w:color w:val="000000"/>
        </w:rPr>
        <w:instrText xml:space="preserve"> REF _Ref120125393 \h </w:instrText>
      </w:r>
      <w:r w:rsidR="00C93307">
        <w:rPr>
          <w:color w:val="000000"/>
        </w:rPr>
        <w:instrText xml:space="preserve"> \* MERGEFORMAT </w:instrText>
      </w:r>
      <w:r w:rsidR="00C93307" w:rsidRPr="00C93307">
        <w:rPr>
          <w:color w:val="000000"/>
        </w:rPr>
      </w:r>
      <w:r w:rsidR="00C93307" w:rsidRPr="00C93307">
        <w:rPr>
          <w:color w:val="000000"/>
        </w:rPr>
        <w:fldChar w:fldCharType="separate"/>
      </w:r>
      <w:r w:rsidR="009910D7" w:rsidRPr="009910D7">
        <w:rPr>
          <w:color w:val="000000"/>
        </w:rPr>
        <w:t xml:space="preserve">Figure </w:t>
      </w:r>
      <w:r w:rsidR="009910D7" w:rsidRPr="009910D7">
        <w:rPr>
          <w:noProof/>
          <w:color w:val="000000"/>
        </w:rPr>
        <w:t>14</w:t>
      </w:r>
      <w:r w:rsidR="00C93307" w:rsidRPr="00C93307">
        <w:rPr>
          <w:color w:val="000000"/>
        </w:rPr>
        <w:fldChar w:fldCharType="end"/>
      </w:r>
      <w:r w:rsidR="00047269">
        <w:rPr>
          <w:color w:val="000000"/>
        </w:rPr>
        <w:t>.</w:t>
      </w:r>
    </w:p>
    <w:p w14:paraId="3771894F" w14:textId="08046807" w:rsidR="00D93026" w:rsidRDefault="00D93026" w:rsidP="00CF1E41">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0DF5EE28" wp14:editId="28BD748C">
            <wp:extent cx="3443956" cy="1472041"/>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85063" cy="1489611"/>
                    </a:xfrm>
                    <a:prstGeom prst="rect">
                      <a:avLst/>
                    </a:prstGeom>
                  </pic:spPr>
                </pic:pic>
              </a:graphicData>
            </a:graphic>
          </wp:inline>
        </w:drawing>
      </w:r>
    </w:p>
    <w:p w14:paraId="7B530FD9" w14:textId="12A91E05" w:rsidR="00B2520A" w:rsidRPr="00D93026" w:rsidRDefault="00D93026" w:rsidP="00CF1E41">
      <w:pPr>
        <w:pBdr>
          <w:top w:val="nil"/>
          <w:left w:val="nil"/>
          <w:bottom w:val="nil"/>
          <w:right w:val="nil"/>
          <w:between w:val="nil"/>
        </w:pBdr>
        <w:tabs>
          <w:tab w:val="left" w:pos="900"/>
        </w:tabs>
        <w:spacing w:after="240"/>
        <w:ind w:left="567" w:firstLine="0"/>
        <w:jc w:val="center"/>
        <w:rPr>
          <w:color w:val="000000"/>
          <w:sz w:val="18"/>
          <w:szCs w:val="18"/>
        </w:rPr>
      </w:pPr>
      <w:bookmarkStart w:id="96" w:name="_Ref120125393"/>
      <w:bookmarkStart w:id="97" w:name="_Toc13726692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14</w:t>
      </w:r>
      <w:r w:rsidRPr="00B13FF1">
        <w:rPr>
          <w:color w:val="000000"/>
          <w:sz w:val="18"/>
          <w:szCs w:val="18"/>
        </w:rPr>
        <w:fldChar w:fldCharType="end"/>
      </w:r>
      <w:bookmarkEnd w:id="96"/>
      <w:r w:rsidRPr="00B13FF1">
        <w:rPr>
          <w:color w:val="000000"/>
          <w:sz w:val="18"/>
          <w:szCs w:val="18"/>
          <w:lang w:val="en-US"/>
        </w:rPr>
        <w:t>.</w:t>
      </w:r>
      <w:r w:rsidRPr="00B13FF1">
        <w:rPr>
          <w:i/>
          <w:iCs/>
          <w:color w:val="000000"/>
          <w:sz w:val="18"/>
          <w:szCs w:val="18"/>
          <w:lang w:val="en-US"/>
        </w:rPr>
        <w:t xml:space="preserve"> </w:t>
      </w:r>
      <w:r>
        <w:rPr>
          <w:color w:val="000000"/>
          <w:sz w:val="18"/>
          <w:szCs w:val="18"/>
        </w:rPr>
        <w:t xml:space="preserve">Semantic class hierarchy </w:t>
      </w:r>
      <w:r w:rsidRPr="00D93026">
        <w:rPr>
          <w:color w:val="000000"/>
          <w:sz w:val="18"/>
          <w:szCs w:val="18"/>
        </w:rPr>
        <w:fldChar w:fldCharType="begin"/>
      </w:r>
      <w:r w:rsidR="00112CBD">
        <w:rPr>
          <w:color w:val="000000"/>
          <w:sz w:val="18"/>
          <w:szCs w:val="18"/>
        </w:rPr>
        <w:instrText xml:space="preserve"> ADDIN ZOTERO_ITEM CSL_CITATION {"citationID":"aiGcmIxD","properties":{"formattedCitation":"[16]","plainCitation":"[16]","noteIndex":0},"citationItems":[{"id":363,"uris":["http://zotero.org/users/7276241/items/52L2ECKM"],"itemData":{"id":363,"type":"article","abstract":"In this article, we describe the system that we used for the memotion analysis challenge, which is Task 8 of SemEval-2020. This challenge had three subtasks where affect based sentiment classification of the memes was required along with intensities. The system we proposed combines the three tasks into a single one by representing it as multi-label hierarchical classification problem.Here,Multi-Task learning or Joint learning Procedure is used to train our model.We have used dual channels to extract text and image based features from separate Deep Neural Network Backbone and aggregate them to create task specific features. These task specific aggregated feature vectors ware then passed on to smaller networks with dense layers, each one assigned for predicting one type of fine grain sentiment label. Our Proposed method show the superiority of this system in few tasks to other best models from the challenge.","note":"arXiv:2005.10915 [cs]","number":"arXiv:2005.10915","publisher":"arXiv","source":"arXiv.org","title":"Team Neuro at SemEval-2020 Task 8: Multi-Modal Fine Grain Emotion Classification of Memes using Multitask Learning","title-short":"Team Neuro at SemEval-2020 Task 8","URL":"http://arxiv.org/abs/2005.10915","author":[{"family":"Das","given":"Sourya Dipta"},{"family":"Mandal","given":"Soumil"}],"accessed":{"date-parts":[["2022",11,23]]},"issued":{"date-parts":[["2020",5,21]]}}}],"schema":"https://github.com/citation-style-language/schema/raw/master/csl-citation.json"} </w:instrText>
      </w:r>
      <w:r w:rsidRPr="00D93026">
        <w:rPr>
          <w:color w:val="000000"/>
          <w:sz w:val="18"/>
          <w:szCs w:val="18"/>
        </w:rPr>
        <w:fldChar w:fldCharType="separate"/>
      </w:r>
      <w:r w:rsidR="00112CBD" w:rsidRPr="00112CBD">
        <w:rPr>
          <w:sz w:val="18"/>
        </w:rPr>
        <w:t>[16]</w:t>
      </w:r>
      <w:r w:rsidRPr="00D93026">
        <w:rPr>
          <w:color w:val="000000"/>
          <w:sz w:val="18"/>
          <w:szCs w:val="18"/>
        </w:rPr>
        <w:fldChar w:fldCharType="end"/>
      </w:r>
      <w:r>
        <w:rPr>
          <w:color w:val="000000"/>
          <w:sz w:val="18"/>
          <w:szCs w:val="18"/>
        </w:rPr>
        <w:t>.</w:t>
      </w:r>
      <w:bookmarkEnd w:id="97"/>
    </w:p>
    <w:p w14:paraId="593B11DC" w14:textId="77777777" w:rsidR="00561134" w:rsidRDefault="00561134" w:rsidP="00CF1E41">
      <w:pPr>
        <w:pBdr>
          <w:top w:val="nil"/>
          <w:left w:val="nil"/>
          <w:bottom w:val="nil"/>
          <w:right w:val="nil"/>
          <w:between w:val="nil"/>
        </w:pBdr>
        <w:spacing w:after="120"/>
        <w:jc w:val="both"/>
        <w:rPr>
          <w:color w:val="000000"/>
        </w:rPr>
      </w:pPr>
      <w:r>
        <w:rPr>
          <w:color w:val="000000"/>
        </w:rPr>
        <w:t>Specifically, they accomplished 3 tasks:</w:t>
      </w:r>
    </w:p>
    <w:p w14:paraId="2285C7B8" w14:textId="7FFC726E" w:rsidR="00561134" w:rsidRDefault="00561134" w:rsidP="00CF1E41">
      <w:pPr>
        <w:pStyle w:val="ListParagraph"/>
        <w:numPr>
          <w:ilvl w:val="0"/>
          <w:numId w:val="11"/>
        </w:numPr>
        <w:pBdr>
          <w:top w:val="nil"/>
          <w:left w:val="nil"/>
          <w:bottom w:val="nil"/>
          <w:right w:val="nil"/>
          <w:between w:val="nil"/>
        </w:pBdr>
        <w:spacing w:after="120"/>
        <w:jc w:val="both"/>
        <w:rPr>
          <w:color w:val="000000"/>
        </w:rPr>
      </w:pPr>
      <w:r>
        <w:rPr>
          <w:color w:val="000000"/>
        </w:rPr>
        <w:t>Task A: To classify if a meme is positive, neutral, or negative (i.e., “Overall Sentiment” sub-labels).</w:t>
      </w:r>
    </w:p>
    <w:p w14:paraId="12BEDAB4" w14:textId="38B84DC3" w:rsidR="00561134" w:rsidRDefault="00561134" w:rsidP="00CF1E41">
      <w:pPr>
        <w:pStyle w:val="ListParagraph"/>
        <w:numPr>
          <w:ilvl w:val="0"/>
          <w:numId w:val="11"/>
        </w:numPr>
        <w:pBdr>
          <w:top w:val="nil"/>
          <w:left w:val="nil"/>
          <w:bottom w:val="nil"/>
          <w:right w:val="nil"/>
          <w:between w:val="nil"/>
        </w:pBdr>
        <w:spacing w:after="120"/>
        <w:jc w:val="both"/>
        <w:rPr>
          <w:color w:val="000000"/>
        </w:rPr>
      </w:pPr>
      <w:r>
        <w:rPr>
          <w:color w:val="000000"/>
        </w:rPr>
        <w:t xml:space="preserve">Task B: classify </w:t>
      </w:r>
      <w:r w:rsidR="00AF2B2A">
        <w:rPr>
          <w:color w:val="000000"/>
        </w:rPr>
        <w:t>humour</w:t>
      </w:r>
      <w:r>
        <w:rPr>
          <w:color w:val="000000"/>
        </w:rPr>
        <w:t xml:space="preserve"> type (i.e., the other 4 higher labels presented in </w:t>
      </w:r>
      <w:r w:rsidRPr="00C93307">
        <w:rPr>
          <w:color w:val="000000"/>
        </w:rPr>
        <w:fldChar w:fldCharType="begin"/>
      </w:r>
      <w:r w:rsidRPr="00C93307">
        <w:rPr>
          <w:color w:val="000000"/>
        </w:rPr>
        <w:instrText xml:space="preserve"> REF _Ref120125393 \h </w:instrText>
      </w:r>
      <w:r>
        <w:rPr>
          <w:color w:val="000000"/>
        </w:rPr>
        <w:instrText xml:space="preserve"> \* MERGEFORMAT </w:instrText>
      </w:r>
      <w:r w:rsidRPr="00C93307">
        <w:rPr>
          <w:color w:val="000000"/>
        </w:rPr>
      </w:r>
      <w:r w:rsidRPr="00C93307">
        <w:rPr>
          <w:color w:val="000000"/>
        </w:rPr>
        <w:fldChar w:fldCharType="separate"/>
      </w:r>
      <w:r w:rsidR="009910D7" w:rsidRPr="009910D7">
        <w:rPr>
          <w:color w:val="000000"/>
        </w:rPr>
        <w:t xml:space="preserve">Figure </w:t>
      </w:r>
      <w:r w:rsidR="009910D7" w:rsidRPr="009910D7">
        <w:rPr>
          <w:noProof/>
          <w:color w:val="000000"/>
        </w:rPr>
        <w:t>14</w:t>
      </w:r>
      <w:r w:rsidRPr="00C93307">
        <w:rPr>
          <w:color w:val="000000"/>
        </w:rPr>
        <w:fldChar w:fldCharType="end"/>
      </w:r>
      <w:r>
        <w:rPr>
          <w:color w:val="000000"/>
        </w:rPr>
        <w:t>)</w:t>
      </w:r>
    </w:p>
    <w:p w14:paraId="2BA88E7F" w14:textId="74D18A02" w:rsidR="00561134" w:rsidRPr="00561134" w:rsidRDefault="00561134" w:rsidP="00CF1E41">
      <w:pPr>
        <w:pStyle w:val="ListParagraph"/>
        <w:numPr>
          <w:ilvl w:val="0"/>
          <w:numId w:val="11"/>
        </w:numPr>
        <w:pBdr>
          <w:top w:val="nil"/>
          <w:left w:val="nil"/>
          <w:bottom w:val="nil"/>
          <w:right w:val="nil"/>
          <w:between w:val="nil"/>
        </w:pBdr>
        <w:spacing w:after="120"/>
        <w:jc w:val="both"/>
        <w:rPr>
          <w:color w:val="000000"/>
        </w:rPr>
      </w:pPr>
      <w:r>
        <w:rPr>
          <w:color w:val="000000"/>
        </w:rPr>
        <w:t xml:space="preserve">Task C: classify the scale of each type of the labels from task B (i.e., the sub-labels in </w:t>
      </w:r>
      <w:r w:rsidRPr="00C93307">
        <w:rPr>
          <w:color w:val="000000"/>
        </w:rPr>
        <w:fldChar w:fldCharType="begin"/>
      </w:r>
      <w:r w:rsidRPr="00C93307">
        <w:rPr>
          <w:color w:val="000000"/>
        </w:rPr>
        <w:instrText xml:space="preserve"> REF _Ref120125393 \h </w:instrText>
      </w:r>
      <w:r>
        <w:rPr>
          <w:color w:val="000000"/>
        </w:rPr>
        <w:instrText xml:space="preserve"> \* MERGEFORMAT </w:instrText>
      </w:r>
      <w:r w:rsidRPr="00C93307">
        <w:rPr>
          <w:color w:val="000000"/>
        </w:rPr>
      </w:r>
      <w:r w:rsidRPr="00C93307">
        <w:rPr>
          <w:color w:val="000000"/>
        </w:rPr>
        <w:fldChar w:fldCharType="separate"/>
      </w:r>
      <w:r w:rsidR="009910D7" w:rsidRPr="009910D7">
        <w:rPr>
          <w:color w:val="000000"/>
        </w:rPr>
        <w:t xml:space="preserve">Figure </w:t>
      </w:r>
      <w:r w:rsidR="009910D7" w:rsidRPr="009910D7">
        <w:rPr>
          <w:noProof/>
          <w:color w:val="000000"/>
        </w:rPr>
        <w:t>14</w:t>
      </w:r>
      <w:r w:rsidRPr="00C93307">
        <w:rPr>
          <w:color w:val="000000"/>
        </w:rPr>
        <w:fldChar w:fldCharType="end"/>
      </w:r>
      <w:r>
        <w:rPr>
          <w:color w:val="000000"/>
        </w:rPr>
        <w:t>)</w:t>
      </w:r>
    </w:p>
    <w:p w14:paraId="00000094" w14:textId="6B9A14FB" w:rsidR="00FF63E7" w:rsidRDefault="00047269" w:rsidP="00CF1E41">
      <w:pPr>
        <w:pBdr>
          <w:top w:val="nil"/>
          <w:left w:val="nil"/>
          <w:bottom w:val="nil"/>
          <w:right w:val="nil"/>
          <w:between w:val="nil"/>
        </w:pBdr>
        <w:spacing w:after="120"/>
        <w:jc w:val="both"/>
        <w:rPr>
          <w:color w:val="000000"/>
        </w:rPr>
      </w:pPr>
      <w:r>
        <w:rPr>
          <w:color w:val="000000"/>
        </w:rPr>
        <w:lastRenderedPageBreak/>
        <w:t>Therefore, they applied a hierarchical classification architecture</w:t>
      </w:r>
      <w:r w:rsidR="00015953">
        <w:rPr>
          <w:color w:val="000000"/>
        </w:rPr>
        <w:t>, such that it</w:t>
      </w:r>
      <w:r>
        <w:rPr>
          <w:color w:val="000000"/>
        </w:rPr>
        <w:t>s</w:t>
      </w:r>
      <w:r w:rsidR="00015953">
        <w:rPr>
          <w:color w:val="000000"/>
        </w:rPr>
        <w:t xml:space="preserve"> structure is</w:t>
      </w:r>
      <w:r>
        <w:rPr>
          <w:color w:val="000000"/>
        </w:rPr>
        <w:t xml:space="preserve"> expressed in </w:t>
      </w:r>
      <w:r w:rsidR="00C93307" w:rsidRPr="00C93307">
        <w:rPr>
          <w:color w:val="000000"/>
        </w:rPr>
        <w:fldChar w:fldCharType="begin"/>
      </w:r>
      <w:r w:rsidR="00C93307" w:rsidRPr="00C93307">
        <w:rPr>
          <w:color w:val="000000"/>
        </w:rPr>
        <w:instrText xml:space="preserve"> REF _Ref120125411 \h </w:instrText>
      </w:r>
      <w:r w:rsidR="00C93307">
        <w:rPr>
          <w:color w:val="000000"/>
        </w:rPr>
        <w:instrText xml:space="preserve"> \* MERGEFORMAT </w:instrText>
      </w:r>
      <w:r w:rsidR="00C93307" w:rsidRPr="00C93307">
        <w:rPr>
          <w:color w:val="000000"/>
        </w:rPr>
      </w:r>
      <w:r w:rsidR="00C93307" w:rsidRPr="00C93307">
        <w:rPr>
          <w:color w:val="000000"/>
        </w:rPr>
        <w:fldChar w:fldCharType="separate"/>
      </w:r>
      <w:r w:rsidR="009910D7" w:rsidRPr="009910D7">
        <w:rPr>
          <w:color w:val="000000"/>
        </w:rPr>
        <w:t xml:space="preserve">Figure </w:t>
      </w:r>
      <w:r w:rsidR="009910D7" w:rsidRPr="009910D7">
        <w:rPr>
          <w:noProof/>
          <w:color w:val="000000"/>
        </w:rPr>
        <w:t>15</w:t>
      </w:r>
      <w:r w:rsidR="00C93307" w:rsidRPr="00C93307">
        <w:rPr>
          <w:color w:val="000000"/>
        </w:rPr>
        <w:fldChar w:fldCharType="end"/>
      </w:r>
      <w:r>
        <w:rPr>
          <w:color w:val="000000"/>
        </w:rPr>
        <w:t>.</w:t>
      </w:r>
    </w:p>
    <w:p w14:paraId="6C1538F4" w14:textId="5E839D03" w:rsidR="008A577D" w:rsidRDefault="008A577D" w:rsidP="00CF1E41">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7A2B7758" wp14:editId="56B901F7">
            <wp:extent cx="1948321" cy="3401226"/>
            <wp:effectExtent l="0" t="0" r="0" b="889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8"/>
                    <a:stretch>
                      <a:fillRect/>
                    </a:stretch>
                  </pic:blipFill>
                  <pic:spPr>
                    <a:xfrm>
                      <a:off x="0" y="0"/>
                      <a:ext cx="1989958" cy="3473913"/>
                    </a:xfrm>
                    <a:prstGeom prst="rect">
                      <a:avLst/>
                    </a:prstGeom>
                  </pic:spPr>
                </pic:pic>
              </a:graphicData>
            </a:graphic>
          </wp:inline>
        </w:drawing>
      </w:r>
    </w:p>
    <w:p w14:paraId="4CFA7FF1" w14:textId="5EC51751" w:rsidR="00D93026" w:rsidRPr="00AE78FA" w:rsidRDefault="008A577D" w:rsidP="00CF1E41">
      <w:pPr>
        <w:pBdr>
          <w:top w:val="nil"/>
          <w:left w:val="nil"/>
          <w:bottom w:val="nil"/>
          <w:right w:val="nil"/>
          <w:between w:val="nil"/>
        </w:pBdr>
        <w:tabs>
          <w:tab w:val="left" w:pos="900"/>
        </w:tabs>
        <w:spacing w:after="240"/>
        <w:ind w:left="567" w:firstLine="0"/>
        <w:jc w:val="center"/>
        <w:rPr>
          <w:color w:val="000000"/>
          <w:sz w:val="18"/>
          <w:szCs w:val="18"/>
        </w:rPr>
      </w:pPr>
      <w:bookmarkStart w:id="98" w:name="_Ref120125411"/>
      <w:bookmarkStart w:id="99" w:name="_Toc13726692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15</w:t>
      </w:r>
      <w:r w:rsidRPr="00B13FF1">
        <w:rPr>
          <w:color w:val="000000"/>
          <w:sz w:val="18"/>
          <w:szCs w:val="18"/>
        </w:rPr>
        <w:fldChar w:fldCharType="end"/>
      </w:r>
      <w:bookmarkEnd w:id="98"/>
      <w:r w:rsidRPr="00B13FF1">
        <w:rPr>
          <w:color w:val="000000"/>
          <w:sz w:val="18"/>
          <w:szCs w:val="18"/>
          <w:lang w:val="en-US"/>
        </w:rPr>
        <w:t>.</w:t>
      </w:r>
      <w:r w:rsidR="00AE78FA">
        <w:rPr>
          <w:color w:val="000000"/>
          <w:sz w:val="18"/>
          <w:szCs w:val="18"/>
          <w:lang w:val="en-US"/>
        </w:rPr>
        <w:t xml:space="preserve"> Multi-Modal Architecture</w:t>
      </w:r>
      <w:r>
        <w:rPr>
          <w:color w:val="000000"/>
          <w:sz w:val="18"/>
          <w:szCs w:val="18"/>
        </w:rPr>
        <w:t xml:space="preserve"> </w:t>
      </w:r>
      <w:r w:rsidRPr="00D93026">
        <w:rPr>
          <w:color w:val="000000"/>
          <w:sz w:val="18"/>
          <w:szCs w:val="18"/>
        </w:rPr>
        <w:fldChar w:fldCharType="begin"/>
      </w:r>
      <w:r w:rsidR="00112CBD">
        <w:rPr>
          <w:color w:val="000000"/>
          <w:sz w:val="18"/>
          <w:szCs w:val="18"/>
        </w:rPr>
        <w:instrText xml:space="preserve"> ADDIN ZOTERO_ITEM CSL_CITATION {"citationID":"lKSdybR0","properties":{"formattedCitation":"[16]","plainCitation":"[16]","noteIndex":0},"citationItems":[{"id":363,"uris":["http://zotero.org/users/7276241/items/52L2ECKM"],"itemData":{"id":363,"type":"article","abstract":"In this article, we describe the system that we used for the memotion analysis challenge, which is Task 8 of SemEval-2020. This challenge had three subtasks where affect based sentiment classification of the memes was required along with intensities. The system we proposed combines the three tasks into a single one by representing it as multi-label hierarchical classification problem.Here,Multi-Task learning or Joint learning Procedure is used to train our model.We have used dual channels to extract text and image based features from separate Deep Neural Network Backbone and aggregate them to create task specific features. These task specific aggregated feature vectors ware then passed on to smaller networks with dense layers, each one assigned for predicting one type of fine grain sentiment label. Our Proposed method show the superiority of this system in few tasks to other best models from the challenge.","note":"arXiv:2005.10915 [cs]","number":"arXiv:2005.10915","publisher":"arXiv","source":"arXiv.org","title":"Team Neuro at SemEval-2020 Task 8: Multi-Modal Fine Grain Emotion Classification of Memes using Multitask Learning","title-short":"Team Neuro at SemEval-2020 Task 8","URL":"http://arxiv.org/abs/2005.10915","author":[{"family":"Das","given":"Sourya Dipta"},{"family":"Mandal","given":"Soumil"}],"accessed":{"date-parts":[["2022",11,23]]},"issued":{"date-parts":[["2020",5,21]]}}}],"schema":"https://github.com/citation-style-language/schema/raw/master/csl-citation.json"} </w:instrText>
      </w:r>
      <w:r w:rsidRPr="00D93026">
        <w:rPr>
          <w:color w:val="000000"/>
          <w:sz w:val="18"/>
          <w:szCs w:val="18"/>
        </w:rPr>
        <w:fldChar w:fldCharType="separate"/>
      </w:r>
      <w:r w:rsidR="00112CBD" w:rsidRPr="00112CBD">
        <w:rPr>
          <w:sz w:val="18"/>
        </w:rPr>
        <w:t>[16]</w:t>
      </w:r>
      <w:r w:rsidRPr="00D93026">
        <w:rPr>
          <w:color w:val="000000"/>
          <w:sz w:val="18"/>
          <w:szCs w:val="18"/>
        </w:rPr>
        <w:fldChar w:fldCharType="end"/>
      </w:r>
      <w:r>
        <w:rPr>
          <w:color w:val="000000"/>
          <w:sz w:val="18"/>
          <w:szCs w:val="18"/>
        </w:rPr>
        <w:t>.</w:t>
      </w:r>
      <w:bookmarkEnd w:id="99"/>
    </w:p>
    <w:p w14:paraId="6CDB020F" w14:textId="32466532" w:rsidR="00C0473D" w:rsidRDefault="00B2520A" w:rsidP="00CF1E41">
      <w:pPr>
        <w:pBdr>
          <w:top w:val="nil"/>
          <w:left w:val="nil"/>
          <w:bottom w:val="nil"/>
          <w:right w:val="nil"/>
          <w:between w:val="nil"/>
        </w:pBdr>
        <w:spacing w:after="120"/>
        <w:jc w:val="both"/>
        <w:rPr>
          <w:color w:val="000000"/>
        </w:rPr>
      </w:pPr>
      <w:r>
        <w:rPr>
          <w:color w:val="000000"/>
        </w:rPr>
        <w:t xml:space="preserve">For image feature extraction, they first resized the input image, which is from the memotion dataset on Kaggle, into 224x224 </w:t>
      </w:r>
      <w:r w:rsidR="006F782A">
        <w:rPr>
          <w:color w:val="000000"/>
        </w:rPr>
        <w:t>sized images. These images are used as input to ResNet</w:t>
      </w:r>
      <w:r w:rsidR="00EF49A2">
        <w:rPr>
          <w:color w:val="000000"/>
        </w:rPr>
        <w:t xml:space="preserve"> for feature extraction. Meanwhile, a recurrent deep neural network (DNN) model consisting of bidirectional</w:t>
      </w:r>
      <w:r w:rsidR="00D93026">
        <w:rPr>
          <w:color w:val="000000"/>
        </w:rPr>
        <w:t xml:space="preserve"> </w:t>
      </w:r>
      <w:r w:rsidR="00D93026" w:rsidRPr="00D93026">
        <w:rPr>
          <w:i/>
          <w:iCs/>
          <w:color w:val="000000"/>
        </w:rPr>
        <w:t>Long-Short-Term-Memory (LSTM)</w:t>
      </w:r>
      <w:r w:rsidR="00D93026">
        <w:rPr>
          <w:color w:val="000000"/>
        </w:rPr>
        <w:t xml:space="preserve"> and </w:t>
      </w:r>
      <w:r w:rsidR="00D93026" w:rsidRPr="00D93026">
        <w:rPr>
          <w:i/>
          <w:iCs/>
          <w:color w:val="000000"/>
        </w:rPr>
        <w:t>Gated Recurrent Unit (GRU)</w:t>
      </w:r>
      <w:r w:rsidR="00D93026">
        <w:rPr>
          <w:color w:val="000000"/>
        </w:rPr>
        <w:t xml:space="preserve"> is used for text feature extraction</w:t>
      </w:r>
      <w:r w:rsidR="00C0473D">
        <w:rPr>
          <w:color w:val="000000"/>
        </w:rPr>
        <w:t xml:space="preserve">. For the text to be used as input in the DNN model, it </w:t>
      </w:r>
      <w:r w:rsidR="00CC52E6">
        <w:rPr>
          <w:color w:val="000000"/>
        </w:rPr>
        <w:t>went</w:t>
      </w:r>
      <w:r w:rsidR="00C0473D">
        <w:rPr>
          <w:color w:val="000000"/>
        </w:rPr>
        <w:t xml:space="preserve"> through the following steps:</w:t>
      </w:r>
    </w:p>
    <w:p w14:paraId="11913A9C" w14:textId="77D9E204" w:rsidR="00B2520A" w:rsidRDefault="00C0473D" w:rsidP="00CF1E41">
      <w:pPr>
        <w:pStyle w:val="ListParagraph"/>
        <w:numPr>
          <w:ilvl w:val="0"/>
          <w:numId w:val="9"/>
        </w:numPr>
        <w:pBdr>
          <w:top w:val="nil"/>
          <w:left w:val="nil"/>
          <w:bottom w:val="nil"/>
          <w:right w:val="nil"/>
          <w:between w:val="nil"/>
        </w:pBdr>
        <w:spacing w:after="120"/>
        <w:jc w:val="both"/>
        <w:rPr>
          <w:color w:val="000000"/>
        </w:rPr>
      </w:pPr>
      <w:r>
        <w:rPr>
          <w:color w:val="000000"/>
        </w:rPr>
        <w:t>Pre-process the text (e.g., converting text to lowercase).</w:t>
      </w:r>
    </w:p>
    <w:p w14:paraId="7CC098D4" w14:textId="1AF4F086" w:rsidR="00C0473D" w:rsidRDefault="00CC52E6" w:rsidP="00CF1E41">
      <w:pPr>
        <w:pStyle w:val="ListParagraph"/>
        <w:numPr>
          <w:ilvl w:val="0"/>
          <w:numId w:val="9"/>
        </w:numPr>
        <w:pBdr>
          <w:top w:val="nil"/>
          <w:left w:val="nil"/>
          <w:bottom w:val="nil"/>
          <w:right w:val="nil"/>
          <w:between w:val="nil"/>
        </w:pBdr>
        <w:spacing w:after="120"/>
        <w:jc w:val="both"/>
        <w:rPr>
          <w:color w:val="000000"/>
        </w:rPr>
      </w:pPr>
      <w:r>
        <w:rPr>
          <w:color w:val="000000"/>
        </w:rPr>
        <w:t>Get an initial sub-word token and its embedding by feeding the text into a sub-word tokenizer.</w:t>
      </w:r>
    </w:p>
    <w:p w14:paraId="71D10752" w14:textId="5ACAED2C" w:rsidR="00CC52E6" w:rsidRDefault="00CC52E6" w:rsidP="00CF1E41">
      <w:pPr>
        <w:pStyle w:val="ListParagraph"/>
        <w:numPr>
          <w:ilvl w:val="0"/>
          <w:numId w:val="9"/>
        </w:numPr>
        <w:pBdr>
          <w:top w:val="nil"/>
          <w:left w:val="nil"/>
          <w:bottom w:val="nil"/>
          <w:right w:val="nil"/>
          <w:between w:val="nil"/>
        </w:pBdr>
        <w:spacing w:after="120"/>
        <w:jc w:val="both"/>
        <w:rPr>
          <w:color w:val="000000"/>
        </w:rPr>
      </w:pPr>
      <w:r>
        <w:rPr>
          <w:color w:val="000000"/>
        </w:rPr>
        <w:t xml:space="preserve">Get the vector of sub-word embedding for each token using </w:t>
      </w:r>
      <w:r>
        <w:rPr>
          <w:i/>
          <w:iCs/>
          <w:color w:val="000000"/>
        </w:rPr>
        <w:t xml:space="preserve">SentencePiece Processor </w:t>
      </w:r>
      <w:r w:rsidRPr="00CC52E6">
        <w:rPr>
          <w:i/>
          <w:iCs/>
          <w:color w:val="000000"/>
        </w:rPr>
        <w:fldChar w:fldCharType="begin"/>
      </w:r>
      <w:r w:rsidR="00112CBD">
        <w:rPr>
          <w:i/>
          <w:iCs/>
          <w:color w:val="000000"/>
        </w:rPr>
        <w:instrText xml:space="preserve"> ADDIN ZOTERO_ITEM CSL_CITATION {"citationID":"a2pirqn7eeg","properties":{"formattedCitation":"[17]","plainCitation":"[17]","noteIndex":0},"citationItems":[{"id":367,"uris":["http://zotero.org/users/7276241/items/P3MUR8F2"],"itemData":{"id":367,"type":"article","abstract":"This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https://github.com/google/sentencepiece.","DOI":"10.48550/arXiv.1808.06226","note":"arXiv:1808.06226 [cs]","number":"arXiv:1808.06226","publisher":"arXiv","source":"arXiv.org","title":"SentencePiece: A simple and language independent subword tokenizer and detokenizer for Neural Text Processing","title-short":"SentencePiece","URL":"http://arxiv.org/abs/1808.06226","author":[{"family":"Kudo","given":"Taku"},{"family":"Richardson","given":"John"}],"accessed":{"date-parts":[["2022",11,23]]},"issued":{"date-parts":[["2018",8,19]]}}}],"schema":"https://github.com/citation-style-language/schema/raw/master/csl-citation.json"} </w:instrText>
      </w:r>
      <w:r w:rsidRPr="00CC52E6">
        <w:rPr>
          <w:i/>
          <w:iCs/>
          <w:color w:val="000000"/>
        </w:rPr>
        <w:fldChar w:fldCharType="separate"/>
      </w:r>
      <w:r w:rsidR="00112CBD" w:rsidRPr="00112CBD">
        <w:t>[17]</w:t>
      </w:r>
      <w:r w:rsidRPr="00CC52E6">
        <w:rPr>
          <w:i/>
          <w:iCs/>
          <w:color w:val="000000"/>
        </w:rPr>
        <w:fldChar w:fldCharType="end"/>
      </w:r>
      <w:r>
        <w:rPr>
          <w:color w:val="000000"/>
        </w:rPr>
        <w:t>.</w:t>
      </w:r>
    </w:p>
    <w:p w14:paraId="17B88DDD" w14:textId="77777777" w:rsidR="00E71729" w:rsidRDefault="00CC52E6" w:rsidP="00CF1E41">
      <w:pPr>
        <w:pStyle w:val="ListParagraph"/>
        <w:numPr>
          <w:ilvl w:val="0"/>
          <w:numId w:val="9"/>
        </w:numPr>
        <w:pBdr>
          <w:top w:val="nil"/>
          <w:left w:val="nil"/>
          <w:bottom w:val="nil"/>
          <w:right w:val="nil"/>
          <w:between w:val="nil"/>
        </w:pBdr>
        <w:spacing w:after="120"/>
        <w:jc w:val="both"/>
        <w:rPr>
          <w:color w:val="000000"/>
        </w:rPr>
      </w:pPr>
      <w:r>
        <w:rPr>
          <w:color w:val="000000"/>
        </w:rPr>
        <w:t>Generate a more detailed embedding vector for each sub-word token by feeding the vectors obtained in the previous step into another trainable embedding layer</w:t>
      </w:r>
      <w:r w:rsidR="00E71729">
        <w:rPr>
          <w:color w:val="000000"/>
        </w:rPr>
        <w:t>. That generated vector is now used as input in the DNN model.</w:t>
      </w:r>
    </w:p>
    <w:p w14:paraId="60079E29" w14:textId="7351714A" w:rsidR="00CC52E6" w:rsidRPr="00E71729" w:rsidRDefault="00E71729" w:rsidP="00CF1E41">
      <w:pPr>
        <w:pBdr>
          <w:top w:val="nil"/>
          <w:left w:val="nil"/>
          <w:bottom w:val="nil"/>
          <w:right w:val="nil"/>
          <w:between w:val="nil"/>
        </w:pBdr>
        <w:spacing w:after="120"/>
        <w:jc w:val="both"/>
        <w:rPr>
          <w:color w:val="000000"/>
        </w:rPr>
      </w:pPr>
      <w:r>
        <w:rPr>
          <w:color w:val="000000"/>
        </w:rPr>
        <w:t xml:space="preserve">The text feature vector resulted from the DNN model is then passed to global average and max pooling layer to get </w:t>
      </w:r>
      <w:r w:rsidR="00262F54">
        <w:rPr>
          <w:color w:val="000000"/>
        </w:rPr>
        <w:t xml:space="preserve">a reduced </w:t>
      </w:r>
      <w:r>
        <w:rPr>
          <w:color w:val="000000"/>
        </w:rPr>
        <w:t xml:space="preserve">text feature vector that is finally passed by a dense layer to obtain a </w:t>
      </w:r>
      <w:r w:rsidR="00262F54">
        <w:rPr>
          <w:color w:val="000000"/>
        </w:rPr>
        <w:t xml:space="preserve">further </w:t>
      </w:r>
      <w:r>
        <w:rPr>
          <w:color w:val="000000"/>
        </w:rPr>
        <w:t>dimensionally reduced text feature vector.</w:t>
      </w:r>
    </w:p>
    <w:p w14:paraId="482C9391" w14:textId="17F0D83B" w:rsidR="00B2520A" w:rsidRDefault="0071539B" w:rsidP="00CF1E41">
      <w:pPr>
        <w:pBdr>
          <w:top w:val="nil"/>
          <w:left w:val="nil"/>
          <w:bottom w:val="nil"/>
          <w:right w:val="nil"/>
          <w:between w:val="nil"/>
        </w:pBdr>
        <w:spacing w:after="120"/>
        <w:jc w:val="both"/>
        <w:rPr>
          <w:color w:val="000000"/>
        </w:rPr>
      </w:pPr>
      <w:r>
        <w:rPr>
          <w:color w:val="000000"/>
        </w:rPr>
        <w:lastRenderedPageBreak/>
        <w:t>After getting</w:t>
      </w:r>
      <w:r w:rsidR="003255A3">
        <w:rPr>
          <w:color w:val="000000"/>
        </w:rPr>
        <w:t xml:space="preserve"> both visual and textual feature vectors</w:t>
      </w:r>
      <w:r>
        <w:rPr>
          <w:color w:val="000000"/>
        </w:rPr>
        <w:t xml:space="preserve">, they were concatenated to </w:t>
      </w:r>
      <w:r w:rsidR="003255A3">
        <w:rPr>
          <w:color w:val="000000"/>
        </w:rPr>
        <w:t>get an aggregated feature vector that will be used for the multi-label hierarchical meme classification, by predicting the overall sentiment of the meme</w:t>
      </w:r>
      <w:r w:rsidR="00C93307">
        <w:rPr>
          <w:color w:val="000000"/>
        </w:rPr>
        <w:t xml:space="preserve">. That prediction is then concatenated with the aggregated feature vector, using a dense layer with </w:t>
      </w:r>
      <w:r w:rsidR="007257F2">
        <w:rPr>
          <w:color w:val="000000"/>
        </w:rPr>
        <w:t>ReLU</w:t>
      </w:r>
      <w:r w:rsidR="00C93307">
        <w:rPr>
          <w:color w:val="000000"/>
        </w:rPr>
        <w:t xml:space="preserve"> activation function, to possibly obtain </w:t>
      </w:r>
      <w:r w:rsidR="003255A3">
        <w:rPr>
          <w:color w:val="000000"/>
        </w:rPr>
        <w:t>other labels and their fine-grained counterparts</w:t>
      </w:r>
      <w:r w:rsidR="00C93307">
        <w:rPr>
          <w:color w:val="000000"/>
        </w:rPr>
        <w:t xml:space="preserve"> using dense layers with sigmoid activation functions for each of the other labels. Refer to </w:t>
      </w:r>
      <w:r w:rsidR="007257F2" w:rsidRPr="00C93307">
        <w:rPr>
          <w:color w:val="000000"/>
        </w:rPr>
        <w:fldChar w:fldCharType="begin"/>
      </w:r>
      <w:r w:rsidR="007257F2" w:rsidRPr="00C93307">
        <w:rPr>
          <w:color w:val="000000"/>
        </w:rPr>
        <w:instrText xml:space="preserve"> REF _Ref120125393 \h </w:instrText>
      </w:r>
      <w:r w:rsidR="007257F2">
        <w:rPr>
          <w:color w:val="000000"/>
        </w:rPr>
        <w:instrText xml:space="preserve"> \* MERGEFORMAT </w:instrText>
      </w:r>
      <w:r w:rsidR="007257F2" w:rsidRPr="00C93307">
        <w:rPr>
          <w:color w:val="000000"/>
        </w:rPr>
      </w:r>
      <w:r w:rsidR="007257F2" w:rsidRPr="00C93307">
        <w:rPr>
          <w:color w:val="000000"/>
        </w:rPr>
        <w:fldChar w:fldCharType="separate"/>
      </w:r>
      <w:r w:rsidR="009910D7" w:rsidRPr="009910D7">
        <w:rPr>
          <w:color w:val="000000"/>
        </w:rPr>
        <w:t xml:space="preserve">Figure </w:t>
      </w:r>
      <w:r w:rsidR="009910D7" w:rsidRPr="009910D7">
        <w:rPr>
          <w:noProof/>
          <w:color w:val="000000"/>
        </w:rPr>
        <w:t>14</w:t>
      </w:r>
      <w:r w:rsidR="007257F2" w:rsidRPr="00C93307">
        <w:rPr>
          <w:color w:val="000000"/>
        </w:rPr>
        <w:fldChar w:fldCharType="end"/>
      </w:r>
      <w:r w:rsidR="00C93307">
        <w:rPr>
          <w:color w:val="000000"/>
        </w:rPr>
        <w:t xml:space="preserve"> and </w:t>
      </w:r>
      <w:r w:rsidR="007257F2" w:rsidRPr="00C93307">
        <w:rPr>
          <w:color w:val="000000"/>
        </w:rPr>
        <w:fldChar w:fldCharType="begin"/>
      </w:r>
      <w:r w:rsidR="007257F2" w:rsidRPr="00C93307">
        <w:rPr>
          <w:color w:val="000000"/>
        </w:rPr>
        <w:instrText xml:space="preserve"> REF _Ref120125411 \h </w:instrText>
      </w:r>
      <w:r w:rsidR="007257F2">
        <w:rPr>
          <w:color w:val="000000"/>
        </w:rPr>
        <w:instrText xml:space="preserve"> \* MERGEFORMAT </w:instrText>
      </w:r>
      <w:r w:rsidR="007257F2" w:rsidRPr="00C93307">
        <w:rPr>
          <w:color w:val="000000"/>
        </w:rPr>
      </w:r>
      <w:r w:rsidR="007257F2" w:rsidRPr="00C93307">
        <w:rPr>
          <w:color w:val="000000"/>
        </w:rPr>
        <w:fldChar w:fldCharType="separate"/>
      </w:r>
      <w:r w:rsidR="009910D7" w:rsidRPr="009910D7">
        <w:rPr>
          <w:color w:val="000000"/>
        </w:rPr>
        <w:t xml:space="preserve">Figure </w:t>
      </w:r>
      <w:r w:rsidR="009910D7" w:rsidRPr="009910D7">
        <w:rPr>
          <w:noProof/>
          <w:color w:val="000000"/>
        </w:rPr>
        <w:t>15</w:t>
      </w:r>
      <w:r w:rsidR="007257F2" w:rsidRPr="00C93307">
        <w:rPr>
          <w:color w:val="000000"/>
        </w:rPr>
        <w:fldChar w:fldCharType="end"/>
      </w:r>
      <w:r w:rsidR="00C93307">
        <w:rPr>
          <w:color w:val="000000"/>
        </w:rPr>
        <w:t xml:space="preserve"> to review the labels and their respective dense layers</w:t>
      </w:r>
      <w:r w:rsidR="003255A3">
        <w:rPr>
          <w:color w:val="000000"/>
        </w:rPr>
        <w:t>.</w:t>
      </w:r>
    </w:p>
    <w:p w14:paraId="652FA4B3" w14:textId="231BDEFF" w:rsidR="0071539B" w:rsidRDefault="0071539B" w:rsidP="00CF1E41">
      <w:pPr>
        <w:pBdr>
          <w:top w:val="nil"/>
          <w:left w:val="nil"/>
          <w:bottom w:val="nil"/>
          <w:right w:val="nil"/>
          <w:between w:val="nil"/>
        </w:pBdr>
        <w:spacing w:after="120"/>
        <w:jc w:val="both"/>
        <w:rPr>
          <w:color w:val="000000"/>
        </w:rPr>
      </w:pPr>
      <w:r>
        <w:rPr>
          <w:color w:val="000000"/>
        </w:rPr>
        <w:t>Finally, the model got the following highest scores</w:t>
      </w:r>
      <w:r w:rsidR="00015953">
        <w:rPr>
          <w:color w:val="000000"/>
        </w:rPr>
        <w:t xml:space="preserve"> on tasks A, B, and C respectively</w:t>
      </w:r>
      <w:r>
        <w:rPr>
          <w:color w:val="000000"/>
        </w:rPr>
        <w:t>:</w:t>
      </w:r>
    </w:p>
    <w:p w14:paraId="326959E6" w14:textId="1A15D516" w:rsidR="0071539B" w:rsidRDefault="00561134" w:rsidP="00CF1E41">
      <w:pPr>
        <w:pStyle w:val="ListParagraph"/>
        <w:numPr>
          <w:ilvl w:val="0"/>
          <w:numId w:val="10"/>
        </w:numPr>
        <w:pBdr>
          <w:top w:val="nil"/>
          <w:left w:val="nil"/>
          <w:bottom w:val="nil"/>
          <w:right w:val="nil"/>
          <w:between w:val="nil"/>
        </w:pBdr>
        <w:spacing w:after="120"/>
        <w:jc w:val="both"/>
        <w:rPr>
          <w:color w:val="000000"/>
        </w:rPr>
      </w:pPr>
      <w:r>
        <w:rPr>
          <w:color w:val="000000"/>
        </w:rPr>
        <w:t xml:space="preserve">Macro F1-scores: </w:t>
      </w:r>
      <w:r w:rsidR="00015953">
        <w:rPr>
          <w:color w:val="000000"/>
        </w:rPr>
        <w:t>0.3488 (</w:t>
      </w:r>
      <w:r w:rsidR="00015953" w:rsidRPr="00015953">
        <w:rPr>
          <w:color w:val="000000"/>
        </w:rPr>
        <w:t>SE-ResNet18</w:t>
      </w:r>
      <w:r w:rsidR="00015953">
        <w:rPr>
          <w:color w:val="000000"/>
        </w:rPr>
        <w:t>), 0.5112 (</w:t>
      </w:r>
      <w:r w:rsidR="00015953">
        <w:t>ResNet34)</w:t>
      </w:r>
      <w:r w:rsidR="00015953">
        <w:rPr>
          <w:color w:val="000000"/>
        </w:rPr>
        <w:t>, 0.3240 (ResNet34)</w:t>
      </w:r>
    </w:p>
    <w:p w14:paraId="4EB6DB9F" w14:textId="35F44399" w:rsidR="00015953" w:rsidRDefault="00015953" w:rsidP="00CF1E41">
      <w:pPr>
        <w:pStyle w:val="ListParagraph"/>
        <w:numPr>
          <w:ilvl w:val="0"/>
          <w:numId w:val="10"/>
        </w:numPr>
        <w:pBdr>
          <w:top w:val="nil"/>
          <w:left w:val="nil"/>
          <w:bottom w:val="nil"/>
          <w:right w:val="nil"/>
          <w:between w:val="nil"/>
        </w:pBdr>
        <w:spacing w:after="120"/>
        <w:jc w:val="both"/>
        <w:rPr>
          <w:color w:val="000000"/>
        </w:rPr>
      </w:pPr>
      <w:r>
        <w:rPr>
          <w:color w:val="000000"/>
        </w:rPr>
        <w:t>Micro F1-scores: 0.5022, 0.6685, 0.44</w:t>
      </w:r>
      <w:r w:rsidR="00EC4BF5">
        <w:rPr>
          <w:color w:val="000000"/>
        </w:rPr>
        <w:t>02 (all with ResNet18)</w:t>
      </w:r>
      <w:r>
        <w:rPr>
          <w:color w:val="000000"/>
        </w:rPr>
        <w:t xml:space="preserve"> </w:t>
      </w:r>
    </w:p>
    <w:p w14:paraId="5299A371" w14:textId="5ADFC02C" w:rsidR="006645E6" w:rsidRPr="005E384C" w:rsidRDefault="00715DA4" w:rsidP="005E384C">
      <w:pPr>
        <w:pBdr>
          <w:top w:val="nil"/>
          <w:left w:val="nil"/>
          <w:bottom w:val="nil"/>
          <w:right w:val="nil"/>
          <w:between w:val="nil"/>
        </w:pBdr>
        <w:spacing w:after="120"/>
        <w:jc w:val="both"/>
        <w:rPr>
          <w:color w:val="000000"/>
        </w:rPr>
      </w:pPr>
      <w:r>
        <w:rPr>
          <w:color w:val="000000"/>
        </w:rPr>
        <w:t>Where the authors assumed data imbalance and intraclass correlation among fine grained class labels was the cause of poor performance results, especially for task C.</w:t>
      </w:r>
    </w:p>
    <w:p w14:paraId="009B4F10" w14:textId="6859E562" w:rsidR="00CB43AC" w:rsidRDefault="00CB43AC" w:rsidP="00CF1E41">
      <w:pPr>
        <w:pStyle w:val="Heading2"/>
        <w:numPr>
          <w:ilvl w:val="1"/>
          <w:numId w:val="1"/>
        </w:numPr>
        <w:jc w:val="both"/>
      </w:pPr>
      <w:bookmarkStart w:id="100" w:name="_Toc137266861"/>
      <w:r>
        <w:t>Face Recognition</w:t>
      </w:r>
      <w:bookmarkEnd w:id="100"/>
    </w:p>
    <w:p w14:paraId="793653A2" w14:textId="19C8AC5B" w:rsidR="00BA07D0" w:rsidRPr="002D432E" w:rsidRDefault="00CB43AC" w:rsidP="00A64C12">
      <w:pPr>
        <w:pBdr>
          <w:top w:val="nil"/>
          <w:left w:val="nil"/>
          <w:bottom w:val="nil"/>
          <w:right w:val="nil"/>
          <w:between w:val="nil"/>
        </w:pBdr>
        <w:spacing w:after="120"/>
        <w:jc w:val="both"/>
        <w:rPr>
          <w:sz w:val="18"/>
          <w:szCs w:val="18"/>
          <w:lang w:val="en-US"/>
        </w:rPr>
      </w:pPr>
      <w:r>
        <w:rPr>
          <w:color w:val="000000"/>
        </w:rPr>
        <w:t xml:space="preserve">Du et al. </w:t>
      </w:r>
      <w:r w:rsidRPr="00CB43AC">
        <w:rPr>
          <w:color w:val="000000"/>
        </w:rPr>
        <w:fldChar w:fldCharType="begin"/>
      </w:r>
      <w:r w:rsidR="00112CBD">
        <w:rPr>
          <w:color w:val="000000"/>
        </w:rPr>
        <w:instrText xml:space="preserve"> ADDIN ZOTERO_ITEM CSL_CITATION {"citationID":"a1taefd1h30","properties":{"formattedCitation":"[18]","plainCitation":"[18]","noteIndex":0},"citationItems":[{"id":370,"uris":["http://zotero.org/users/7276241/items/XRV3QBCV"],"itemData":{"id":370,"type":"article","abstract":"Face recognition is one of the most popular and long-standing topics in computer vision. With the recent development of deep learning techniques and large-scale datasets, deep face recognition has made remarkable progress and been widely used in many real-world applications. Given a natural image or video frame as input, an end-to-end deep face recognition system outputs the face feature for recognition. To achieve this, a typical end-to-end system is built with three key elements: face detection, face alignment, and face representation. The face detection locates faces in the image or frame. Then, the face alignment is proceeded to calibrate the faces to the canonical view and crop them with a normalized pixel size. Finally, in the stage of face representation, the discriminative features are extracted from the aligned face for recognition. Nowadays, all of the three elements are fulfilled by the technique of deep convolutional neural network. In this survey article, we present a comprehensive review about the recent advance of each element. To start with, we present an overview of the end-to-end deep face recognition. Then, we review the advance of each element, respectively, covering many aspects such as the to-date algorithm designs, evaluation metrics, datasets, performance comparison, existing challenges, and promising directions for future research. Also, we provide a detailed discussion about the effect of each element on its subsequent elements and the holistic system. Through this survey, we wish to bring contributions in two aspects: first, readers can conveniently identify the methods which are quite strong-baseline style in the subcategory for further exploration; second, one can also employ suitable methods for establishing a state-of-the-art end-to-end face recognition system from scratch.","note":"arXiv:2009.13290 [cs]","number":"arXiv:2009.13290","publisher":"arXiv","source":"arXiv.org","title":"The Elements of End-to-end Deep Face Recognition: A Survey of Recent Advances","title-short":"The Elements of End-to-end Deep Face Recognition","URL":"http://arxiv.org/abs/2009.13290","author":[{"family":"Du","given":"Hang"},{"family":"Shi","given":"Hailin"},{"family":"Zeng","given":"Dan"},{"family":"Zhang","given":"Xiao-Ping"},{"family":"Mei","given":"Tao"}],"accessed":{"date-parts":[["2022",11,23]]},"issued":{"date-parts":[["2021",12,27]]}}}],"schema":"https://github.com/citation-style-language/schema/raw/master/csl-citation.json"} </w:instrText>
      </w:r>
      <w:r w:rsidRPr="00CB43AC">
        <w:rPr>
          <w:color w:val="000000"/>
        </w:rPr>
        <w:fldChar w:fldCharType="separate"/>
      </w:r>
      <w:r w:rsidR="00112CBD" w:rsidRPr="00112CBD">
        <w:t>[18]</w:t>
      </w:r>
      <w:r w:rsidRPr="00CB43AC">
        <w:rPr>
          <w:color w:val="000000"/>
        </w:rPr>
        <w:fldChar w:fldCharType="end"/>
      </w:r>
      <w:r>
        <w:rPr>
          <w:color w:val="000000"/>
        </w:rPr>
        <w:t xml:space="preserve"> have done an intensive survey over the methods of each step towards face recognition</w:t>
      </w:r>
      <w:r w:rsidR="00BA07D0">
        <w:rPr>
          <w:color w:val="000000"/>
        </w:rPr>
        <w:t xml:space="preserve"> (FR)</w:t>
      </w:r>
      <w:r w:rsidR="00680AC3">
        <w:rPr>
          <w:color w:val="000000"/>
        </w:rPr>
        <w:t xml:space="preserve">. </w:t>
      </w:r>
      <w:r w:rsidR="003E1D86">
        <w:rPr>
          <w:color w:val="000000"/>
        </w:rPr>
        <w:t>However,</w:t>
      </w:r>
      <w:r w:rsidR="00680AC3">
        <w:rPr>
          <w:color w:val="000000"/>
        </w:rPr>
        <w:t xml:space="preserve"> in this project, </w:t>
      </w:r>
      <w:r w:rsidR="003E1D86">
        <w:rPr>
          <w:color w:val="000000"/>
        </w:rPr>
        <w:t xml:space="preserve">we’ll </w:t>
      </w:r>
      <w:r w:rsidR="00A64C12">
        <w:rPr>
          <w:color w:val="000000"/>
        </w:rPr>
        <w:t>mention</w:t>
      </w:r>
      <w:r w:rsidR="003E1D86">
        <w:rPr>
          <w:color w:val="000000"/>
        </w:rPr>
        <w:t xml:space="preserve"> only the state-of-the-art models of the face </w:t>
      </w:r>
      <w:r w:rsidR="002D432E">
        <w:rPr>
          <w:color w:val="000000"/>
        </w:rPr>
        <w:t>representation</w:t>
      </w:r>
      <w:r w:rsidR="003E1D86">
        <w:rPr>
          <w:color w:val="000000"/>
        </w:rPr>
        <w:t xml:space="preserve"> step</w:t>
      </w:r>
      <w:r w:rsidR="002D432E">
        <w:rPr>
          <w:color w:val="000000"/>
        </w:rPr>
        <w:t>, which is the last step that recognizes faces based on the extracted discriminative features from the image pre-processed from previous steps of the FR steps-pipeline</w:t>
      </w:r>
      <w:r w:rsidR="00BA07D0">
        <w:rPr>
          <w:color w:val="000000"/>
        </w:rPr>
        <w:t>.</w:t>
      </w:r>
      <w:r w:rsidR="002D432E">
        <w:rPr>
          <w:color w:val="000000"/>
        </w:rPr>
        <w:t xml:space="preserve"> </w:t>
      </w:r>
    </w:p>
    <w:p w14:paraId="08E3584E" w14:textId="6F0D9D38" w:rsidR="00BA07D0" w:rsidRDefault="00457067" w:rsidP="00CF1E41">
      <w:pPr>
        <w:pBdr>
          <w:top w:val="nil"/>
          <w:left w:val="nil"/>
          <w:bottom w:val="nil"/>
          <w:right w:val="nil"/>
          <w:between w:val="nil"/>
        </w:pBdr>
        <w:spacing w:after="120"/>
        <w:jc w:val="both"/>
        <w:rPr>
          <w:color w:val="000000"/>
        </w:rPr>
      </w:pPr>
      <w:r>
        <w:rPr>
          <w:color w:val="000000"/>
        </w:rPr>
        <w:t>Out of the models used for the FR task and based on overall performance on the datasets</w:t>
      </w:r>
      <w:r w:rsidR="00DD4C00">
        <w:rPr>
          <w:color w:val="000000"/>
        </w:rPr>
        <w:t xml:space="preserve"> presented in </w:t>
      </w:r>
      <w:r w:rsidR="00DD4C00" w:rsidRPr="00CB43AC">
        <w:rPr>
          <w:color w:val="000000"/>
        </w:rPr>
        <w:fldChar w:fldCharType="begin"/>
      </w:r>
      <w:r w:rsidR="002A7D88">
        <w:rPr>
          <w:color w:val="000000"/>
        </w:rPr>
        <w:instrText xml:space="preserve"> ADDIN ZOTERO_ITEM CSL_CITATION {"citationID":"bLNovNZT","properties":{"formattedCitation":"[18]","plainCitation":"[18]","noteIndex":0},"citationItems":[{"id":370,"uris":["http://zotero.org/users/7276241/items/XRV3QBCV"],"itemData":{"id":370,"type":"article","abstract":"Face recognition is one of the most popular and long-standing topics in computer vision. With the recent development of deep learning techniques and large-scale datasets, deep face recognition has made remarkable progress and been widely used in many real-world applications. Given a natural image or video frame as input, an end-to-end deep face recognition system outputs the face feature for recognition. To achieve this, a typical end-to-end system is built with three key elements: face detection, face alignment, and face representation. The face detection locates faces in the image or frame. Then, the face alignment is proceeded to calibrate the faces to the canonical view and crop them with a normalized pixel size. Finally, in the stage of face representation, the discriminative features are extracted from the aligned face for recognition. Nowadays, all of the three elements are fulfilled by the technique of deep convolutional neural network. In this survey article, we present a comprehensive review about the recent advance of each element. To start with, we present an overview of the end-to-end deep face recognition. Then, we review the advance of each element, respectively, covering many aspects such as the to-date algorithm designs, evaluation metrics, datasets, performance comparison, existing challenges, and promising directions for future research. Also, we provide a detailed discussion about the effect of each element on its subsequent elements and the holistic system. Through this survey, we wish to bring contributions in two aspects: first, readers can conveniently identify the methods which are quite strong-baseline style in the subcategory for further exploration; second, one can also employ suitable methods for establishing a state-of-the-art end-to-end face recognition system from scratch.","note":"arXiv:2009.13290 [cs]","number":"arXiv:2009.13290","publisher":"arXiv","source":"arXiv.org","title":"The Elements of End-to-end Deep Face Recognition: A Survey of Recent Advances","title-short":"The Elements of End-to-end Deep Face Recognition","URL":"http://arxiv.org/abs/2009.13290","author":[{"family":"Du","given":"Hang"},{"family":"Shi","given":"Hailin"},{"family":"Zeng","given":"Dan"},{"family":"Zhang","given":"Xiao-Ping"},{"family":"Mei","given":"Tao"}],"accessed":{"date-parts":[["2022",11,23]]},"issued":{"date-parts":[["2021",12,27]]}}}],"schema":"https://github.com/citation-style-language/schema/raw/master/csl-citation.json"} </w:instrText>
      </w:r>
      <w:r w:rsidR="00DD4C00" w:rsidRPr="00CB43AC">
        <w:rPr>
          <w:color w:val="000000"/>
        </w:rPr>
        <w:fldChar w:fldCharType="separate"/>
      </w:r>
      <w:r w:rsidR="00DD4C00" w:rsidRPr="00112CBD">
        <w:t>[18]</w:t>
      </w:r>
      <w:r w:rsidR="00DD4C00" w:rsidRPr="00CB43AC">
        <w:rPr>
          <w:color w:val="000000"/>
        </w:rPr>
        <w:fldChar w:fldCharType="end"/>
      </w:r>
      <w:r w:rsidR="00D866FF">
        <w:rPr>
          <w:color w:val="000000"/>
        </w:rPr>
        <w:t xml:space="preserve">, the </w:t>
      </w:r>
      <w:r w:rsidR="00D866FF">
        <w:rPr>
          <w:i/>
          <w:iCs/>
          <w:color w:val="000000"/>
        </w:rPr>
        <w:t>GroupFace</w:t>
      </w:r>
      <w:r w:rsidR="00D403AD">
        <w:rPr>
          <w:i/>
          <w:iCs/>
          <w:color w:val="000000"/>
        </w:rPr>
        <w:t xml:space="preserve"> </w:t>
      </w:r>
      <w:r w:rsidR="00D403AD" w:rsidRPr="008E2894">
        <w:rPr>
          <w:i/>
          <w:iCs/>
          <w:color w:val="000000"/>
        </w:rPr>
        <w:fldChar w:fldCharType="begin"/>
      </w:r>
      <w:r w:rsidR="00112CBD">
        <w:rPr>
          <w:i/>
          <w:iCs/>
          <w:color w:val="000000"/>
        </w:rPr>
        <w:instrText xml:space="preserve"> ADDIN ZOTERO_ITEM CSL_CITATION {"citationID":"a2bqfl469md","properties":{"formattedCitation":"[19]","plainCitation":"[19]","noteIndex":0},"citationItems":[{"id":374,"uris":["http://zotero.org/users/7276241/items/DZM6RL68"],"itemData":{"id":374,"type":"article","abstract":"In the field of face recognition, a model learns to distinguish millions of face images with fewer dimensional embedding features, and such vast information may not be properly encoded in the conventional model with a single branch. We propose a novel face-recognition-specialized architecture called GroupFace that utilizes multiple group-aware representations, simultaneously, to improve the quality of the embedding feature. The proposed method provides self-distributed labels that balance the number of samples belonging to each group without additional human annotations, and learns the group-aware representations that can narrow down the search space of the target identity. We prove the effectiveness of the proposed method by showing extensive ablation studies and visualizations. All the components of the proposed method can be trained in an end-to-end manner with a marginal increase of computational complexity. Finally, the proposed method achieves the state-of-the-art results with significant improvements in 1:1 face verification and 1:N face identification tasks on the following public datasets: LFW, YTF, CALFW, CPLFW, CFP, AgeDB-30, MegaFace, IJB-B and IJB-C.","DOI":"10.48550/arXiv.2005.10497","note":"arXiv:2005.10497 [cs]","number":"arXiv:2005.10497","publisher":"arXiv","source":"arXiv.org","title":"GroupFace: Learning Latent Groups and Constructing Group-based Representations for Face Recognition","title-short":"GroupFace","URL":"http://arxiv.org/abs/2005.10497","author":[{"family":"Kim","given":"Yonghyun"},{"family":"Park","given":"Wonpyo"},{"family":"Roh","given":"Myung-Cheol"},{"family":"Shin","given":"Jongju"}],"accessed":{"date-parts":[["2022",11,23]]},"issued":{"date-parts":[["2020",5,25]]}}}],"schema":"https://github.com/citation-style-language/schema/raw/master/csl-citation.json"} </w:instrText>
      </w:r>
      <w:r w:rsidR="00D403AD" w:rsidRPr="008E2894">
        <w:rPr>
          <w:i/>
          <w:iCs/>
          <w:color w:val="000000"/>
        </w:rPr>
        <w:fldChar w:fldCharType="separate"/>
      </w:r>
      <w:r w:rsidR="00112CBD" w:rsidRPr="00112CBD">
        <w:t>[19]</w:t>
      </w:r>
      <w:r w:rsidR="00D403AD" w:rsidRPr="008E2894">
        <w:rPr>
          <w:i/>
          <w:iCs/>
          <w:color w:val="000000"/>
        </w:rPr>
        <w:fldChar w:fldCharType="end"/>
      </w:r>
      <w:r w:rsidR="00D866FF">
        <w:rPr>
          <w:color w:val="000000"/>
        </w:rPr>
        <w:t xml:space="preserve"> model with backbone of ResNet-100 </w:t>
      </w:r>
      <w:r w:rsidR="00F201A0">
        <w:rPr>
          <w:color w:val="000000"/>
        </w:rPr>
        <w:t>obtained</w:t>
      </w:r>
      <w:r w:rsidR="00D866FF">
        <w:rPr>
          <w:color w:val="000000"/>
        </w:rPr>
        <w:t xml:space="preserve"> the best scores between the classification models,</w:t>
      </w:r>
      <w:r>
        <w:rPr>
          <w:color w:val="000000"/>
        </w:rPr>
        <w:t xml:space="preserve"> while</w:t>
      </w:r>
      <w:r w:rsidR="00D866FF">
        <w:rPr>
          <w:color w:val="000000"/>
        </w:rPr>
        <w:t xml:space="preserve"> </w:t>
      </w:r>
      <w:r w:rsidR="00F201A0" w:rsidRPr="00D403AD">
        <w:rPr>
          <w:i/>
          <w:iCs/>
          <w:color w:val="000000"/>
        </w:rPr>
        <w:t>VGG Face</w:t>
      </w:r>
      <w:r w:rsidR="00D403AD">
        <w:rPr>
          <w:i/>
          <w:iCs/>
          <w:color w:val="000000"/>
        </w:rPr>
        <w:t xml:space="preserve"> </w:t>
      </w:r>
      <w:r w:rsidR="008E2894" w:rsidRPr="008E2894">
        <w:rPr>
          <w:i/>
          <w:iCs/>
          <w:color w:val="000000"/>
        </w:rPr>
        <w:fldChar w:fldCharType="begin"/>
      </w:r>
      <w:r w:rsidR="00112CBD">
        <w:rPr>
          <w:i/>
          <w:iCs/>
          <w:color w:val="000000"/>
        </w:rPr>
        <w:instrText xml:space="preserve"> ADDIN ZOTERO_ITEM CSL_CITATION {"citationID":"aogee88an6","properties":{"formattedCitation":"[20]","plainCitation":"[20]","noteIndex":0},"citationItems":[{"id":376,"uris":["http://zotero.org/users/7276241/items/DYW4ZW22"],"itemData":{"id":376,"type":"paper-conference","container-title":"Procedings of the British Machine Vision Conference 2015","DOI":"10.5244/C.29.41","event-place":"Swansea","event-title":"British Machine Vision Conference 2015","ISBN":"978-1-901725-53-7","language":"en","page":"41.1-41.12","publisher":"British Machine Vision Association","publisher-place":"Swansea","source":"DOI.org (Crossref)","title":"Deep Face Recognition","URL":"http://www.bmva.org/bmvc/2015/papers/paper041/index.html","author":[{"family":"Parkhi","given":"Omkar M."},{"family":"Vedaldi","given":"Andrea"},{"family":"Zisserman","given":"Andrew"}],"accessed":{"date-parts":[["2022",11,23]]},"issued":{"date-parts":[["2015"]]}}}],"schema":"https://github.com/citation-style-language/schema/raw/master/csl-citation.json"} </w:instrText>
      </w:r>
      <w:r w:rsidR="008E2894" w:rsidRPr="008E2894">
        <w:rPr>
          <w:i/>
          <w:iCs/>
          <w:color w:val="000000"/>
        </w:rPr>
        <w:fldChar w:fldCharType="separate"/>
      </w:r>
      <w:r w:rsidR="00112CBD" w:rsidRPr="00112CBD">
        <w:t>[20]</w:t>
      </w:r>
      <w:r w:rsidR="008E2894" w:rsidRPr="008E2894">
        <w:rPr>
          <w:i/>
          <w:iCs/>
          <w:color w:val="000000"/>
        </w:rPr>
        <w:fldChar w:fldCharType="end"/>
      </w:r>
      <w:r w:rsidR="00F201A0">
        <w:rPr>
          <w:color w:val="000000"/>
        </w:rPr>
        <w:t xml:space="preserve"> and </w:t>
      </w:r>
      <w:r w:rsidR="00F201A0" w:rsidRPr="00D403AD">
        <w:rPr>
          <w:i/>
          <w:iCs/>
          <w:color w:val="000000"/>
        </w:rPr>
        <w:t>GridFace</w:t>
      </w:r>
      <w:r w:rsidR="00F201A0">
        <w:rPr>
          <w:color w:val="000000"/>
        </w:rPr>
        <w:t xml:space="preserve"> </w:t>
      </w:r>
      <w:r w:rsidR="008E2894" w:rsidRPr="008E2894">
        <w:rPr>
          <w:color w:val="000000"/>
        </w:rPr>
        <w:fldChar w:fldCharType="begin"/>
      </w:r>
      <w:r w:rsidR="00112CBD">
        <w:rPr>
          <w:color w:val="000000"/>
        </w:rPr>
        <w:instrText xml:space="preserve"> ADDIN ZOTERO_ITEM CSL_CITATION {"citationID":"a8o2e4mms0","properties":{"formattedCitation":"[21]","plainCitation":"[21]","noteIndex":0},"citationItems":[{"id":377,"uris":["http://zotero.org/users/7276241/items/IPKNL3AM"],"itemData":{"id":377,"type":"article","abstract":"In this paper, we propose a method, called GridFace, to reduce facial geometric variations and improve the recognition performance. Our method rectifies the face by local homography transformations, which are estimated by a face rectification network. To encourage the image generation with canonical views, we apply a regularization based on the natural face distribution. We learn the rectification network and recognition network in an end-to-end manner. Extensive experiments show our method greatly reduces geometric variations, and gains significant improvements in unconstrained face recognition scenarios.","DOI":"10.48550/arXiv.1808.06210","note":"arXiv:1808.06210 [cs]","number":"arXiv:1808.06210","publisher":"arXiv","source":"arXiv.org","title":"GridFace: Face Rectification via Learning Local Homography Transformations","title-short":"GridFace","URL":"http://arxiv.org/abs/1808.06210","author":[{"family":"Zhou","given":"Erjin"},{"family":"Cao","given":"Zhimin"},{"family":"Sun","given":"Jian"}],"accessed":{"date-parts":[["2022",11,23]]},"issued":{"date-parts":[["2018",8,19]]}}}],"schema":"https://github.com/citation-style-language/schema/raw/master/csl-citation.json"} </w:instrText>
      </w:r>
      <w:r w:rsidR="008E2894" w:rsidRPr="008E2894">
        <w:rPr>
          <w:color w:val="000000"/>
        </w:rPr>
        <w:fldChar w:fldCharType="separate"/>
      </w:r>
      <w:r w:rsidR="00112CBD" w:rsidRPr="00112CBD">
        <w:t>[21]</w:t>
      </w:r>
      <w:r w:rsidR="008E2894" w:rsidRPr="008E2894">
        <w:rPr>
          <w:color w:val="000000"/>
        </w:rPr>
        <w:fldChar w:fldCharType="end"/>
      </w:r>
      <w:r w:rsidR="008E2894">
        <w:rPr>
          <w:color w:val="000000"/>
        </w:rPr>
        <w:t xml:space="preserve"> </w:t>
      </w:r>
      <w:r w:rsidR="00F201A0">
        <w:rPr>
          <w:color w:val="000000"/>
        </w:rPr>
        <w:t xml:space="preserve">achieved the best scores between the embedding models, and </w:t>
      </w:r>
      <w:r w:rsidR="00D403AD" w:rsidRPr="00D403AD">
        <w:rPr>
          <w:i/>
          <w:iCs/>
          <w:color w:val="000000"/>
        </w:rPr>
        <w:t>AFRN</w:t>
      </w:r>
      <w:r w:rsidR="008E2894">
        <w:rPr>
          <w:i/>
          <w:iCs/>
          <w:color w:val="000000"/>
        </w:rPr>
        <w:t xml:space="preserve"> </w:t>
      </w:r>
      <w:r w:rsidR="008E2894" w:rsidRPr="008E2894">
        <w:rPr>
          <w:i/>
          <w:iCs/>
          <w:color w:val="000000"/>
        </w:rPr>
        <w:fldChar w:fldCharType="begin"/>
      </w:r>
      <w:r w:rsidR="00112CBD">
        <w:rPr>
          <w:i/>
          <w:iCs/>
          <w:color w:val="000000"/>
        </w:rPr>
        <w:instrText xml:space="preserve"> ADDIN ZOTERO_ITEM CSL_CITATION {"citationID":"alik1fgcdo","properties":{"formattedCitation":"[22]","plainCitation":"[22]","noteIndex":0},"citationItems":[{"id":381,"uris":["http://zotero.org/users/7276241/items/WXK4VWHS"],"itemData":{"id":381,"type":"article","abstract":"Human face recognition is one of the most important research areas in biometrics. However, the robust face recognition under a drastic change of the facial pose, expression, and illumination is a big challenging problem for its practical application. Such variations make face recognition more difficult. In this paper, we propose a novel face recognition method, called Attentional Feature-pair Relation Network (AFRN), which represents the face by the relevant pairs of local appearance block features with their attention scores. The AFRN represents the face by all possible pairs of the 9x9 local appearance block features, the importance of each pair is considered by the attention map that is obtained from the low-rank bilinear pooling, and each pair is weighted by its corresponding attention score. To increase the accuracy, we select top-K pairs of local appearance block features as relevant facial information and drop the remaining irrelevant. The weighted top-K pairs are propagated to extract the joint feature-pair relation by using bilinear attention network. In experiments, we show the effectiveness of the proposed AFRN and achieve the outstanding performance in the 1:1 face verification and 1:N face identification tasks compared to existing state-of-the-art methods on the challenging LFW, YTF, CALFW, CPLFW, CFP, AgeDB, IJB-A, IJB-B, and IJB-C datasets.","DOI":"10.48550/arXiv.1908.06255","note":"arXiv:1908.06255 [cs]","number":"arXiv:1908.06255","publisher":"arXiv","source":"arXiv.org","title":"Attentional Feature-Pair Relation Networks for Accurate Face Recognition","URL":"http://arxiv.org/abs/1908.06255","author":[{"family":"Kang","given":"Bong-Nam"},{"family":"Kim","given":"Yonghyun"},{"family":"Jun","given":"Bongjin"},{"family":"Kim","given":"Daijin"}],"accessed":{"date-parts":[["2022",11,23]]},"issued":{"date-parts":[["2019",8,17]]}}}],"schema":"https://github.com/citation-style-language/schema/raw/master/csl-citation.json"} </w:instrText>
      </w:r>
      <w:r w:rsidR="008E2894" w:rsidRPr="008E2894">
        <w:rPr>
          <w:i/>
          <w:iCs/>
          <w:color w:val="000000"/>
        </w:rPr>
        <w:fldChar w:fldCharType="separate"/>
      </w:r>
      <w:r w:rsidR="00112CBD" w:rsidRPr="00112CBD">
        <w:t>[22]</w:t>
      </w:r>
      <w:r w:rsidR="008E2894" w:rsidRPr="008E2894">
        <w:rPr>
          <w:i/>
          <w:iCs/>
          <w:color w:val="000000"/>
        </w:rPr>
        <w:fldChar w:fldCharType="end"/>
      </w:r>
      <w:r w:rsidR="00D403AD">
        <w:rPr>
          <w:color w:val="000000"/>
        </w:rPr>
        <w:t xml:space="preserve"> had the best scores between the hybrid models. Noting that each subcategory of models means the following:</w:t>
      </w:r>
    </w:p>
    <w:p w14:paraId="59F2C858" w14:textId="0EB39541" w:rsidR="00D403AD" w:rsidRDefault="00D403AD" w:rsidP="00CF1E41">
      <w:pPr>
        <w:pStyle w:val="ListParagraph"/>
        <w:numPr>
          <w:ilvl w:val="0"/>
          <w:numId w:val="12"/>
        </w:numPr>
        <w:pBdr>
          <w:top w:val="nil"/>
          <w:left w:val="nil"/>
          <w:bottom w:val="nil"/>
          <w:right w:val="nil"/>
          <w:between w:val="nil"/>
        </w:pBdr>
        <w:spacing w:after="120"/>
        <w:jc w:val="both"/>
        <w:rPr>
          <w:color w:val="000000"/>
        </w:rPr>
      </w:pPr>
      <w:r>
        <w:rPr>
          <w:color w:val="000000"/>
        </w:rPr>
        <w:t>Classification: Considers the face representation learning as a classification task.</w:t>
      </w:r>
    </w:p>
    <w:p w14:paraId="1A71A14D" w14:textId="3D7D99BB" w:rsidR="00D403AD" w:rsidRDefault="00D403AD" w:rsidP="00CF1E41">
      <w:pPr>
        <w:pStyle w:val="ListParagraph"/>
        <w:numPr>
          <w:ilvl w:val="0"/>
          <w:numId w:val="12"/>
        </w:numPr>
        <w:pBdr>
          <w:top w:val="nil"/>
          <w:left w:val="nil"/>
          <w:bottom w:val="nil"/>
          <w:right w:val="nil"/>
          <w:between w:val="nil"/>
        </w:pBdr>
        <w:spacing w:after="120"/>
        <w:jc w:val="both"/>
        <w:rPr>
          <w:color w:val="000000"/>
        </w:rPr>
      </w:pPr>
      <w:r>
        <w:rPr>
          <w:color w:val="000000"/>
        </w:rPr>
        <w:t>Feature Embedding: Optimizes the feature distance according to the label of sample pair.</w:t>
      </w:r>
    </w:p>
    <w:p w14:paraId="167F6AE3" w14:textId="3386C79D" w:rsidR="00D403AD" w:rsidRPr="00D403AD" w:rsidRDefault="00D403AD" w:rsidP="00CF1E41">
      <w:pPr>
        <w:pStyle w:val="ListParagraph"/>
        <w:numPr>
          <w:ilvl w:val="0"/>
          <w:numId w:val="12"/>
        </w:numPr>
        <w:pBdr>
          <w:top w:val="nil"/>
          <w:left w:val="nil"/>
          <w:bottom w:val="nil"/>
          <w:right w:val="nil"/>
          <w:between w:val="nil"/>
        </w:pBdr>
        <w:spacing w:after="120"/>
        <w:jc w:val="both"/>
        <w:rPr>
          <w:color w:val="000000"/>
        </w:rPr>
      </w:pPr>
      <w:r>
        <w:rPr>
          <w:color w:val="000000"/>
        </w:rPr>
        <w:t>Hybrid: Applying the above two subcategories together as the supervisory signals.</w:t>
      </w:r>
    </w:p>
    <w:p w14:paraId="29647E81" w14:textId="77777777" w:rsidR="003E4EE8" w:rsidRDefault="003E4EE8" w:rsidP="00CF1E41">
      <w:pPr>
        <w:jc w:val="both"/>
        <w:rPr>
          <w:b/>
          <w:sz w:val="26"/>
        </w:rPr>
      </w:pPr>
      <w:r>
        <w:br w:type="page"/>
      </w:r>
    </w:p>
    <w:p w14:paraId="7AD483C8" w14:textId="6F67E40A" w:rsidR="009F698B" w:rsidRDefault="000073DA" w:rsidP="00CF1E41">
      <w:pPr>
        <w:pStyle w:val="Heading2"/>
        <w:numPr>
          <w:ilvl w:val="1"/>
          <w:numId w:val="1"/>
        </w:numPr>
        <w:jc w:val="both"/>
      </w:pPr>
      <w:bookmarkStart w:id="101" w:name="_Toc137266862"/>
      <w:r>
        <w:lastRenderedPageBreak/>
        <w:t>Analysis of the Related Work</w:t>
      </w:r>
      <w:bookmarkEnd w:id="101"/>
    </w:p>
    <w:p w14:paraId="5141B11E" w14:textId="4C44CA22" w:rsidR="009F698B" w:rsidRDefault="00C25B8C" w:rsidP="00CF1E41">
      <w:pPr>
        <w:pStyle w:val="BodyText"/>
        <w:jc w:val="both"/>
      </w:pPr>
      <w:r w:rsidRPr="00C25B8C">
        <w:fldChar w:fldCharType="begin"/>
      </w:r>
      <w:r w:rsidRPr="00C25B8C">
        <w:instrText xml:space="preserve"> REF _Ref120175632 \h </w:instrText>
      </w:r>
      <w:r>
        <w:instrText xml:space="preserve"> \* MERGEFORMAT </w:instrText>
      </w:r>
      <w:r w:rsidRPr="00C25B8C">
        <w:fldChar w:fldCharType="separate"/>
      </w:r>
      <w:r w:rsidR="009910D7" w:rsidRPr="009910D7">
        <w:t xml:space="preserve">Table </w:t>
      </w:r>
      <w:r w:rsidR="009910D7" w:rsidRPr="009910D7">
        <w:rPr>
          <w:noProof/>
        </w:rPr>
        <w:t>1</w:t>
      </w:r>
      <w:r w:rsidRPr="00C25B8C">
        <w:fldChar w:fldCharType="end"/>
      </w:r>
      <w:r w:rsidRPr="00C25B8C">
        <w:t xml:space="preserve"> represents</w:t>
      </w:r>
      <w:r>
        <w:t xml:space="preserve"> a summary of the discussed methodologies in section 2 and their performance.</w:t>
      </w:r>
    </w:p>
    <w:tbl>
      <w:tblPr>
        <w:tblStyle w:val="TableGrid"/>
        <w:tblW w:w="8550" w:type="dxa"/>
        <w:tblInd w:w="-5" w:type="dxa"/>
        <w:tblLook w:val="04A0" w:firstRow="1" w:lastRow="0" w:firstColumn="1" w:lastColumn="0" w:noHBand="0" w:noVBand="1"/>
      </w:tblPr>
      <w:tblGrid>
        <w:gridCol w:w="1206"/>
        <w:gridCol w:w="1404"/>
        <w:gridCol w:w="1530"/>
        <w:gridCol w:w="1800"/>
        <w:gridCol w:w="2610"/>
      </w:tblGrid>
      <w:tr w:rsidR="00112CBD" w14:paraId="148E4CDF" w14:textId="77777777" w:rsidTr="00807A88">
        <w:trPr>
          <w:trHeight w:val="782"/>
        </w:trPr>
        <w:tc>
          <w:tcPr>
            <w:tcW w:w="1206" w:type="dxa"/>
            <w:vAlign w:val="center"/>
          </w:tcPr>
          <w:p w14:paraId="02D56796" w14:textId="09D0591D" w:rsidR="00706AFF" w:rsidRPr="003E4EE8" w:rsidRDefault="00706AFF" w:rsidP="00706AFF">
            <w:pPr>
              <w:ind w:firstLine="0"/>
              <w:jc w:val="center"/>
              <w:rPr>
                <w:b/>
                <w:bCs/>
                <w:color w:val="000000"/>
                <w:sz w:val="18"/>
                <w:szCs w:val="18"/>
              </w:rPr>
            </w:pPr>
            <w:r w:rsidRPr="003E4EE8">
              <w:rPr>
                <w:b/>
                <w:bCs/>
                <w:color w:val="000000"/>
                <w:sz w:val="18"/>
                <w:szCs w:val="18"/>
              </w:rPr>
              <w:t>Task</w:t>
            </w:r>
          </w:p>
        </w:tc>
        <w:tc>
          <w:tcPr>
            <w:tcW w:w="1404" w:type="dxa"/>
            <w:vAlign w:val="center"/>
          </w:tcPr>
          <w:p w14:paraId="4FF39033" w14:textId="5C8D9073" w:rsidR="00706AFF" w:rsidRPr="003E4EE8" w:rsidRDefault="00706AFF" w:rsidP="00706AFF">
            <w:pPr>
              <w:ind w:firstLine="0"/>
              <w:jc w:val="center"/>
              <w:rPr>
                <w:b/>
                <w:bCs/>
                <w:color w:val="000000"/>
                <w:sz w:val="18"/>
                <w:szCs w:val="18"/>
              </w:rPr>
            </w:pPr>
            <w:r w:rsidRPr="003E4EE8">
              <w:rPr>
                <w:b/>
                <w:bCs/>
                <w:color w:val="000000"/>
                <w:sz w:val="18"/>
                <w:szCs w:val="18"/>
              </w:rPr>
              <w:t>Model Type</w:t>
            </w:r>
          </w:p>
        </w:tc>
        <w:tc>
          <w:tcPr>
            <w:tcW w:w="1530" w:type="dxa"/>
            <w:vAlign w:val="center"/>
          </w:tcPr>
          <w:p w14:paraId="4DEFE2E6" w14:textId="2036B652" w:rsidR="00706AFF" w:rsidRPr="003E4EE8" w:rsidRDefault="00706AFF" w:rsidP="00706AFF">
            <w:pPr>
              <w:ind w:firstLine="0"/>
              <w:jc w:val="center"/>
              <w:rPr>
                <w:b/>
                <w:bCs/>
                <w:color w:val="000000"/>
                <w:sz w:val="18"/>
                <w:szCs w:val="18"/>
              </w:rPr>
            </w:pPr>
            <w:r w:rsidRPr="003E4EE8">
              <w:rPr>
                <w:b/>
                <w:bCs/>
                <w:color w:val="000000"/>
                <w:sz w:val="18"/>
                <w:szCs w:val="18"/>
              </w:rPr>
              <w:t>Feature Extraction Method</w:t>
            </w:r>
          </w:p>
        </w:tc>
        <w:tc>
          <w:tcPr>
            <w:tcW w:w="1800" w:type="dxa"/>
            <w:vAlign w:val="center"/>
          </w:tcPr>
          <w:p w14:paraId="06E07164" w14:textId="7259F830" w:rsidR="00706AFF" w:rsidRPr="003E4EE8" w:rsidRDefault="00706AFF" w:rsidP="00706AFF">
            <w:pPr>
              <w:ind w:firstLine="0"/>
              <w:jc w:val="center"/>
              <w:rPr>
                <w:b/>
                <w:bCs/>
                <w:color w:val="000000"/>
                <w:sz w:val="18"/>
                <w:szCs w:val="18"/>
              </w:rPr>
            </w:pPr>
            <w:r w:rsidRPr="003E4EE8">
              <w:rPr>
                <w:b/>
                <w:bCs/>
                <w:color w:val="000000"/>
                <w:sz w:val="18"/>
                <w:szCs w:val="18"/>
              </w:rPr>
              <w:t>Dataset</w:t>
            </w:r>
          </w:p>
        </w:tc>
        <w:tc>
          <w:tcPr>
            <w:tcW w:w="2610" w:type="dxa"/>
            <w:vAlign w:val="center"/>
          </w:tcPr>
          <w:p w14:paraId="6B6AC904" w14:textId="30D24E00" w:rsidR="00706AFF" w:rsidRPr="003E4EE8" w:rsidRDefault="00706AFF" w:rsidP="00706AFF">
            <w:pPr>
              <w:ind w:firstLine="0"/>
              <w:jc w:val="center"/>
              <w:rPr>
                <w:b/>
                <w:bCs/>
                <w:color w:val="000000"/>
                <w:sz w:val="18"/>
                <w:szCs w:val="18"/>
              </w:rPr>
            </w:pPr>
            <w:r w:rsidRPr="003E4EE8">
              <w:rPr>
                <w:b/>
                <w:bCs/>
                <w:color w:val="000000"/>
                <w:sz w:val="18"/>
                <w:szCs w:val="18"/>
              </w:rPr>
              <w:t>Performance</w:t>
            </w:r>
            <w:r w:rsidR="00646F96" w:rsidRPr="003E4EE8">
              <w:rPr>
                <w:b/>
                <w:bCs/>
                <w:color w:val="000000"/>
                <w:sz w:val="18"/>
                <w:szCs w:val="18"/>
              </w:rPr>
              <w:t>/Results</w:t>
            </w:r>
          </w:p>
        </w:tc>
      </w:tr>
      <w:tr w:rsidR="00112CBD" w14:paraId="3FB286D0" w14:textId="77777777" w:rsidTr="00CF1E41">
        <w:trPr>
          <w:trHeight w:val="530"/>
        </w:trPr>
        <w:tc>
          <w:tcPr>
            <w:tcW w:w="1206" w:type="dxa"/>
            <w:vMerge w:val="restart"/>
            <w:vAlign w:val="center"/>
          </w:tcPr>
          <w:p w14:paraId="2CDABDC4" w14:textId="7B0C3705" w:rsidR="004D3864" w:rsidRPr="003E4EE8" w:rsidRDefault="002E278B" w:rsidP="004D3864">
            <w:pPr>
              <w:ind w:firstLine="0"/>
              <w:jc w:val="center"/>
              <w:rPr>
                <w:color w:val="000000"/>
                <w:sz w:val="18"/>
                <w:szCs w:val="18"/>
              </w:rPr>
            </w:pPr>
            <w:r w:rsidRPr="003E4EE8">
              <w:rPr>
                <w:color w:val="000000"/>
                <w:sz w:val="18"/>
                <w:szCs w:val="18"/>
              </w:rPr>
              <w:t xml:space="preserve">Meme </w:t>
            </w:r>
            <w:r w:rsidR="004D3864" w:rsidRPr="003E4EE8">
              <w:rPr>
                <w:color w:val="000000"/>
                <w:sz w:val="18"/>
                <w:szCs w:val="18"/>
              </w:rPr>
              <w:t>Clustering</w:t>
            </w:r>
          </w:p>
        </w:tc>
        <w:tc>
          <w:tcPr>
            <w:tcW w:w="1404" w:type="dxa"/>
            <w:vAlign w:val="center"/>
          </w:tcPr>
          <w:p w14:paraId="5EAEC2A5" w14:textId="2A2C7E96" w:rsidR="004D3864" w:rsidRPr="003E4EE8" w:rsidRDefault="004D3864" w:rsidP="004D3864">
            <w:pPr>
              <w:ind w:firstLine="0"/>
              <w:jc w:val="center"/>
              <w:rPr>
                <w:color w:val="000000"/>
                <w:sz w:val="18"/>
                <w:szCs w:val="18"/>
              </w:rPr>
            </w:pPr>
            <w:r w:rsidRPr="003E4EE8">
              <w:rPr>
                <w:color w:val="000000"/>
                <w:sz w:val="18"/>
                <w:szCs w:val="18"/>
              </w:rPr>
              <w:t xml:space="preserve">HC </w:t>
            </w:r>
            <w:r w:rsidRPr="003E4EE8">
              <w:rPr>
                <w:color w:val="000000"/>
                <w:sz w:val="18"/>
                <w:szCs w:val="18"/>
              </w:rPr>
              <w:fldChar w:fldCharType="begin"/>
            </w:r>
            <w:r w:rsidRPr="003E4EE8">
              <w:rPr>
                <w:color w:val="000000"/>
                <w:sz w:val="18"/>
                <w:szCs w:val="18"/>
              </w:rPr>
              <w:instrText xml:space="preserve"> ADDIN ZOTERO_ITEM CSL_CITATION {"citationID":"a21ie220g3u","properties":{"formattedCitation":"[1]","plainCitation":"[1]","noteIndex":0},"citationItems":[{"id":330,"uris":["http://zotero.org/users/7276241/items/FFR2Q47H"],"itemData":{"id":330,"type":"paper-conference","abstract":"The increasing pervasiveness of social media creates new opportunities to study human social behavior, while challenging our capability to analyze their massive data streams. One of the emerging tasks is to distinguish between different kinds of activities, for example engineered misinformation campaigns versus spontaneous communication. Such detection problems require a formal definition of meme, or unit of information that can spread from person to person through the social network. Once a meme is identified, supervised learning methods can be applied to classify different types of communication. The appropriate granularity of a meme, however, is hardly captured from existing entities such as tags and keywords. Here we present a framework for the novel task of detecting memes by clustering messages from large streams of social data. We evaluate various similarity measures that leverage content, metadata, network features, and their combinations. We also explore the idea of pre-clustering on the basis of existing entities. A systematic evaluation is carried out using a manually curated dataset as ground truth. Our analysis shows that pre-clustering and a combination of heterogeneous features yield the best trade-off between number of clusters and their quality, demonstrating that a simple combination based on pairwise maximization of similarity is as effective as a non-trivial optimization of parameters. Our approach is fully automatic, unsupervised, and scalable for real-time detection of memes in streaming data.","container-title":"2013 IEEE/ACM International Conference on Advances in Social Networks Analysis and Mining (ASONAM 2013)","DOI":"10.1145/2492517.2492530","event-title":"2013 IEEE/ACM International Conference on Advances in Social Networks Analysis and Mining (ASONAM 2013)","page":"548-555","source":"IEEE Xplore","title":"Clustering memes in social media","author":[{"family":"Ferrara","given":"Emilio"},{"family":"JafariAsbagh","given":"Mohsen"},{"family":"Varol","given":"Onur"},{"family":"Qazvinian","given":"Vahed"},{"family":"Menczer","given":"Filippo"},{"family":"Flammini","given":"Alessandro"}],"issued":{"date-parts":[["2013",8]]}}}],"schema":"https://github.com/citation-style-language/schema/raw/master/csl-citation.json"} </w:instrText>
            </w:r>
            <w:r w:rsidRPr="003E4EE8">
              <w:rPr>
                <w:color w:val="000000"/>
                <w:sz w:val="18"/>
                <w:szCs w:val="18"/>
              </w:rPr>
              <w:fldChar w:fldCharType="separate"/>
            </w:r>
            <w:r w:rsidRPr="003E4EE8">
              <w:rPr>
                <w:sz w:val="18"/>
                <w:szCs w:val="18"/>
              </w:rPr>
              <w:t>[1]</w:t>
            </w:r>
            <w:r w:rsidRPr="003E4EE8">
              <w:rPr>
                <w:color w:val="000000"/>
                <w:sz w:val="18"/>
                <w:szCs w:val="18"/>
              </w:rPr>
              <w:fldChar w:fldCharType="end"/>
            </w:r>
          </w:p>
        </w:tc>
        <w:tc>
          <w:tcPr>
            <w:tcW w:w="1530" w:type="dxa"/>
            <w:vMerge w:val="restart"/>
            <w:vAlign w:val="center"/>
          </w:tcPr>
          <w:p w14:paraId="716E27DA" w14:textId="68EC3E6A" w:rsidR="004D3864" w:rsidRPr="003E4EE8" w:rsidRDefault="004D3864" w:rsidP="004D3864">
            <w:pPr>
              <w:ind w:firstLine="0"/>
              <w:jc w:val="center"/>
              <w:rPr>
                <w:color w:val="000000"/>
                <w:sz w:val="18"/>
                <w:szCs w:val="18"/>
              </w:rPr>
            </w:pPr>
            <w:r w:rsidRPr="003E4EE8">
              <w:rPr>
                <w:color w:val="000000"/>
                <w:sz w:val="18"/>
                <w:szCs w:val="18"/>
              </w:rPr>
              <w:t>Proto-memes</w:t>
            </w:r>
          </w:p>
        </w:tc>
        <w:tc>
          <w:tcPr>
            <w:tcW w:w="1800" w:type="dxa"/>
            <w:vMerge w:val="restart"/>
            <w:vAlign w:val="center"/>
          </w:tcPr>
          <w:p w14:paraId="29FBD653" w14:textId="2808FDD3" w:rsidR="004D3864" w:rsidRPr="003E4EE8" w:rsidRDefault="004D3864" w:rsidP="004D3864">
            <w:pPr>
              <w:ind w:firstLine="0"/>
              <w:jc w:val="center"/>
              <w:rPr>
                <w:color w:val="000000"/>
                <w:sz w:val="18"/>
                <w:szCs w:val="18"/>
              </w:rPr>
            </w:pPr>
            <w:r w:rsidRPr="003E4EE8">
              <w:rPr>
                <w:color w:val="000000"/>
                <w:sz w:val="18"/>
                <w:szCs w:val="18"/>
              </w:rPr>
              <w:t>Twitter: 5.5K tweets (excluding image)</w:t>
            </w:r>
          </w:p>
        </w:tc>
        <w:tc>
          <w:tcPr>
            <w:tcW w:w="2610" w:type="dxa"/>
            <w:vAlign w:val="center"/>
          </w:tcPr>
          <w:p w14:paraId="3D59F902" w14:textId="534AD2F3" w:rsidR="004D3864" w:rsidRPr="003E4EE8" w:rsidRDefault="004D3864" w:rsidP="004D3864">
            <w:pPr>
              <w:ind w:firstLine="0"/>
              <w:jc w:val="center"/>
              <w:rPr>
                <w:color w:val="000000"/>
                <w:sz w:val="18"/>
                <w:szCs w:val="18"/>
              </w:rPr>
            </w:pPr>
            <w:r w:rsidRPr="003E4EE8">
              <w:rPr>
                <w:color w:val="000000"/>
                <w:sz w:val="18"/>
                <w:szCs w:val="18"/>
              </w:rPr>
              <w:t xml:space="preserve">LFK-NMI better than K-Means when #Clusters </w:t>
            </w:r>
            <m:oMath>
              <m:r>
                <w:rPr>
                  <w:rFonts w:ascii="Cambria Math" w:hAnsi="Cambria Math"/>
                  <w:color w:val="000000"/>
                  <w:sz w:val="18"/>
                  <w:szCs w:val="18"/>
                </w:rPr>
                <m:t>≥</m:t>
              </m:r>
            </m:oMath>
            <w:r w:rsidRPr="003E4EE8">
              <w:rPr>
                <w:color w:val="000000"/>
                <w:sz w:val="18"/>
                <w:szCs w:val="18"/>
              </w:rPr>
              <w:t xml:space="preserve"> 100</w:t>
            </w:r>
          </w:p>
        </w:tc>
      </w:tr>
      <w:tr w:rsidR="00112CBD" w14:paraId="1DC17914" w14:textId="77777777" w:rsidTr="00CF1E41">
        <w:trPr>
          <w:trHeight w:val="530"/>
        </w:trPr>
        <w:tc>
          <w:tcPr>
            <w:tcW w:w="1206" w:type="dxa"/>
            <w:vMerge/>
            <w:vAlign w:val="center"/>
          </w:tcPr>
          <w:p w14:paraId="338B1E9F" w14:textId="77777777" w:rsidR="004D3864" w:rsidRPr="003E4EE8" w:rsidRDefault="004D3864" w:rsidP="004D3864">
            <w:pPr>
              <w:ind w:firstLine="0"/>
              <w:jc w:val="center"/>
              <w:rPr>
                <w:color w:val="000000"/>
                <w:sz w:val="18"/>
                <w:szCs w:val="18"/>
              </w:rPr>
            </w:pPr>
          </w:p>
        </w:tc>
        <w:tc>
          <w:tcPr>
            <w:tcW w:w="1404" w:type="dxa"/>
            <w:vAlign w:val="center"/>
          </w:tcPr>
          <w:p w14:paraId="7B229399" w14:textId="6F51EB00" w:rsidR="004D3864" w:rsidRPr="003E4EE8" w:rsidRDefault="004D3864" w:rsidP="004D3864">
            <w:pPr>
              <w:ind w:firstLine="0"/>
              <w:jc w:val="center"/>
              <w:rPr>
                <w:color w:val="000000"/>
                <w:sz w:val="18"/>
                <w:szCs w:val="18"/>
              </w:rPr>
            </w:pPr>
            <w:r w:rsidRPr="003E4EE8">
              <w:rPr>
                <w:color w:val="000000"/>
                <w:sz w:val="18"/>
                <w:szCs w:val="18"/>
              </w:rPr>
              <w:t>K-Means</w:t>
            </w:r>
          </w:p>
        </w:tc>
        <w:tc>
          <w:tcPr>
            <w:tcW w:w="1530" w:type="dxa"/>
            <w:vMerge/>
            <w:vAlign w:val="center"/>
          </w:tcPr>
          <w:p w14:paraId="78854C9D" w14:textId="77777777" w:rsidR="004D3864" w:rsidRPr="003E4EE8" w:rsidRDefault="004D3864" w:rsidP="004D3864">
            <w:pPr>
              <w:ind w:firstLine="0"/>
              <w:jc w:val="center"/>
              <w:rPr>
                <w:color w:val="000000"/>
                <w:sz w:val="18"/>
                <w:szCs w:val="18"/>
              </w:rPr>
            </w:pPr>
          </w:p>
        </w:tc>
        <w:tc>
          <w:tcPr>
            <w:tcW w:w="1800" w:type="dxa"/>
            <w:vMerge/>
            <w:vAlign w:val="center"/>
          </w:tcPr>
          <w:p w14:paraId="2CD922F0" w14:textId="77777777" w:rsidR="004D3864" w:rsidRPr="003E4EE8" w:rsidRDefault="004D3864" w:rsidP="004D3864">
            <w:pPr>
              <w:ind w:firstLine="0"/>
              <w:jc w:val="center"/>
              <w:rPr>
                <w:color w:val="000000"/>
                <w:sz w:val="18"/>
                <w:szCs w:val="18"/>
              </w:rPr>
            </w:pPr>
          </w:p>
        </w:tc>
        <w:tc>
          <w:tcPr>
            <w:tcW w:w="2610" w:type="dxa"/>
            <w:vAlign w:val="center"/>
          </w:tcPr>
          <w:p w14:paraId="3F628BC6" w14:textId="0C513503" w:rsidR="004D3864" w:rsidRPr="003E4EE8" w:rsidRDefault="004D3864" w:rsidP="004D3864">
            <w:pPr>
              <w:ind w:firstLine="0"/>
              <w:jc w:val="center"/>
              <w:rPr>
                <w:color w:val="000000"/>
                <w:sz w:val="18"/>
                <w:szCs w:val="18"/>
              </w:rPr>
            </w:pPr>
            <w:r w:rsidRPr="003E4EE8">
              <w:rPr>
                <w:color w:val="000000"/>
                <w:sz w:val="18"/>
                <w:szCs w:val="18"/>
              </w:rPr>
              <w:t>LFK-NMI better than</w:t>
            </w:r>
          </w:p>
          <w:p w14:paraId="211E2D6D" w14:textId="75759239" w:rsidR="004D3864" w:rsidRPr="003E4EE8" w:rsidRDefault="004D3864" w:rsidP="004D3864">
            <w:pPr>
              <w:ind w:firstLine="0"/>
              <w:jc w:val="center"/>
              <w:rPr>
                <w:color w:val="000000"/>
                <w:sz w:val="18"/>
                <w:szCs w:val="18"/>
              </w:rPr>
            </w:pPr>
            <w:r w:rsidRPr="003E4EE8">
              <w:rPr>
                <w:color w:val="000000"/>
                <w:sz w:val="18"/>
                <w:szCs w:val="18"/>
              </w:rPr>
              <w:t xml:space="preserve">HC when #Clusters </w:t>
            </w:r>
            <m:oMath>
              <m:r>
                <w:rPr>
                  <w:rFonts w:ascii="Cambria Math" w:hAnsi="Cambria Math"/>
                  <w:color w:val="000000"/>
                  <w:sz w:val="18"/>
                  <w:szCs w:val="18"/>
                </w:rPr>
                <m:t>&lt;</m:t>
              </m:r>
            </m:oMath>
            <w:r w:rsidRPr="003E4EE8">
              <w:rPr>
                <w:color w:val="000000"/>
                <w:sz w:val="18"/>
                <w:szCs w:val="18"/>
              </w:rPr>
              <w:t xml:space="preserve"> 100</w:t>
            </w:r>
          </w:p>
        </w:tc>
      </w:tr>
      <w:tr w:rsidR="00112CBD" w14:paraId="31825D5F" w14:textId="77777777" w:rsidTr="00CF1E41">
        <w:trPr>
          <w:trHeight w:val="1169"/>
        </w:trPr>
        <w:tc>
          <w:tcPr>
            <w:tcW w:w="1206" w:type="dxa"/>
            <w:vMerge/>
            <w:vAlign w:val="center"/>
          </w:tcPr>
          <w:p w14:paraId="65267B84" w14:textId="77777777" w:rsidR="004D3864" w:rsidRPr="003E4EE8" w:rsidRDefault="004D3864" w:rsidP="004D3864">
            <w:pPr>
              <w:ind w:firstLine="0"/>
              <w:jc w:val="center"/>
              <w:rPr>
                <w:color w:val="000000"/>
                <w:sz w:val="18"/>
                <w:szCs w:val="18"/>
              </w:rPr>
            </w:pPr>
          </w:p>
        </w:tc>
        <w:tc>
          <w:tcPr>
            <w:tcW w:w="1404" w:type="dxa"/>
            <w:vAlign w:val="center"/>
          </w:tcPr>
          <w:p w14:paraId="43F131AC" w14:textId="77777777" w:rsidR="004D3864" w:rsidRPr="003E4EE8" w:rsidRDefault="004D3864" w:rsidP="004D3864">
            <w:pPr>
              <w:ind w:firstLine="0"/>
              <w:jc w:val="center"/>
              <w:rPr>
                <w:color w:val="000000"/>
                <w:sz w:val="18"/>
                <w:szCs w:val="18"/>
              </w:rPr>
            </w:pPr>
            <w:r w:rsidRPr="003E4EE8">
              <w:rPr>
                <w:color w:val="000000"/>
                <w:sz w:val="18"/>
                <w:szCs w:val="18"/>
              </w:rPr>
              <w:t xml:space="preserve">DBSCAN </w:t>
            </w:r>
            <w:r w:rsidRPr="003E4EE8">
              <w:rPr>
                <w:color w:val="000000"/>
                <w:sz w:val="18"/>
                <w:szCs w:val="18"/>
              </w:rPr>
              <w:fldChar w:fldCharType="begin"/>
            </w:r>
            <w:r w:rsidRPr="003E4EE8">
              <w:rPr>
                <w:color w:val="000000"/>
                <w:sz w:val="18"/>
                <w:szCs w:val="18"/>
              </w:rPr>
              <w:instrText xml:space="preserve"> ADDIN ZOTERO_ITEM CSL_CITATION {"citationID":"GKRuDZdk","properties":{"formattedCitation":"[6]","plainCitation":"[6]","noteIndex":0},"citationItems":[{"id":390,"uris":["http://zotero.org/users/7276241/items/5FZWGYYX"],"itemData":{"id":390,"type":"paper-conference","abstract":"Clustering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11,24]]},"issued":{"date-parts":[["1996",8,2]]}}}],"schema":"https://github.com/citation-style-language/schema/raw/master/csl-citation.json"} </w:instrText>
            </w:r>
            <w:r w:rsidRPr="003E4EE8">
              <w:rPr>
                <w:color w:val="000000"/>
                <w:sz w:val="18"/>
                <w:szCs w:val="18"/>
              </w:rPr>
              <w:fldChar w:fldCharType="separate"/>
            </w:r>
            <w:r w:rsidRPr="003E4EE8">
              <w:rPr>
                <w:color w:val="000000"/>
                <w:sz w:val="18"/>
                <w:szCs w:val="18"/>
              </w:rPr>
              <w:t>[6]</w:t>
            </w:r>
            <w:r w:rsidRPr="003E4EE8">
              <w:rPr>
                <w:color w:val="000000"/>
                <w:sz w:val="18"/>
                <w:szCs w:val="18"/>
              </w:rPr>
              <w:fldChar w:fldCharType="end"/>
            </w:r>
          </w:p>
          <w:p w14:paraId="105D755C" w14:textId="2A4F1EBE" w:rsidR="004D3864" w:rsidRPr="003E4EE8" w:rsidRDefault="004D3864" w:rsidP="004D3864">
            <w:pPr>
              <w:ind w:firstLine="0"/>
              <w:jc w:val="center"/>
              <w:rPr>
                <w:color w:val="000000"/>
                <w:sz w:val="18"/>
                <w:szCs w:val="18"/>
              </w:rPr>
            </w:pPr>
            <w:r w:rsidRPr="003E4EE8">
              <w:rPr>
                <w:color w:val="000000"/>
                <w:sz w:val="18"/>
                <w:szCs w:val="18"/>
              </w:rPr>
              <w:t xml:space="preserve">(Used by </w:t>
            </w:r>
            <w:r w:rsidRPr="003E4EE8">
              <w:rPr>
                <w:color w:val="000000"/>
                <w:sz w:val="18"/>
                <w:szCs w:val="18"/>
              </w:rPr>
              <w:fldChar w:fldCharType="begin"/>
            </w:r>
            <w:r w:rsidR="00112CBD" w:rsidRPr="003E4EE8">
              <w:rPr>
                <w:color w:val="000000"/>
                <w:sz w:val="18"/>
                <w:szCs w:val="18"/>
              </w:rPr>
              <w:instrText xml:space="preserve"> ADDIN ZOTERO_ITEM CSL_CITATION {"citationID":"a1gpshfvj7n","properties":{"formattedCitation":"[4]","plainCitation":"[4]","noteIndex":0},"citationItems":[{"id":340,"uris":["http://zotero.org/users/7276241/items/XEGMQYMW"],"itemData":{"id":340,"type":"article","abstract":"Internet memes are increasingly used to sway and manipulate public opinion. This prompts the need to study their propagation, evolution, and influence across the Web. In this paper, we detect and measure the propagation of memes across multiple Web communities, using a processing pipeline based on perceptual hashing and clustering techniques, and a dataset of 160M images from 2.6B posts gathered from Twitter, Reddit, 4chan's Politically Incorrect board (/pol/), and Gab, over the course of 13 months. We group the images posted on fringe Web communities (/pol/, Gab, and The_Donald subreddit) into clusters, annotate them using meme metadata obtained from Know Your Meme, and also map images from mainstream communities (Twitter and Reddit) to the clusters. Our analysis provides an assessment of the popularity and diversity of memes in the context of each community, showing, e.g., that racist memes are extremely common in fringe Web communities. We also find a substantial number of politics-related memes on both mainstream and fringe Web communities, supporting media reports that memes might be used to enhance or harm politicians. Finally, we use Hawkes processes to model the interplay between Web communities and quantify their reciprocal influence, finding that /pol/ substantially influences the meme ecosystem with the number of memes it produces, while \\td has a higher success rate in pushing them to other communities.","note":"arXiv:1805.12512 [cs]","number":"arXiv:1805.12512","publisher":"arXiv","source":"arXiv.org","title":"On the Origins of Memes by Means of Fringe Web Communities","URL":"http://arxiv.org/abs/1805.12512","author":[{"family":"Zannettou","given":"Savvas"},{"family":"Caulfield","given":"Tristan"},{"family":"Blackburn","given":"Jeremy"},{"family":"De Cristofaro","given":"Emiliano"},{"family":"Sirivianos","given":"Michael"},{"family":"Stringhini","given":"Gianluca"},{"family":"Suarez-Tangil","given":"Guillermo"}],"accessed":{"date-parts":[["2022",11,22]]},"issued":{"date-parts":[["2018",9,22]]}}}],"schema":"https://github.com/citation-style-language/schema/raw/master/csl-citation.json"} </w:instrText>
            </w:r>
            <w:r w:rsidRPr="003E4EE8">
              <w:rPr>
                <w:color w:val="000000"/>
                <w:sz w:val="18"/>
                <w:szCs w:val="18"/>
              </w:rPr>
              <w:fldChar w:fldCharType="separate"/>
            </w:r>
            <w:r w:rsidRPr="003E4EE8">
              <w:rPr>
                <w:color w:val="000000"/>
                <w:sz w:val="18"/>
                <w:szCs w:val="18"/>
              </w:rPr>
              <w:t>[4]</w:t>
            </w:r>
            <w:r w:rsidRPr="003E4EE8">
              <w:rPr>
                <w:color w:val="000000"/>
                <w:sz w:val="18"/>
                <w:szCs w:val="18"/>
              </w:rPr>
              <w:fldChar w:fldCharType="end"/>
            </w:r>
            <w:r w:rsidRPr="003E4EE8">
              <w:rPr>
                <w:color w:val="000000"/>
                <w:sz w:val="18"/>
                <w:szCs w:val="18"/>
              </w:rPr>
              <w:t>)</w:t>
            </w:r>
          </w:p>
        </w:tc>
        <w:tc>
          <w:tcPr>
            <w:tcW w:w="1530" w:type="dxa"/>
            <w:vAlign w:val="center"/>
          </w:tcPr>
          <w:p w14:paraId="6C6C0E4E" w14:textId="27BCEBD2" w:rsidR="004D3864" w:rsidRPr="003E4EE8" w:rsidRDefault="004D3864" w:rsidP="004D3864">
            <w:pPr>
              <w:ind w:firstLine="0"/>
              <w:jc w:val="center"/>
              <w:rPr>
                <w:color w:val="000000"/>
                <w:sz w:val="18"/>
                <w:szCs w:val="18"/>
              </w:rPr>
            </w:pPr>
            <w:r w:rsidRPr="003E4EE8">
              <w:rPr>
                <w:color w:val="000000"/>
                <w:sz w:val="18"/>
                <w:szCs w:val="18"/>
              </w:rPr>
              <w:t>pHash</w:t>
            </w:r>
          </w:p>
        </w:tc>
        <w:tc>
          <w:tcPr>
            <w:tcW w:w="1800" w:type="dxa"/>
            <w:vAlign w:val="center"/>
          </w:tcPr>
          <w:p w14:paraId="734DF1B9" w14:textId="226B74E8" w:rsidR="004D3864" w:rsidRPr="003E4EE8" w:rsidRDefault="004D3864" w:rsidP="004D3864">
            <w:pPr>
              <w:ind w:firstLine="0"/>
              <w:jc w:val="center"/>
              <w:rPr>
                <w:color w:val="000000"/>
                <w:sz w:val="18"/>
                <w:szCs w:val="18"/>
              </w:rPr>
            </w:pPr>
            <w:r w:rsidRPr="003E4EE8">
              <w:rPr>
                <w:color w:val="000000"/>
                <w:sz w:val="18"/>
                <w:szCs w:val="18"/>
              </w:rPr>
              <w:t>#pHashes:</w:t>
            </w:r>
          </w:p>
          <w:p w14:paraId="6C3B602D" w14:textId="7D2AF034" w:rsidR="004D3864" w:rsidRPr="003E4EE8" w:rsidRDefault="004D3864" w:rsidP="004D3864">
            <w:pPr>
              <w:ind w:firstLine="0"/>
              <w:jc w:val="center"/>
              <w:rPr>
                <w:color w:val="000000"/>
                <w:sz w:val="18"/>
                <w:szCs w:val="18"/>
              </w:rPr>
            </w:pPr>
            <w:r w:rsidRPr="003E4EE8">
              <w:rPr>
                <w:color w:val="000000"/>
                <w:sz w:val="18"/>
                <w:szCs w:val="18"/>
              </w:rPr>
              <w:t>Twitter: 74M</w:t>
            </w:r>
          </w:p>
          <w:p w14:paraId="72380810" w14:textId="77777777" w:rsidR="004D3864" w:rsidRPr="003E4EE8" w:rsidRDefault="004D3864" w:rsidP="004D3864">
            <w:pPr>
              <w:ind w:firstLine="0"/>
              <w:jc w:val="center"/>
              <w:rPr>
                <w:color w:val="000000"/>
                <w:sz w:val="18"/>
                <w:szCs w:val="18"/>
              </w:rPr>
            </w:pPr>
            <w:r w:rsidRPr="003E4EE8">
              <w:rPr>
                <w:color w:val="000000"/>
                <w:sz w:val="18"/>
                <w:szCs w:val="18"/>
              </w:rPr>
              <w:t>Reddit: 30M</w:t>
            </w:r>
          </w:p>
          <w:p w14:paraId="6B03E1D7" w14:textId="77777777" w:rsidR="004D3864" w:rsidRPr="003E4EE8" w:rsidRDefault="004D3864" w:rsidP="004D3864">
            <w:pPr>
              <w:ind w:firstLine="0"/>
              <w:jc w:val="center"/>
              <w:rPr>
                <w:color w:val="000000"/>
                <w:sz w:val="18"/>
                <w:szCs w:val="18"/>
              </w:rPr>
            </w:pPr>
            <w:r w:rsidRPr="003E4EE8">
              <w:rPr>
                <w:color w:val="000000"/>
                <w:sz w:val="18"/>
                <w:szCs w:val="18"/>
              </w:rPr>
              <w:t>4Chan: 3.6M</w:t>
            </w:r>
          </w:p>
          <w:p w14:paraId="086DB5E8" w14:textId="3D385330" w:rsidR="004D3864" w:rsidRPr="003E4EE8" w:rsidRDefault="004D3864" w:rsidP="004D3864">
            <w:pPr>
              <w:ind w:firstLine="0"/>
              <w:jc w:val="center"/>
              <w:rPr>
                <w:color w:val="000000"/>
                <w:sz w:val="18"/>
                <w:szCs w:val="18"/>
              </w:rPr>
            </w:pPr>
            <w:r w:rsidRPr="003E4EE8">
              <w:rPr>
                <w:color w:val="000000"/>
                <w:sz w:val="18"/>
                <w:szCs w:val="18"/>
              </w:rPr>
              <w:t>Gab: 193K</w:t>
            </w:r>
          </w:p>
        </w:tc>
        <w:tc>
          <w:tcPr>
            <w:tcW w:w="2610" w:type="dxa"/>
            <w:vAlign w:val="center"/>
          </w:tcPr>
          <w:p w14:paraId="00CFF45C" w14:textId="75B4EA47" w:rsidR="004D3864" w:rsidRPr="003E4EE8" w:rsidRDefault="004D3864" w:rsidP="004D3864">
            <w:pPr>
              <w:ind w:firstLine="0"/>
              <w:jc w:val="center"/>
              <w:rPr>
                <w:color w:val="000000"/>
                <w:sz w:val="18"/>
                <w:szCs w:val="18"/>
              </w:rPr>
            </w:pPr>
            <w:r w:rsidRPr="003E4EE8">
              <w:rPr>
                <w:color w:val="000000"/>
                <w:sz w:val="18"/>
                <w:szCs w:val="18"/>
              </w:rPr>
              <w:t>Noise</w:t>
            </w:r>
            <w:r w:rsidR="00086EA9">
              <w:rPr>
                <w:color w:val="000000"/>
                <w:sz w:val="18"/>
                <w:szCs w:val="18"/>
              </w:rPr>
              <w:t xml:space="preserve"> </w:t>
            </w:r>
            <w:r w:rsidR="002F5F2F">
              <w:rPr>
                <w:color w:val="000000"/>
                <w:sz w:val="18"/>
                <w:szCs w:val="18"/>
              </w:rPr>
              <w:t>/</w:t>
            </w:r>
            <w:r w:rsidR="00086EA9">
              <w:rPr>
                <w:color w:val="000000"/>
                <w:sz w:val="18"/>
                <w:szCs w:val="18"/>
              </w:rPr>
              <w:t xml:space="preserve"> </w:t>
            </w:r>
            <w:r w:rsidR="002F5F2F">
              <w:rPr>
                <w:color w:val="000000"/>
                <w:sz w:val="18"/>
                <w:szCs w:val="18"/>
              </w:rPr>
              <w:t>non-noise Ratio</w:t>
            </w:r>
            <w:r w:rsidR="002F5F2F" w:rsidRPr="00C863F0">
              <w:rPr>
                <w:rStyle w:val="FootnoteReference"/>
              </w:rPr>
              <w:footnoteReference w:id="2"/>
            </w:r>
            <w:r w:rsidRPr="003E4EE8">
              <w:rPr>
                <w:color w:val="000000"/>
                <w:sz w:val="18"/>
                <w:szCs w:val="18"/>
              </w:rPr>
              <w:t>:</w:t>
            </w:r>
          </w:p>
          <w:p w14:paraId="411651C5" w14:textId="38C5E72C" w:rsidR="004D3864" w:rsidRPr="003E4EE8" w:rsidRDefault="004D3864" w:rsidP="004D3864">
            <w:pPr>
              <w:ind w:firstLine="0"/>
              <w:jc w:val="center"/>
              <w:rPr>
                <w:color w:val="000000"/>
                <w:sz w:val="18"/>
                <w:szCs w:val="18"/>
              </w:rPr>
            </w:pPr>
            <w:r w:rsidRPr="003E4EE8">
              <w:rPr>
                <w:color w:val="000000"/>
                <w:sz w:val="18"/>
                <w:szCs w:val="18"/>
              </w:rPr>
              <w:t>Twitter: -</w:t>
            </w:r>
          </w:p>
          <w:p w14:paraId="752DAA3C" w14:textId="13172B29" w:rsidR="004D3864" w:rsidRPr="003E4EE8" w:rsidRDefault="004D3864" w:rsidP="004D3864">
            <w:pPr>
              <w:ind w:firstLine="0"/>
              <w:jc w:val="center"/>
              <w:rPr>
                <w:color w:val="000000"/>
                <w:sz w:val="18"/>
                <w:szCs w:val="18"/>
              </w:rPr>
            </w:pPr>
            <w:r w:rsidRPr="003E4EE8">
              <w:rPr>
                <w:color w:val="000000"/>
                <w:sz w:val="18"/>
                <w:szCs w:val="18"/>
              </w:rPr>
              <w:t xml:space="preserve">Reddit: </w:t>
            </w:r>
            <w:r w:rsidR="00086EA9">
              <w:rPr>
                <w:color w:val="000000"/>
                <w:sz w:val="18"/>
                <w:szCs w:val="18"/>
              </w:rPr>
              <w:t>0.64</w:t>
            </w:r>
            <w:r w:rsidR="00462FD6">
              <w:rPr>
                <w:color w:val="000000"/>
                <w:sz w:val="18"/>
                <w:szCs w:val="18"/>
              </w:rPr>
              <w:t xml:space="preserve"> (19.2M/30M)</w:t>
            </w:r>
          </w:p>
          <w:p w14:paraId="4CF4A74F" w14:textId="79D45186" w:rsidR="004D3864" w:rsidRPr="003E4EE8" w:rsidRDefault="004D3864" w:rsidP="004D3864">
            <w:pPr>
              <w:ind w:firstLine="0"/>
              <w:jc w:val="center"/>
              <w:rPr>
                <w:color w:val="000000"/>
                <w:sz w:val="18"/>
                <w:szCs w:val="18"/>
              </w:rPr>
            </w:pPr>
            <w:r w:rsidRPr="003E4EE8">
              <w:rPr>
                <w:color w:val="000000"/>
                <w:sz w:val="18"/>
                <w:szCs w:val="18"/>
              </w:rPr>
              <w:t xml:space="preserve">4Chan: </w:t>
            </w:r>
            <w:r w:rsidR="00086EA9">
              <w:rPr>
                <w:color w:val="000000"/>
                <w:sz w:val="18"/>
                <w:szCs w:val="18"/>
              </w:rPr>
              <w:t>0.63</w:t>
            </w:r>
            <w:r w:rsidR="00462FD6">
              <w:rPr>
                <w:color w:val="000000"/>
                <w:sz w:val="18"/>
                <w:szCs w:val="18"/>
              </w:rPr>
              <w:t xml:space="preserve"> (2.27M/3.6M)</w:t>
            </w:r>
          </w:p>
          <w:p w14:paraId="73E84A96" w14:textId="213910B9" w:rsidR="004D3864" w:rsidRPr="003E4EE8" w:rsidRDefault="004D3864" w:rsidP="004D3864">
            <w:pPr>
              <w:ind w:firstLine="0"/>
              <w:jc w:val="center"/>
              <w:rPr>
                <w:color w:val="000000"/>
                <w:sz w:val="18"/>
                <w:szCs w:val="18"/>
              </w:rPr>
            </w:pPr>
            <w:r w:rsidRPr="003E4EE8">
              <w:rPr>
                <w:color w:val="000000"/>
                <w:sz w:val="18"/>
                <w:szCs w:val="18"/>
              </w:rPr>
              <w:t xml:space="preserve">Gab: </w:t>
            </w:r>
            <w:r w:rsidR="00086EA9">
              <w:rPr>
                <w:color w:val="000000"/>
                <w:sz w:val="18"/>
                <w:szCs w:val="18"/>
              </w:rPr>
              <w:t>0.69</w:t>
            </w:r>
            <w:r w:rsidR="00462FD6">
              <w:rPr>
                <w:color w:val="000000"/>
                <w:sz w:val="18"/>
                <w:szCs w:val="18"/>
              </w:rPr>
              <w:t xml:space="preserve"> (133.17K/193K)</w:t>
            </w:r>
          </w:p>
        </w:tc>
      </w:tr>
      <w:tr w:rsidR="00112CBD" w14:paraId="20621FBB" w14:textId="77777777" w:rsidTr="00807A88">
        <w:tc>
          <w:tcPr>
            <w:tcW w:w="1206" w:type="dxa"/>
            <w:vMerge/>
            <w:vAlign w:val="center"/>
          </w:tcPr>
          <w:p w14:paraId="35F29852" w14:textId="77777777" w:rsidR="004D3864" w:rsidRPr="003E4EE8" w:rsidRDefault="004D3864" w:rsidP="004D3864">
            <w:pPr>
              <w:ind w:firstLine="0"/>
              <w:jc w:val="center"/>
              <w:rPr>
                <w:color w:val="000000"/>
                <w:sz w:val="18"/>
                <w:szCs w:val="18"/>
              </w:rPr>
            </w:pPr>
          </w:p>
        </w:tc>
        <w:tc>
          <w:tcPr>
            <w:tcW w:w="1404" w:type="dxa"/>
            <w:vAlign w:val="center"/>
          </w:tcPr>
          <w:p w14:paraId="573FB4FC" w14:textId="0DBB6E0C" w:rsidR="004D3864" w:rsidRPr="003E4EE8" w:rsidRDefault="004D3864" w:rsidP="004D3864">
            <w:pPr>
              <w:ind w:firstLine="0"/>
              <w:jc w:val="center"/>
              <w:rPr>
                <w:color w:val="000000"/>
                <w:sz w:val="18"/>
                <w:szCs w:val="18"/>
              </w:rPr>
            </w:pPr>
            <w:r w:rsidRPr="003E4EE8">
              <w:rPr>
                <w:color w:val="000000"/>
                <w:sz w:val="18"/>
                <w:szCs w:val="18"/>
              </w:rPr>
              <w:t xml:space="preserve">DBSCAN </w:t>
            </w:r>
            <w:r w:rsidRPr="003E4EE8">
              <w:rPr>
                <w:color w:val="000000"/>
                <w:sz w:val="18"/>
                <w:szCs w:val="18"/>
              </w:rPr>
              <w:fldChar w:fldCharType="begin"/>
            </w:r>
            <w:r w:rsidR="00112CBD" w:rsidRPr="003E4EE8">
              <w:rPr>
                <w:color w:val="000000"/>
                <w:sz w:val="18"/>
                <w:szCs w:val="18"/>
              </w:rPr>
              <w:instrText xml:space="preserve"> ADDIN ZOTERO_ITEM CSL_CITATION {"citationID":"JsoSYHJl","properties":{"formattedCitation":"[6]","plainCitation":"[6]","noteIndex":0},"citationItems":[{"id":390,"uris":["http://zotero.org/users/7276241/items/5FZWGYYX"],"itemData":{"id":390,"type":"paper-conference","abstract":"Clustering algorithms are attractive for the task of class identification in spatial databases. However, the application to large spatial databases rises the following requirements for clustering algorithms: minimal requirements of domain knowledge to determine the input parameters, discovery of clusters with arbitrary shape and good efficiency on large databases. The well-known clustering algorithms offer no solution to the combination of these requirements. In this paper, we present the new clustering algorithm DBSCAN relying on a density-based notion of clusters which is designed to discover clusters of arbitrary shape. DBSCAN requires only one input parameter and supports the user in determining an appropriate value for it. We performed an experimental evaluation of the effectiveness and efficiency of DBSCAN using synthetic data and real data of the SEQUOIA 2000 benchmark. The results of our experiments demonstrate that (1) DBSCAN is significantly more effective in discovering clusters of arbitrary shape than the well-known algorithm CLAR-ANS, and that (2) DBSCAN outperforms CLARANS by a factor of more than 100 in terms of efficiency.","collection-title":"KDD'96","container-title":"Proceedings of the Second International Conference on Knowledge Discovery and Data Mining","event-place":"Portland, Oregon","page":"226–231","publisher":"AAAI Press","publisher-place":"Portland, Oregon","source":"ACM Digital Library","title":"A density-based algorithm for discovering clusters in large spatial databases with noise","author":[{"family":"Ester","given":"Martin"},{"family":"Kriegel","given":"Hans-Peter"},{"family":"Sander","given":"Jörg"},{"family":"Xu","given":"Xiaowei"}],"accessed":{"date-parts":[["2022",11,24]]},"issued":{"date-parts":[["1996",8,2]]}}}],"schema":"https://github.com/citation-style-language/schema/raw/master/csl-citation.json"} </w:instrText>
            </w:r>
            <w:r w:rsidRPr="003E4EE8">
              <w:rPr>
                <w:color w:val="000000"/>
                <w:sz w:val="18"/>
                <w:szCs w:val="18"/>
              </w:rPr>
              <w:fldChar w:fldCharType="separate"/>
            </w:r>
            <w:r w:rsidRPr="003E4EE8">
              <w:rPr>
                <w:color w:val="000000"/>
                <w:sz w:val="18"/>
                <w:szCs w:val="18"/>
              </w:rPr>
              <w:t>[6]</w:t>
            </w:r>
            <w:r w:rsidRPr="003E4EE8">
              <w:rPr>
                <w:color w:val="000000"/>
                <w:sz w:val="18"/>
                <w:szCs w:val="18"/>
              </w:rPr>
              <w:fldChar w:fldCharType="end"/>
            </w:r>
          </w:p>
          <w:p w14:paraId="36CA418E" w14:textId="1B8A8FE7" w:rsidR="004D3864" w:rsidRPr="003E4EE8" w:rsidRDefault="004D3864" w:rsidP="004D3864">
            <w:pPr>
              <w:ind w:firstLine="0"/>
              <w:jc w:val="center"/>
              <w:rPr>
                <w:color w:val="000000"/>
                <w:sz w:val="18"/>
                <w:szCs w:val="18"/>
              </w:rPr>
            </w:pPr>
            <w:r w:rsidRPr="003E4EE8">
              <w:rPr>
                <w:color w:val="000000"/>
                <w:sz w:val="18"/>
                <w:szCs w:val="18"/>
              </w:rPr>
              <w:t xml:space="preserve">(Used by </w:t>
            </w:r>
            <w:r w:rsidRPr="003E4EE8">
              <w:rPr>
                <w:color w:val="000000"/>
                <w:sz w:val="18"/>
                <w:szCs w:val="18"/>
              </w:rPr>
              <w:fldChar w:fldCharType="begin"/>
            </w:r>
            <w:r w:rsidR="00112CBD" w:rsidRPr="003E4EE8">
              <w:rPr>
                <w:color w:val="000000"/>
                <w:sz w:val="18"/>
                <w:szCs w:val="18"/>
              </w:rPr>
              <w:instrText xml:space="preserve"> ADDIN ZOTERO_ITEM CSL_CITATION {"citationID":"q8rIF1QK","properties":{"formattedCitation":"[8]","plainCitation":"[8]","noteIndex":0},"citationItems":[{"id":327,"uris":["http://zotero.org/users/7276241/items/6Q3PL7H3"],"itemData":{"id":327,"type":"chapter","abstract":"Memes evolve and mutate through their diffusion in social media. They have the potential to propagate ideas and, by extension, products. Many studies have focused on memes, but none so far, to our knowledge, on the users that post them, their relationships, and the reach of their influence. In this article, we define a meme influence graph together with suitable metrics to visualize and quantify influence between users who post memes, and we also describe a process to implement our definitions using a new approach to meme detection based on text-to-image area ratio and contrast. After applying our method to a set of users of the social media platform Instagram, we conclude that our metrics add information to already existing user characteristics.","ISBN":"978-1-64368-326-3","note":"DOI: 10.3233/FAIA220317","source":"ResearchGate","title":"Influence in Social Networks Through Visual Analysis of Image Memes","author":[{"family":"Onielfa","given":"Carles"},{"family":"Casacuberta","given":"Carles"},{"family":"Escalera","given":"Sergio"}],"issued":{"date-parts":[["2022",10,17]]}}}],"schema":"https://github.com/citation-style-language/schema/raw/master/csl-citation.json"} </w:instrText>
            </w:r>
            <w:r w:rsidRPr="003E4EE8">
              <w:rPr>
                <w:color w:val="000000"/>
                <w:sz w:val="18"/>
                <w:szCs w:val="18"/>
              </w:rPr>
              <w:fldChar w:fldCharType="separate"/>
            </w:r>
            <w:r w:rsidRPr="003E4EE8">
              <w:rPr>
                <w:color w:val="000000"/>
                <w:sz w:val="18"/>
                <w:szCs w:val="18"/>
              </w:rPr>
              <w:t>[8]</w:t>
            </w:r>
            <w:r w:rsidRPr="003E4EE8">
              <w:rPr>
                <w:color w:val="000000"/>
                <w:sz w:val="18"/>
                <w:szCs w:val="18"/>
              </w:rPr>
              <w:fldChar w:fldCharType="end"/>
            </w:r>
            <w:r w:rsidRPr="003E4EE8">
              <w:rPr>
                <w:color w:val="000000"/>
                <w:sz w:val="18"/>
                <w:szCs w:val="18"/>
              </w:rPr>
              <w:t>)</w:t>
            </w:r>
          </w:p>
        </w:tc>
        <w:tc>
          <w:tcPr>
            <w:tcW w:w="1530" w:type="dxa"/>
            <w:vAlign w:val="center"/>
          </w:tcPr>
          <w:p w14:paraId="0841AE2B" w14:textId="4D605AC4" w:rsidR="004D3864" w:rsidRPr="003E4EE8" w:rsidRDefault="004D3864" w:rsidP="004D3864">
            <w:pPr>
              <w:ind w:firstLine="0"/>
              <w:jc w:val="center"/>
              <w:rPr>
                <w:color w:val="000000"/>
                <w:sz w:val="18"/>
                <w:szCs w:val="18"/>
              </w:rPr>
            </w:pPr>
            <w:r w:rsidRPr="003E4EE8">
              <w:rPr>
                <w:color w:val="000000"/>
                <w:sz w:val="18"/>
                <w:szCs w:val="18"/>
              </w:rPr>
              <w:t>VGG</w:t>
            </w:r>
            <w:r w:rsidR="00411D82" w:rsidRPr="003E4EE8">
              <w:rPr>
                <w:color w:val="000000"/>
                <w:sz w:val="18"/>
                <w:szCs w:val="18"/>
              </w:rPr>
              <w:t>-</w:t>
            </w:r>
            <w:r w:rsidRPr="003E4EE8">
              <w:rPr>
                <w:color w:val="000000"/>
                <w:sz w:val="18"/>
                <w:szCs w:val="18"/>
              </w:rPr>
              <w:t>16</w:t>
            </w:r>
          </w:p>
        </w:tc>
        <w:tc>
          <w:tcPr>
            <w:tcW w:w="1800" w:type="dxa"/>
            <w:vAlign w:val="center"/>
          </w:tcPr>
          <w:p w14:paraId="5AC36955" w14:textId="65929797" w:rsidR="004D3864" w:rsidRPr="003E4EE8" w:rsidRDefault="004D3864" w:rsidP="004D3864">
            <w:pPr>
              <w:ind w:firstLine="0"/>
              <w:jc w:val="center"/>
              <w:rPr>
                <w:color w:val="000000"/>
                <w:sz w:val="18"/>
                <w:szCs w:val="18"/>
              </w:rPr>
            </w:pPr>
            <w:r w:rsidRPr="003E4EE8">
              <w:rPr>
                <w:color w:val="000000"/>
                <w:sz w:val="18"/>
                <w:szCs w:val="18"/>
              </w:rPr>
              <w:t>Instagram: 343K Memes</w:t>
            </w:r>
          </w:p>
        </w:tc>
        <w:tc>
          <w:tcPr>
            <w:tcW w:w="2610" w:type="dxa"/>
            <w:vAlign w:val="center"/>
          </w:tcPr>
          <w:p w14:paraId="15ACC72F" w14:textId="7ACC5DD0" w:rsidR="004D3864" w:rsidRPr="003E4EE8" w:rsidRDefault="004D3864" w:rsidP="004D3864">
            <w:pPr>
              <w:ind w:firstLine="0"/>
              <w:jc w:val="center"/>
              <w:rPr>
                <w:color w:val="000000"/>
                <w:sz w:val="18"/>
                <w:szCs w:val="18"/>
              </w:rPr>
            </w:pPr>
            <w:r w:rsidRPr="003E4EE8">
              <w:rPr>
                <w:color w:val="000000"/>
                <w:sz w:val="18"/>
                <w:szCs w:val="18"/>
              </w:rPr>
              <w:t>Noise</w:t>
            </w:r>
            <w:r w:rsidR="00046A34">
              <w:rPr>
                <w:color w:val="000000"/>
                <w:sz w:val="18"/>
                <w:szCs w:val="18"/>
              </w:rPr>
              <w:t xml:space="preserve"> / non-Noise Ratio: 0.76 (260.7K/343K)</w:t>
            </w:r>
          </w:p>
        </w:tc>
      </w:tr>
      <w:tr w:rsidR="00112CBD" w14:paraId="1E59C771" w14:textId="77777777" w:rsidTr="0061495A">
        <w:trPr>
          <w:trHeight w:val="917"/>
        </w:trPr>
        <w:tc>
          <w:tcPr>
            <w:tcW w:w="1206" w:type="dxa"/>
            <w:vMerge w:val="restart"/>
            <w:vAlign w:val="center"/>
          </w:tcPr>
          <w:p w14:paraId="22B404F0" w14:textId="76AFC747" w:rsidR="00112CBD" w:rsidRPr="003E4EE8" w:rsidRDefault="00112CBD" w:rsidP="004D3864">
            <w:pPr>
              <w:ind w:firstLine="0"/>
              <w:jc w:val="center"/>
              <w:rPr>
                <w:color w:val="000000"/>
                <w:sz w:val="18"/>
                <w:szCs w:val="18"/>
              </w:rPr>
            </w:pPr>
            <w:r w:rsidRPr="003E4EE8">
              <w:rPr>
                <w:color w:val="000000"/>
                <w:sz w:val="18"/>
                <w:szCs w:val="18"/>
              </w:rPr>
              <w:t>Meme Classification</w:t>
            </w:r>
          </w:p>
        </w:tc>
        <w:tc>
          <w:tcPr>
            <w:tcW w:w="1404" w:type="dxa"/>
            <w:vAlign w:val="center"/>
          </w:tcPr>
          <w:p w14:paraId="6F2E4194" w14:textId="74AC66D3" w:rsidR="00112CBD" w:rsidRPr="003E4EE8" w:rsidRDefault="00112CBD" w:rsidP="004D3864">
            <w:pPr>
              <w:ind w:firstLine="0"/>
              <w:jc w:val="center"/>
              <w:rPr>
                <w:color w:val="000000"/>
                <w:sz w:val="18"/>
                <w:szCs w:val="18"/>
              </w:rPr>
            </w:pPr>
            <w:r w:rsidRPr="003E4EE8">
              <w:rPr>
                <w:color w:val="000000"/>
                <w:sz w:val="18"/>
                <w:szCs w:val="18"/>
              </w:rPr>
              <w:t xml:space="preserve">Meme Detection Algorithm </w:t>
            </w:r>
            <w:r w:rsidRPr="003E4EE8">
              <w:rPr>
                <w:color w:val="000000"/>
                <w:sz w:val="18"/>
                <w:szCs w:val="18"/>
              </w:rPr>
              <w:fldChar w:fldCharType="begin"/>
            </w:r>
            <w:r w:rsidRPr="003E4EE8">
              <w:rPr>
                <w:color w:val="000000"/>
                <w:sz w:val="18"/>
                <w:szCs w:val="18"/>
              </w:rPr>
              <w:instrText xml:space="preserve"> ADDIN ZOTERO_ITEM CSL_CITATION {"citationID":"nl463Twv","properties":{"formattedCitation":"[8]","plainCitation":"[8]","noteIndex":0},"citationItems":[{"id":327,"uris":["http://zotero.org/users/7276241/items/6Q3PL7H3"],"itemData":{"id":327,"type":"chapter","abstract":"Memes evolve and mutate through their diffusion in social media. They have the potential to propagate ideas and, by extension, products. Many studies have focused on memes, but none so far, to our knowledge, on the users that post them, their relationships, and the reach of their influence. In this article, we define a meme influence graph together with suitable metrics to visualize and quantify influence between users who post memes, and we also describe a process to implement our definitions using a new approach to meme detection based on text-to-image area ratio and contrast. After applying our method to a set of users of the social media platform Instagram, we conclude that our metrics add information to already existing user characteristics.","ISBN":"978-1-64368-326-3","note":"DOI: 10.3233/FAIA220317","source":"ResearchGate","title":"Influence in Social Networks Through Visual Analysis of Image Memes","author":[{"family":"Onielfa","given":"Carles"},{"family":"Casacuberta","given":"Carles"},{"family":"Escalera","given":"Sergio"}],"issued":{"date-parts":[["2022",10,17]]}}}],"schema":"https://github.com/citation-style-language/schema/raw/master/csl-citation.json"} </w:instrText>
            </w:r>
            <w:r w:rsidRPr="003E4EE8">
              <w:rPr>
                <w:color w:val="000000"/>
                <w:sz w:val="18"/>
                <w:szCs w:val="18"/>
              </w:rPr>
              <w:fldChar w:fldCharType="separate"/>
            </w:r>
            <w:r w:rsidRPr="003E4EE8">
              <w:rPr>
                <w:color w:val="000000"/>
                <w:sz w:val="18"/>
                <w:szCs w:val="18"/>
              </w:rPr>
              <w:t>[8]</w:t>
            </w:r>
            <w:r w:rsidRPr="003E4EE8">
              <w:rPr>
                <w:color w:val="000000"/>
                <w:sz w:val="18"/>
                <w:szCs w:val="18"/>
              </w:rPr>
              <w:fldChar w:fldCharType="end"/>
            </w:r>
          </w:p>
        </w:tc>
        <w:tc>
          <w:tcPr>
            <w:tcW w:w="1530" w:type="dxa"/>
            <w:vAlign w:val="center"/>
          </w:tcPr>
          <w:p w14:paraId="5C96B52A" w14:textId="32958874" w:rsidR="00112CBD" w:rsidRPr="003E4EE8" w:rsidRDefault="00112CBD" w:rsidP="004D3864">
            <w:pPr>
              <w:ind w:firstLine="0"/>
              <w:jc w:val="center"/>
              <w:rPr>
                <w:color w:val="000000"/>
                <w:sz w:val="18"/>
                <w:szCs w:val="18"/>
              </w:rPr>
            </w:pPr>
            <w:r w:rsidRPr="003E4EE8">
              <w:rPr>
                <w:color w:val="000000"/>
                <w:sz w:val="18"/>
                <w:szCs w:val="18"/>
              </w:rPr>
              <w:t>None</w:t>
            </w:r>
          </w:p>
        </w:tc>
        <w:tc>
          <w:tcPr>
            <w:tcW w:w="1800" w:type="dxa"/>
            <w:vAlign w:val="center"/>
          </w:tcPr>
          <w:p w14:paraId="1CB0E367" w14:textId="58F97E10" w:rsidR="00112CBD" w:rsidRPr="003E4EE8" w:rsidRDefault="00112CBD" w:rsidP="004D3864">
            <w:pPr>
              <w:ind w:firstLine="0"/>
              <w:jc w:val="center"/>
              <w:rPr>
                <w:color w:val="000000"/>
                <w:sz w:val="18"/>
                <w:szCs w:val="18"/>
              </w:rPr>
            </w:pPr>
            <w:r w:rsidRPr="003E4EE8">
              <w:rPr>
                <w:color w:val="000000"/>
                <w:sz w:val="18"/>
                <w:szCs w:val="18"/>
              </w:rPr>
              <w:t>Instagram: 457K Images</w:t>
            </w:r>
          </w:p>
        </w:tc>
        <w:tc>
          <w:tcPr>
            <w:tcW w:w="2610" w:type="dxa"/>
            <w:vAlign w:val="center"/>
          </w:tcPr>
          <w:p w14:paraId="64776598" w14:textId="6049090C" w:rsidR="00112CBD" w:rsidRPr="003E4EE8" w:rsidRDefault="00112CBD" w:rsidP="004D3864">
            <w:pPr>
              <w:ind w:firstLine="0"/>
              <w:jc w:val="center"/>
              <w:rPr>
                <w:color w:val="000000"/>
                <w:sz w:val="18"/>
                <w:szCs w:val="18"/>
              </w:rPr>
            </w:pPr>
            <w:r w:rsidRPr="003E4EE8">
              <w:rPr>
                <w:color w:val="000000"/>
                <w:sz w:val="18"/>
                <w:szCs w:val="18"/>
              </w:rPr>
              <w:t>Evaluation Results: -</w:t>
            </w:r>
          </w:p>
          <w:p w14:paraId="508E4DCB" w14:textId="77777777" w:rsidR="009D330F" w:rsidRDefault="00112CBD" w:rsidP="004D3864">
            <w:pPr>
              <w:ind w:firstLine="0"/>
              <w:jc w:val="center"/>
              <w:rPr>
                <w:color w:val="000000"/>
                <w:sz w:val="18"/>
                <w:szCs w:val="18"/>
              </w:rPr>
            </w:pPr>
            <w:r w:rsidRPr="003E4EE8">
              <w:rPr>
                <w:color w:val="000000"/>
                <w:sz w:val="18"/>
                <w:szCs w:val="18"/>
              </w:rPr>
              <w:t>Classification Results:</w:t>
            </w:r>
            <w:r w:rsidR="009D330F">
              <w:rPr>
                <w:color w:val="000000"/>
                <w:sz w:val="18"/>
                <w:szCs w:val="18"/>
              </w:rPr>
              <w:t xml:space="preserve"> </w:t>
            </w:r>
          </w:p>
          <w:p w14:paraId="275C55C9" w14:textId="77777777" w:rsidR="009D330F" w:rsidRDefault="009D330F" w:rsidP="004D3864">
            <w:pPr>
              <w:ind w:firstLine="0"/>
              <w:jc w:val="center"/>
              <w:rPr>
                <w:color w:val="000000"/>
                <w:sz w:val="18"/>
                <w:szCs w:val="18"/>
              </w:rPr>
            </w:pPr>
            <w:r>
              <w:rPr>
                <w:color w:val="000000"/>
                <w:sz w:val="18"/>
                <w:szCs w:val="18"/>
              </w:rPr>
              <w:t>342.75K</w:t>
            </w:r>
            <w:r w:rsidR="00112CBD" w:rsidRPr="003E4EE8">
              <w:rPr>
                <w:color w:val="000000"/>
                <w:sz w:val="18"/>
                <w:szCs w:val="18"/>
              </w:rPr>
              <w:t xml:space="preserve"> memes</w:t>
            </w:r>
            <w:r>
              <w:rPr>
                <w:color w:val="000000"/>
                <w:sz w:val="18"/>
                <w:szCs w:val="18"/>
              </w:rPr>
              <w:t xml:space="preserve">, </w:t>
            </w:r>
          </w:p>
          <w:p w14:paraId="4910A369" w14:textId="7E4B3C7C" w:rsidR="00112CBD" w:rsidRPr="003E4EE8" w:rsidRDefault="009D330F" w:rsidP="004D3864">
            <w:pPr>
              <w:ind w:firstLine="0"/>
              <w:jc w:val="center"/>
              <w:rPr>
                <w:color w:val="000000"/>
                <w:sz w:val="18"/>
                <w:szCs w:val="18"/>
              </w:rPr>
            </w:pPr>
            <w:r>
              <w:rPr>
                <w:color w:val="000000"/>
                <w:sz w:val="18"/>
                <w:szCs w:val="18"/>
              </w:rPr>
              <w:t>114.25K non-memes</w:t>
            </w:r>
          </w:p>
        </w:tc>
      </w:tr>
      <w:tr w:rsidR="00112CBD" w14:paraId="6A74F903" w14:textId="77777777" w:rsidTr="00807A88">
        <w:trPr>
          <w:trHeight w:val="971"/>
        </w:trPr>
        <w:tc>
          <w:tcPr>
            <w:tcW w:w="1206" w:type="dxa"/>
            <w:vMerge/>
            <w:vAlign w:val="center"/>
          </w:tcPr>
          <w:p w14:paraId="45A3FB85" w14:textId="77777777" w:rsidR="00112CBD" w:rsidRPr="003E4EE8" w:rsidRDefault="00112CBD" w:rsidP="004D3864">
            <w:pPr>
              <w:ind w:firstLine="0"/>
              <w:jc w:val="center"/>
              <w:rPr>
                <w:color w:val="000000"/>
                <w:sz w:val="18"/>
                <w:szCs w:val="18"/>
              </w:rPr>
            </w:pPr>
          </w:p>
        </w:tc>
        <w:tc>
          <w:tcPr>
            <w:tcW w:w="1404" w:type="dxa"/>
            <w:vAlign w:val="center"/>
          </w:tcPr>
          <w:p w14:paraId="54708537" w14:textId="77777777" w:rsidR="00112CBD" w:rsidRPr="003E4EE8" w:rsidRDefault="00112CBD" w:rsidP="004D3864">
            <w:pPr>
              <w:ind w:firstLine="0"/>
              <w:jc w:val="center"/>
              <w:rPr>
                <w:color w:val="000000"/>
                <w:sz w:val="18"/>
                <w:szCs w:val="18"/>
              </w:rPr>
            </w:pPr>
            <w:r w:rsidRPr="003E4EE8">
              <w:rPr>
                <w:color w:val="000000"/>
                <w:sz w:val="18"/>
                <w:szCs w:val="18"/>
              </w:rPr>
              <w:t>Linear-SVM</w:t>
            </w:r>
          </w:p>
          <w:p w14:paraId="3EF4ED57" w14:textId="08EF2437" w:rsidR="00112CBD" w:rsidRPr="003E4EE8" w:rsidRDefault="00112CBD" w:rsidP="00170EA8">
            <w:pPr>
              <w:ind w:firstLine="0"/>
              <w:jc w:val="center"/>
              <w:rPr>
                <w:color w:val="000000"/>
                <w:sz w:val="18"/>
                <w:szCs w:val="18"/>
              </w:rPr>
            </w:pPr>
            <w:r w:rsidRPr="003E4EE8">
              <w:rPr>
                <w:color w:val="000000"/>
                <w:sz w:val="18"/>
                <w:szCs w:val="18"/>
              </w:rPr>
              <w:t xml:space="preserve">(Used by </w:t>
            </w:r>
            <w:r w:rsidRPr="003E4EE8">
              <w:rPr>
                <w:color w:val="000000"/>
                <w:sz w:val="18"/>
                <w:szCs w:val="18"/>
              </w:rPr>
              <w:fldChar w:fldCharType="begin"/>
            </w:r>
            <w:r w:rsidRPr="003E4EE8">
              <w:rPr>
                <w:color w:val="000000"/>
                <w:sz w:val="18"/>
                <w:szCs w:val="18"/>
              </w:rPr>
              <w:instrText xml:space="preserve"> ADDIN ZOTERO_ITEM CSL_CITATION {"citationID":"Frngnyge","properties":{"formattedCitation":"[12]","plainCitation":"[12]","noteIndex":0},"citationItems":[{"id":359,"uris":["http://zotero.org/users/7276241/items/ESSKR3KC"],"itemData":{"id":359,"type":"article","abstract":"Memes are becoming a useful source of data for analyzing behavior on social media. However, a problem to tackle is how to correctly identify a meme. As the number of memes published every day on social media is huge, there is a need for automatic methods for classifying and searching in large meme datasets. This paper proposes and compares several methods for automatically classifying images as memes. Also, we propose a method that allows us to implement a system for retrieving memes from a dataset using a textual query. We experimentally evaluate the methods using a large dataset of memes collected from Twitter users in Chile, which was annotated by a group of experts. Though some of the evaluated methods are effective, there is still room for improvement.","DOI":"10.48550/arXiv.2002.01462","note":"arXiv:2002.01462 [cs]","number":"arXiv:2002.01462","publisher":"arXiv","source":"arXiv.org","title":"Semantic Search of Memes on Twitter","URL":"http://arxiv.org/abs/2002.01462","author":[{"family":"Perez-Martin","given":"Jesus"},{"family":"Bustos","given":"Benjamin"},{"family":"Saldana","given":"Magdalena"}],"accessed":{"date-parts":[["2022",11,22]]},"issued":{"date-parts":[["2020",5,20]]}}}],"schema":"https://github.com/citation-style-language/schema/raw/master/csl-citation.json"} </w:instrText>
            </w:r>
            <w:r w:rsidRPr="003E4EE8">
              <w:rPr>
                <w:color w:val="000000"/>
                <w:sz w:val="18"/>
                <w:szCs w:val="18"/>
              </w:rPr>
              <w:fldChar w:fldCharType="separate"/>
            </w:r>
            <w:r w:rsidRPr="003E4EE8">
              <w:rPr>
                <w:color w:val="000000"/>
                <w:sz w:val="18"/>
                <w:szCs w:val="18"/>
              </w:rPr>
              <w:t>[12]</w:t>
            </w:r>
            <w:r w:rsidRPr="003E4EE8">
              <w:rPr>
                <w:color w:val="000000"/>
                <w:sz w:val="18"/>
                <w:szCs w:val="18"/>
              </w:rPr>
              <w:fldChar w:fldCharType="end"/>
            </w:r>
            <w:r w:rsidRPr="003E4EE8">
              <w:rPr>
                <w:color w:val="000000"/>
                <w:sz w:val="18"/>
                <w:szCs w:val="18"/>
              </w:rPr>
              <w:t>)</w:t>
            </w:r>
          </w:p>
        </w:tc>
        <w:tc>
          <w:tcPr>
            <w:tcW w:w="1530" w:type="dxa"/>
            <w:vAlign w:val="center"/>
          </w:tcPr>
          <w:p w14:paraId="5541FC25" w14:textId="529CD201" w:rsidR="00112CBD" w:rsidRPr="003E4EE8" w:rsidRDefault="00112CBD" w:rsidP="004D3864">
            <w:pPr>
              <w:ind w:firstLine="0"/>
              <w:jc w:val="center"/>
              <w:rPr>
                <w:color w:val="000000"/>
                <w:sz w:val="18"/>
                <w:szCs w:val="18"/>
              </w:rPr>
            </w:pPr>
            <w:r w:rsidRPr="003E4EE8">
              <w:rPr>
                <w:color w:val="000000"/>
                <w:sz w:val="18"/>
                <w:szCs w:val="18"/>
              </w:rPr>
              <w:t>ResNet</w:t>
            </w:r>
            <w:r w:rsidR="00477A5A" w:rsidRPr="003E4EE8">
              <w:rPr>
                <w:color w:val="000000"/>
                <w:sz w:val="18"/>
                <w:szCs w:val="18"/>
              </w:rPr>
              <w:t>-152</w:t>
            </w:r>
          </w:p>
        </w:tc>
        <w:tc>
          <w:tcPr>
            <w:tcW w:w="1800" w:type="dxa"/>
            <w:vAlign w:val="center"/>
          </w:tcPr>
          <w:p w14:paraId="64DCEF0F" w14:textId="77777777" w:rsidR="00112CBD" w:rsidRPr="003E4EE8" w:rsidRDefault="00112CBD" w:rsidP="004D3864">
            <w:pPr>
              <w:ind w:firstLine="0"/>
              <w:jc w:val="center"/>
              <w:rPr>
                <w:color w:val="000000"/>
                <w:sz w:val="18"/>
                <w:szCs w:val="18"/>
              </w:rPr>
            </w:pPr>
            <w:r w:rsidRPr="003E4EE8">
              <w:rPr>
                <w:color w:val="000000"/>
                <w:sz w:val="18"/>
                <w:szCs w:val="18"/>
              </w:rPr>
              <w:t>Twitter Images:</w:t>
            </w:r>
          </w:p>
          <w:p w14:paraId="055B8292" w14:textId="5C11D4E8" w:rsidR="00112CBD" w:rsidRPr="003E4EE8" w:rsidRDefault="00112CBD" w:rsidP="004D3864">
            <w:pPr>
              <w:ind w:firstLine="0"/>
              <w:jc w:val="center"/>
              <w:rPr>
                <w:color w:val="000000"/>
                <w:sz w:val="18"/>
                <w:szCs w:val="18"/>
              </w:rPr>
            </w:pPr>
            <w:r w:rsidRPr="003E4EE8">
              <w:rPr>
                <w:color w:val="000000"/>
                <w:sz w:val="18"/>
                <w:szCs w:val="18"/>
              </w:rPr>
              <w:t>1.2K Memes</w:t>
            </w:r>
          </w:p>
          <w:p w14:paraId="2E6ED8C0" w14:textId="77777777" w:rsidR="00112CBD" w:rsidRPr="003E4EE8" w:rsidRDefault="00112CBD" w:rsidP="004D3864">
            <w:pPr>
              <w:ind w:firstLine="0"/>
              <w:jc w:val="center"/>
              <w:rPr>
                <w:color w:val="000000"/>
                <w:sz w:val="18"/>
                <w:szCs w:val="18"/>
              </w:rPr>
            </w:pPr>
            <w:r w:rsidRPr="003E4EE8">
              <w:rPr>
                <w:color w:val="000000"/>
                <w:sz w:val="18"/>
                <w:szCs w:val="18"/>
              </w:rPr>
              <w:t>1.4K Stickers</w:t>
            </w:r>
          </w:p>
          <w:p w14:paraId="5F72F39A" w14:textId="26CD5568" w:rsidR="00112CBD" w:rsidRPr="003E4EE8" w:rsidRDefault="00112CBD" w:rsidP="004D3864">
            <w:pPr>
              <w:ind w:firstLine="0"/>
              <w:jc w:val="center"/>
              <w:rPr>
                <w:color w:val="000000"/>
                <w:sz w:val="18"/>
                <w:szCs w:val="18"/>
              </w:rPr>
            </w:pPr>
            <w:r w:rsidRPr="003E4EE8">
              <w:rPr>
                <w:color w:val="000000"/>
                <w:sz w:val="18"/>
                <w:szCs w:val="18"/>
              </w:rPr>
              <w:t>49.3K non-Memes</w:t>
            </w:r>
          </w:p>
        </w:tc>
        <w:tc>
          <w:tcPr>
            <w:tcW w:w="2610" w:type="dxa"/>
            <w:vAlign w:val="center"/>
          </w:tcPr>
          <w:p w14:paraId="57F844D1" w14:textId="02284040" w:rsidR="00112CBD" w:rsidRPr="003E4EE8" w:rsidRDefault="00112CBD" w:rsidP="004D3864">
            <w:pPr>
              <w:ind w:firstLine="0"/>
              <w:jc w:val="center"/>
              <w:rPr>
                <w:color w:val="000000"/>
                <w:sz w:val="18"/>
                <w:szCs w:val="18"/>
              </w:rPr>
            </w:pPr>
            <w:r w:rsidRPr="003E4EE8">
              <w:rPr>
                <w:color w:val="000000"/>
                <w:sz w:val="18"/>
                <w:szCs w:val="18"/>
              </w:rPr>
              <w:t>Average F1-score: 0.73</w:t>
            </w:r>
          </w:p>
        </w:tc>
      </w:tr>
      <w:tr w:rsidR="00112CBD" w14:paraId="323F12CD" w14:textId="77777777" w:rsidTr="00CF1E41">
        <w:trPr>
          <w:trHeight w:val="620"/>
        </w:trPr>
        <w:tc>
          <w:tcPr>
            <w:tcW w:w="1206" w:type="dxa"/>
            <w:vMerge/>
            <w:vAlign w:val="center"/>
          </w:tcPr>
          <w:p w14:paraId="7E31166F" w14:textId="77777777" w:rsidR="00112CBD" w:rsidRPr="003E4EE8" w:rsidRDefault="00112CBD" w:rsidP="004D3864">
            <w:pPr>
              <w:ind w:firstLine="0"/>
              <w:jc w:val="center"/>
              <w:rPr>
                <w:color w:val="000000"/>
                <w:sz w:val="18"/>
                <w:szCs w:val="18"/>
              </w:rPr>
            </w:pPr>
          </w:p>
        </w:tc>
        <w:tc>
          <w:tcPr>
            <w:tcW w:w="1404" w:type="dxa"/>
            <w:vAlign w:val="center"/>
          </w:tcPr>
          <w:p w14:paraId="26893850" w14:textId="7BBF9DEF" w:rsidR="00112CBD" w:rsidRPr="003E4EE8" w:rsidRDefault="00112CBD" w:rsidP="004D3864">
            <w:pPr>
              <w:ind w:firstLine="0"/>
              <w:jc w:val="center"/>
              <w:rPr>
                <w:color w:val="000000"/>
                <w:sz w:val="18"/>
                <w:szCs w:val="18"/>
              </w:rPr>
            </w:pPr>
            <w:r w:rsidRPr="003E4EE8">
              <w:rPr>
                <w:color w:val="000000"/>
                <w:sz w:val="18"/>
                <w:szCs w:val="18"/>
              </w:rPr>
              <w:t xml:space="preserve">SN </w:t>
            </w:r>
            <w:r w:rsidRPr="003E4EE8">
              <w:rPr>
                <w:color w:val="000000"/>
                <w:sz w:val="18"/>
                <w:szCs w:val="18"/>
              </w:rPr>
              <w:fldChar w:fldCharType="begin"/>
            </w:r>
            <w:r w:rsidRPr="003E4EE8">
              <w:rPr>
                <w:color w:val="000000"/>
                <w:sz w:val="18"/>
                <w:szCs w:val="18"/>
              </w:rPr>
              <w:instrText xml:space="preserve"> ADDIN ZOTERO_ITEM CSL_CITATION {"citationID":"a208gak7gpd","properties":{"formattedCitation":"[14]","plainCitation":"[14]","noteIndex":0},"citationItems":[{"id":394,"uris":["http://zotero.org/users/7276241/items/V5TJSF55"],"itemData":{"id":394,"type":"article-journal","abstract":"The process of learning good features for machine learning applications can be very computationally expensive and may prove difﬁcult in cases where little data is available. A prototypical example of this is the one-shot learning setting, in which we must correctly make predictions given only a single example of each new class. In this paper, we explore a method for learning siamese neural networks which employ a unique structure to naturally rank similarity between inputs. Once a network has been tuned, we can then capitalize on powerful discriminative features to generalize the predictive power of the network not just to new data, but to entirely new classes from unknown distributions. Using a convolutional architecture, we are able to achieve strong results which exceed those of other deep learning models with near state-of-the-art performance on one-shot classiﬁcation tasks.","language":"en","page":"8","source":"Zotero","title":"Siamese Neural Networks for One-shot Image Recognition","author":[{"family":"Koch","given":"Gregory"},{"family":"Zemel","given":"Richard"},{"family":"Salakhutdinov","given":"Ruslan"}],"issued":{"date-parts":[["2015"]]}}}],"schema":"https://github.com/citation-style-language/schema/raw/master/csl-citation.json"} </w:instrText>
            </w:r>
            <w:r w:rsidRPr="003E4EE8">
              <w:rPr>
                <w:color w:val="000000"/>
                <w:sz w:val="18"/>
                <w:szCs w:val="18"/>
              </w:rPr>
              <w:fldChar w:fldCharType="separate"/>
            </w:r>
            <w:r w:rsidRPr="003E4EE8">
              <w:rPr>
                <w:sz w:val="18"/>
                <w:szCs w:val="18"/>
              </w:rPr>
              <w:t>[14]</w:t>
            </w:r>
            <w:r w:rsidRPr="003E4EE8">
              <w:rPr>
                <w:color w:val="000000"/>
                <w:sz w:val="18"/>
                <w:szCs w:val="18"/>
              </w:rPr>
              <w:fldChar w:fldCharType="end"/>
            </w:r>
          </w:p>
          <w:p w14:paraId="3C36A792" w14:textId="5B53E0B6" w:rsidR="00112CBD" w:rsidRPr="003E4EE8" w:rsidRDefault="00112CBD" w:rsidP="002E278B">
            <w:pPr>
              <w:ind w:firstLine="0"/>
              <w:jc w:val="center"/>
              <w:rPr>
                <w:color w:val="000000"/>
                <w:sz w:val="18"/>
                <w:szCs w:val="18"/>
              </w:rPr>
            </w:pPr>
            <w:r w:rsidRPr="003E4EE8">
              <w:rPr>
                <w:color w:val="000000"/>
                <w:sz w:val="18"/>
                <w:szCs w:val="18"/>
              </w:rPr>
              <w:t xml:space="preserve">(Used by </w:t>
            </w:r>
            <w:r w:rsidRPr="003E4EE8">
              <w:rPr>
                <w:color w:val="000000"/>
                <w:sz w:val="18"/>
                <w:szCs w:val="18"/>
              </w:rPr>
              <w:fldChar w:fldCharType="begin"/>
            </w:r>
            <w:r w:rsidRPr="003E4EE8">
              <w:rPr>
                <w:color w:val="000000"/>
                <w:sz w:val="18"/>
                <w:szCs w:val="18"/>
              </w:rPr>
              <w:instrText xml:space="preserve"> ADDIN ZOTERO_ITEM CSL_CITATION {"citationID":"d9OalPPz","properties":{"formattedCitation":"[13]","plainCitation":"[13]","noteIndex":0},"citationItems":[{"id":356,"uris":["http://zotero.org/users/7276241/items/B7GUU3X7"],"itemData":{"id":356,"type":"paper-conference","container-title":"Proceedings of the 16th International Conference on Web Information Systems and Technologies","DOI":"10.5220/0010176303530360","event-place":"Budapest, Hungary","event-title":"16th International Conference on Web Information Systems and Technologies","ISBN":"978-989-758-478-7","language":"en","page":"353-360","publisher":"SCITEPRESS - Science and Technology Publications","publisher-place":"Budapest, Hungary","source":"DOI.org (Crossref)","title":"Meme vs. Non-meme Classification using Visuo-linguistic Association","title-short":"Meme vs. Non-meme Classification using Visuo-linguistic Association","URL":"https://www.scitepress.org/DigitalLibrary/Link.aspx?doi=10.5220/0010176303530360","author":[{"family":"Sharma","given":"Chhavi"},{"family":"Pulabaigari","given":"Viswanath"},{"family":"Das","given":"Amitava"}],"accessed":{"date-parts":[["2022",11,22]]},"issued":{"date-parts":[["2020"]]}}}],"schema":"https://github.com/citation-style-language/schema/raw/master/csl-citation.json"} </w:instrText>
            </w:r>
            <w:r w:rsidRPr="003E4EE8">
              <w:rPr>
                <w:color w:val="000000"/>
                <w:sz w:val="18"/>
                <w:szCs w:val="18"/>
              </w:rPr>
              <w:fldChar w:fldCharType="separate"/>
            </w:r>
            <w:r w:rsidRPr="003E4EE8">
              <w:rPr>
                <w:color w:val="000000"/>
                <w:sz w:val="18"/>
                <w:szCs w:val="18"/>
              </w:rPr>
              <w:t>[13]</w:t>
            </w:r>
            <w:r w:rsidRPr="003E4EE8">
              <w:rPr>
                <w:color w:val="000000"/>
                <w:sz w:val="18"/>
                <w:szCs w:val="18"/>
              </w:rPr>
              <w:fldChar w:fldCharType="end"/>
            </w:r>
            <w:r w:rsidRPr="003E4EE8">
              <w:rPr>
                <w:color w:val="000000"/>
                <w:sz w:val="18"/>
                <w:szCs w:val="18"/>
              </w:rPr>
              <w:t>)</w:t>
            </w:r>
          </w:p>
        </w:tc>
        <w:tc>
          <w:tcPr>
            <w:tcW w:w="1530" w:type="dxa"/>
            <w:vMerge w:val="restart"/>
            <w:vAlign w:val="center"/>
          </w:tcPr>
          <w:p w14:paraId="0A78506C" w14:textId="77777777" w:rsidR="00112CBD" w:rsidRPr="003E4EE8" w:rsidRDefault="00112CBD" w:rsidP="004D3864">
            <w:pPr>
              <w:ind w:firstLine="0"/>
              <w:jc w:val="center"/>
              <w:rPr>
                <w:color w:val="000000"/>
                <w:sz w:val="18"/>
                <w:szCs w:val="18"/>
              </w:rPr>
            </w:pPr>
            <w:r w:rsidRPr="003E4EE8">
              <w:rPr>
                <w:color w:val="000000"/>
                <w:sz w:val="18"/>
                <w:szCs w:val="18"/>
              </w:rPr>
              <w:t>IF: VGG-16</w:t>
            </w:r>
          </w:p>
          <w:p w14:paraId="17C760A3" w14:textId="6AEB183E" w:rsidR="00112CBD" w:rsidRPr="003E4EE8" w:rsidRDefault="00112CBD" w:rsidP="004D3864">
            <w:pPr>
              <w:ind w:firstLine="0"/>
              <w:jc w:val="center"/>
              <w:rPr>
                <w:color w:val="000000"/>
                <w:sz w:val="18"/>
                <w:szCs w:val="18"/>
              </w:rPr>
            </w:pPr>
            <w:r w:rsidRPr="003E4EE8">
              <w:rPr>
                <w:color w:val="000000"/>
                <w:sz w:val="18"/>
                <w:szCs w:val="18"/>
              </w:rPr>
              <w:t>TF: Sentence Encoder</w:t>
            </w:r>
          </w:p>
        </w:tc>
        <w:tc>
          <w:tcPr>
            <w:tcW w:w="1800" w:type="dxa"/>
            <w:vMerge w:val="restart"/>
            <w:vAlign w:val="center"/>
          </w:tcPr>
          <w:p w14:paraId="4B8D5ABF" w14:textId="4A937E84" w:rsidR="00112CBD" w:rsidRPr="003E4EE8" w:rsidRDefault="00112CBD" w:rsidP="004D3864">
            <w:pPr>
              <w:ind w:firstLine="0"/>
              <w:jc w:val="center"/>
              <w:rPr>
                <w:color w:val="000000"/>
                <w:sz w:val="18"/>
                <w:szCs w:val="18"/>
              </w:rPr>
            </w:pPr>
            <w:r w:rsidRPr="003E4EE8">
              <w:rPr>
                <w:color w:val="000000"/>
                <w:sz w:val="18"/>
                <w:szCs w:val="18"/>
              </w:rPr>
              <w:t>Flicker8K &amp; Twitter Images:</w:t>
            </w:r>
          </w:p>
          <w:p w14:paraId="6A901845" w14:textId="77777777" w:rsidR="00112CBD" w:rsidRPr="003E4EE8" w:rsidRDefault="00112CBD" w:rsidP="004D3864">
            <w:pPr>
              <w:ind w:firstLine="0"/>
              <w:jc w:val="center"/>
              <w:rPr>
                <w:color w:val="000000"/>
                <w:sz w:val="18"/>
                <w:szCs w:val="18"/>
              </w:rPr>
            </w:pPr>
            <w:r w:rsidRPr="003E4EE8">
              <w:rPr>
                <w:color w:val="000000"/>
                <w:sz w:val="18"/>
                <w:szCs w:val="18"/>
              </w:rPr>
              <w:t>7K Memes</w:t>
            </w:r>
          </w:p>
          <w:p w14:paraId="56D30376" w14:textId="0FE8D523" w:rsidR="00112CBD" w:rsidRPr="003E4EE8" w:rsidRDefault="00112CBD" w:rsidP="004D3864">
            <w:pPr>
              <w:ind w:firstLine="0"/>
              <w:jc w:val="center"/>
              <w:rPr>
                <w:color w:val="000000"/>
                <w:sz w:val="18"/>
                <w:szCs w:val="18"/>
              </w:rPr>
            </w:pPr>
            <w:r w:rsidRPr="003E4EE8">
              <w:rPr>
                <w:color w:val="000000"/>
                <w:sz w:val="18"/>
                <w:szCs w:val="18"/>
              </w:rPr>
              <w:t>7K non-Memes</w:t>
            </w:r>
          </w:p>
        </w:tc>
        <w:tc>
          <w:tcPr>
            <w:tcW w:w="2610" w:type="dxa"/>
            <w:vAlign w:val="center"/>
          </w:tcPr>
          <w:p w14:paraId="7838B32F" w14:textId="0F69583D" w:rsidR="00112CBD" w:rsidRPr="003E4EE8" w:rsidRDefault="00112CBD" w:rsidP="004D3864">
            <w:pPr>
              <w:ind w:firstLine="0"/>
              <w:jc w:val="center"/>
              <w:rPr>
                <w:color w:val="000000"/>
                <w:sz w:val="18"/>
                <w:szCs w:val="18"/>
              </w:rPr>
            </w:pPr>
            <w:r w:rsidRPr="003E4EE8">
              <w:rPr>
                <w:color w:val="000000"/>
                <w:sz w:val="18"/>
                <w:szCs w:val="18"/>
              </w:rPr>
              <w:t>F1-score: 0.98</w:t>
            </w:r>
          </w:p>
        </w:tc>
      </w:tr>
      <w:tr w:rsidR="00112CBD" w14:paraId="57A5D7B7" w14:textId="77777777" w:rsidTr="00807A88">
        <w:trPr>
          <w:trHeight w:val="611"/>
        </w:trPr>
        <w:tc>
          <w:tcPr>
            <w:tcW w:w="1206" w:type="dxa"/>
            <w:vMerge/>
            <w:vAlign w:val="center"/>
          </w:tcPr>
          <w:p w14:paraId="54164813" w14:textId="77777777" w:rsidR="00112CBD" w:rsidRPr="003E4EE8" w:rsidRDefault="00112CBD" w:rsidP="004D3864">
            <w:pPr>
              <w:ind w:firstLine="0"/>
              <w:jc w:val="center"/>
              <w:rPr>
                <w:color w:val="000000"/>
                <w:sz w:val="18"/>
                <w:szCs w:val="18"/>
              </w:rPr>
            </w:pPr>
          </w:p>
        </w:tc>
        <w:tc>
          <w:tcPr>
            <w:tcW w:w="1404" w:type="dxa"/>
            <w:vAlign w:val="center"/>
          </w:tcPr>
          <w:p w14:paraId="7FBDB2B6" w14:textId="607BB09D" w:rsidR="00112CBD" w:rsidRPr="003E4EE8" w:rsidRDefault="00112CBD" w:rsidP="002E278B">
            <w:pPr>
              <w:ind w:firstLine="0"/>
              <w:jc w:val="center"/>
              <w:rPr>
                <w:color w:val="000000"/>
                <w:sz w:val="18"/>
                <w:szCs w:val="18"/>
              </w:rPr>
            </w:pPr>
            <w:r w:rsidRPr="003E4EE8">
              <w:rPr>
                <w:color w:val="000000"/>
                <w:sz w:val="18"/>
                <w:szCs w:val="18"/>
              </w:rPr>
              <w:t xml:space="preserve">CCA </w:t>
            </w:r>
            <w:r w:rsidRPr="003E4EE8">
              <w:rPr>
                <w:i/>
                <w:iCs/>
                <w:color w:val="000000"/>
                <w:sz w:val="18"/>
                <w:szCs w:val="18"/>
              </w:rPr>
              <w:fldChar w:fldCharType="begin"/>
            </w:r>
            <w:r w:rsidRPr="003E4EE8">
              <w:rPr>
                <w:i/>
                <w:iCs/>
                <w:color w:val="000000"/>
                <w:sz w:val="18"/>
                <w:szCs w:val="18"/>
              </w:rPr>
              <w:instrText xml:space="preserve"> ADDIN ZOTERO_ITEM CSL_CITATION {"citationID":"7gpWSTbD","properties":{"formattedCitation":"[15]","plainCitation":"[15]","noteIndex":0},"citationItems":[{"id":395,"uris":["http://zotero.org/users/7276241/items/MDZ9JFBG"],"itemData":{"id":395,"type":"article-journal","abstract":"We present a general method using kernel canonical correlation analysis to learn a semantic representation to web images and their associated text. The semantic space provides a common representation and enables a comparison between the text and images. In the experiments, we look at two approaches of retrieving images based on only their content from a text query. We compare orthogonalization approaches against a standard cross-representation retrieval technique known as the generalized vector space model.","container-title":"Neural Computation","DOI":"10.1162/0899766042321814","ISSN":"0899-7667","issue":"12","note":"event-title: Neural Computation","page":"2639-2664","source":"IEEE Xplore","title":"Canonical Correlation Analysis: An Overview with Application to Learning Methods","title-short":"Canonical Correlation Analysis","volume":"16","author":[{"family":"Hardoon","given":"David R."},{"family":"Szedmak","given":"Sandor"},{"family":"Shawe-Taylor","given":"John"}],"issued":{"date-parts":[["2004",12]]}}}],"schema":"https://github.com/citation-style-language/schema/raw/master/csl-citation.json"} </w:instrText>
            </w:r>
            <w:r w:rsidRPr="003E4EE8">
              <w:rPr>
                <w:i/>
                <w:iCs/>
                <w:color w:val="000000"/>
                <w:sz w:val="18"/>
                <w:szCs w:val="18"/>
              </w:rPr>
              <w:fldChar w:fldCharType="separate"/>
            </w:r>
            <w:r w:rsidRPr="003E4EE8">
              <w:rPr>
                <w:sz w:val="18"/>
                <w:szCs w:val="18"/>
              </w:rPr>
              <w:t>[15]</w:t>
            </w:r>
            <w:r w:rsidRPr="003E4EE8">
              <w:rPr>
                <w:color w:val="000000"/>
                <w:sz w:val="18"/>
                <w:szCs w:val="18"/>
              </w:rPr>
              <w:fldChar w:fldCharType="end"/>
            </w:r>
            <w:r w:rsidRPr="003E4EE8">
              <w:rPr>
                <w:color w:val="000000"/>
                <w:sz w:val="18"/>
                <w:szCs w:val="18"/>
              </w:rPr>
              <w:t xml:space="preserve"> </w:t>
            </w:r>
          </w:p>
          <w:p w14:paraId="75D7D0FF" w14:textId="09AB032C" w:rsidR="00112CBD" w:rsidRPr="003E4EE8" w:rsidRDefault="00112CBD" w:rsidP="004D3864">
            <w:pPr>
              <w:ind w:firstLine="0"/>
              <w:jc w:val="center"/>
              <w:rPr>
                <w:color w:val="000000"/>
                <w:sz w:val="18"/>
                <w:szCs w:val="18"/>
              </w:rPr>
            </w:pPr>
            <w:r w:rsidRPr="003E4EE8">
              <w:rPr>
                <w:color w:val="000000"/>
                <w:sz w:val="18"/>
                <w:szCs w:val="18"/>
              </w:rPr>
              <w:t xml:space="preserve">(Used by </w:t>
            </w:r>
            <w:r w:rsidRPr="003E4EE8">
              <w:rPr>
                <w:color w:val="000000"/>
                <w:sz w:val="18"/>
                <w:szCs w:val="18"/>
              </w:rPr>
              <w:fldChar w:fldCharType="begin"/>
            </w:r>
            <w:r w:rsidRPr="003E4EE8">
              <w:rPr>
                <w:color w:val="000000"/>
                <w:sz w:val="18"/>
                <w:szCs w:val="18"/>
              </w:rPr>
              <w:instrText xml:space="preserve"> ADDIN ZOTERO_ITEM CSL_CITATION {"citationID":"TYcA4rKw","properties":{"formattedCitation":"[13]","plainCitation":"[13]","noteIndex":0},"citationItems":[{"id":356,"uris":["http://zotero.org/users/7276241/items/B7GUU3X7"],"itemData":{"id":356,"type":"paper-conference","container-title":"Proceedings of the 16th International Conference on Web Information Systems and Technologies","DOI":"10.5220/0010176303530360","event-place":"Budapest, Hungary","event-title":"16th International Conference on Web Information Systems and Technologies","ISBN":"978-989-758-478-7","language":"en","page":"353-360","publisher":"SCITEPRESS - Science and Technology Publications","publisher-place":"Budapest, Hungary","source":"DOI.org (Crossref)","title":"Meme vs. Non-meme Classification using Visuo-linguistic Association","title-short":"Meme vs. Non-meme Classification using Visuo-linguistic Association","URL":"https://www.scitepress.org/DigitalLibrary/Link.aspx?doi=10.5220/0010176303530360","author":[{"family":"Sharma","given":"Chhavi"},{"family":"Pulabaigari","given":"Viswanath"},{"family":"Das","given":"Amitava"}],"accessed":{"date-parts":[["2022",11,22]]},"issued":{"date-parts":[["2020"]]}}}],"schema":"https://github.com/citation-style-language/schema/raw/master/csl-citation.json"} </w:instrText>
            </w:r>
            <w:r w:rsidRPr="003E4EE8">
              <w:rPr>
                <w:color w:val="000000"/>
                <w:sz w:val="18"/>
                <w:szCs w:val="18"/>
              </w:rPr>
              <w:fldChar w:fldCharType="separate"/>
            </w:r>
            <w:r w:rsidRPr="003E4EE8">
              <w:rPr>
                <w:color w:val="000000"/>
                <w:sz w:val="18"/>
                <w:szCs w:val="18"/>
              </w:rPr>
              <w:t>[13]</w:t>
            </w:r>
            <w:r w:rsidRPr="003E4EE8">
              <w:rPr>
                <w:color w:val="000000"/>
                <w:sz w:val="18"/>
                <w:szCs w:val="18"/>
              </w:rPr>
              <w:fldChar w:fldCharType="end"/>
            </w:r>
            <w:r w:rsidRPr="003E4EE8">
              <w:rPr>
                <w:color w:val="000000"/>
                <w:sz w:val="18"/>
                <w:szCs w:val="18"/>
              </w:rPr>
              <w:t>)</w:t>
            </w:r>
          </w:p>
        </w:tc>
        <w:tc>
          <w:tcPr>
            <w:tcW w:w="1530" w:type="dxa"/>
            <w:vMerge/>
            <w:vAlign w:val="center"/>
          </w:tcPr>
          <w:p w14:paraId="7379CD81" w14:textId="77777777" w:rsidR="00112CBD" w:rsidRPr="003E4EE8" w:rsidRDefault="00112CBD" w:rsidP="004D3864">
            <w:pPr>
              <w:ind w:firstLine="0"/>
              <w:jc w:val="center"/>
              <w:rPr>
                <w:color w:val="000000"/>
                <w:sz w:val="18"/>
                <w:szCs w:val="18"/>
              </w:rPr>
            </w:pPr>
          </w:p>
        </w:tc>
        <w:tc>
          <w:tcPr>
            <w:tcW w:w="1800" w:type="dxa"/>
            <w:vMerge/>
            <w:vAlign w:val="center"/>
          </w:tcPr>
          <w:p w14:paraId="22CDCC45" w14:textId="77777777" w:rsidR="00112CBD" w:rsidRPr="003E4EE8" w:rsidRDefault="00112CBD" w:rsidP="004D3864">
            <w:pPr>
              <w:ind w:firstLine="0"/>
              <w:jc w:val="center"/>
              <w:rPr>
                <w:color w:val="000000"/>
                <w:sz w:val="18"/>
                <w:szCs w:val="18"/>
              </w:rPr>
            </w:pPr>
          </w:p>
        </w:tc>
        <w:tc>
          <w:tcPr>
            <w:tcW w:w="2610" w:type="dxa"/>
            <w:vAlign w:val="center"/>
          </w:tcPr>
          <w:p w14:paraId="4C223707" w14:textId="6F7537B4" w:rsidR="00112CBD" w:rsidRPr="003E4EE8" w:rsidRDefault="00112CBD" w:rsidP="004D3864">
            <w:pPr>
              <w:ind w:firstLine="0"/>
              <w:jc w:val="center"/>
              <w:rPr>
                <w:color w:val="000000"/>
                <w:sz w:val="18"/>
                <w:szCs w:val="18"/>
              </w:rPr>
            </w:pPr>
            <w:r w:rsidRPr="003E4EE8">
              <w:rPr>
                <w:color w:val="000000"/>
                <w:sz w:val="18"/>
                <w:szCs w:val="18"/>
              </w:rPr>
              <w:t>F1-score: 0.99</w:t>
            </w:r>
          </w:p>
        </w:tc>
      </w:tr>
      <w:tr w:rsidR="00112CBD" w14:paraId="12993289" w14:textId="77777777" w:rsidTr="00CF1E41">
        <w:trPr>
          <w:trHeight w:val="1619"/>
        </w:trPr>
        <w:tc>
          <w:tcPr>
            <w:tcW w:w="1206" w:type="dxa"/>
            <w:vAlign w:val="center"/>
          </w:tcPr>
          <w:p w14:paraId="2C9AD6E4" w14:textId="42E67627" w:rsidR="00706AFF" w:rsidRPr="003E4EE8" w:rsidRDefault="00112CBD" w:rsidP="004D3864">
            <w:pPr>
              <w:ind w:firstLine="0"/>
              <w:jc w:val="center"/>
              <w:rPr>
                <w:color w:val="000000"/>
                <w:sz w:val="18"/>
                <w:szCs w:val="18"/>
              </w:rPr>
            </w:pPr>
            <w:r w:rsidRPr="003E4EE8">
              <w:rPr>
                <w:color w:val="000000"/>
                <w:sz w:val="18"/>
                <w:szCs w:val="18"/>
              </w:rPr>
              <w:t>Multi-Label Hierarchical Meme Classification</w:t>
            </w:r>
          </w:p>
        </w:tc>
        <w:tc>
          <w:tcPr>
            <w:tcW w:w="1404" w:type="dxa"/>
            <w:vAlign w:val="center"/>
          </w:tcPr>
          <w:p w14:paraId="4B32C55D" w14:textId="73F0F0AA" w:rsidR="00706AFF" w:rsidRPr="003E4EE8" w:rsidRDefault="00112CBD" w:rsidP="00112CBD">
            <w:pPr>
              <w:ind w:firstLine="0"/>
              <w:jc w:val="center"/>
              <w:rPr>
                <w:color w:val="000000"/>
                <w:sz w:val="18"/>
                <w:szCs w:val="18"/>
              </w:rPr>
            </w:pPr>
            <w:r w:rsidRPr="003E4EE8">
              <w:rPr>
                <w:color w:val="000000"/>
                <w:sz w:val="18"/>
                <w:szCs w:val="18"/>
              </w:rPr>
              <w:t xml:space="preserve">Multi-Modal Architecture of CNN on Aggregated Features </w:t>
            </w:r>
            <w:r w:rsidRPr="003E4EE8">
              <w:rPr>
                <w:color w:val="000000"/>
                <w:sz w:val="18"/>
                <w:szCs w:val="18"/>
              </w:rPr>
              <w:fldChar w:fldCharType="begin"/>
            </w:r>
            <w:r w:rsidRPr="003E4EE8">
              <w:rPr>
                <w:color w:val="000000"/>
                <w:sz w:val="18"/>
                <w:szCs w:val="18"/>
              </w:rPr>
              <w:instrText xml:space="preserve"> ADDIN ZOTERO_ITEM CSL_CITATION {"citationID":"A5SoJH4W","properties":{"formattedCitation":"[16]","plainCitation":"[16]","noteIndex":0},"citationItems":[{"id":363,"uris":["http://zotero.org/users/7276241/items/52L2ECKM"],"itemData":{"id":363,"type":"article","abstract":"In this article, we describe the system that we used for the memotion analysis challenge, which is Task 8 of SemEval-2020. This challenge had three subtasks where affect based sentiment classification of the memes was required along with intensities. The system we proposed combines the three tasks into a single one by representing it as multi-label hierarchical classification problem.Here,Multi-Task learning or Joint learning Procedure is used to train our model.We have used dual channels to extract text and image based features from separate Deep Neural Network Backbone and aggregate them to create task specific features. These task specific aggregated feature vectors ware then passed on to smaller networks with dense layers, each one assigned for predicting one type of fine grain sentiment label. Our Proposed method show the superiority of this system in few tasks to other best models from the challenge.","note":"arXiv:2005.10915 [cs]","number":"arXiv:2005.10915","publisher":"arXiv","source":"arXiv.org","title":"Team Neuro at SemEval-2020 Task 8: Multi-Modal Fine Grain Emotion Classification of Memes using Multitask Learning","title-short":"Team Neuro at SemEval-2020 Task 8","URL":"http://arxiv.org/abs/2005.10915","author":[{"family":"Das","given":"Sourya Dipta"},{"family":"Mandal","given":"Soumil"}],"accessed":{"date-parts":[["2022",11,23]]},"issued":{"date-parts":[["2020",5,21]]}}}],"schema":"https://github.com/citation-style-language/schema/raw/master/csl-citation.json"} </w:instrText>
            </w:r>
            <w:r w:rsidRPr="003E4EE8">
              <w:rPr>
                <w:color w:val="000000"/>
                <w:sz w:val="18"/>
                <w:szCs w:val="18"/>
              </w:rPr>
              <w:fldChar w:fldCharType="separate"/>
            </w:r>
            <w:r w:rsidRPr="003E4EE8">
              <w:rPr>
                <w:sz w:val="18"/>
                <w:szCs w:val="18"/>
              </w:rPr>
              <w:t>[16]</w:t>
            </w:r>
            <w:r w:rsidRPr="003E4EE8">
              <w:rPr>
                <w:color w:val="000000"/>
                <w:sz w:val="18"/>
                <w:szCs w:val="18"/>
              </w:rPr>
              <w:fldChar w:fldCharType="end"/>
            </w:r>
          </w:p>
        </w:tc>
        <w:tc>
          <w:tcPr>
            <w:tcW w:w="1530" w:type="dxa"/>
            <w:vAlign w:val="center"/>
          </w:tcPr>
          <w:p w14:paraId="6819CC90" w14:textId="04BB73CB" w:rsidR="00706AFF" w:rsidRPr="003E4EE8" w:rsidRDefault="00112CBD" w:rsidP="004D3864">
            <w:pPr>
              <w:ind w:firstLine="0"/>
              <w:jc w:val="center"/>
              <w:rPr>
                <w:color w:val="000000"/>
                <w:sz w:val="18"/>
                <w:szCs w:val="18"/>
              </w:rPr>
            </w:pPr>
            <w:r w:rsidRPr="003E4EE8">
              <w:rPr>
                <w:color w:val="000000"/>
                <w:sz w:val="18"/>
                <w:szCs w:val="18"/>
              </w:rPr>
              <w:t>IF: ResNet</w:t>
            </w:r>
            <w:r w:rsidR="00883060" w:rsidRPr="003E4EE8">
              <w:rPr>
                <w:color w:val="000000"/>
                <w:sz w:val="18"/>
                <w:szCs w:val="18"/>
              </w:rPr>
              <w:t xml:space="preserve"> (SE18, 18, 34)</w:t>
            </w:r>
          </w:p>
          <w:p w14:paraId="75CA6722" w14:textId="0111B90A" w:rsidR="00112CBD" w:rsidRPr="003E4EE8" w:rsidRDefault="00112CBD" w:rsidP="00112CBD">
            <w:pPr>
              <w:ind w:firstLine="0"/>
              <w:jc w:val="center"/>
              <w:rPr>
                <w:color w:val="000000"/>
                <w:sz w:val="18"/>
                <w:szCs w:val="18"/>
              </w:rPr>
            </w:pPr>
            <w:r w:rsidRPr="003E4EE8">
              <w:rPr>
                <w:color w:val="000000"/>
                <w:sz w:val="18"/>
                <w:szCs w:val="18"/>
              </w:rPr>
              <w:t>TF: SentencePiece Processor</w:t>
            </w:r>
            <w:r w:rsidRPr="003E4EE8">
              <w:rPr>
                <w:i/>
                <w:iCs/>
                <w:color w:val="000000"/>
                <w:sz w:val="18"/>
                <w:szCs w:val="18"/>
              </w:rPr>
              <w:t xml:space="preserve"> </w:t>
            </w:r>
            <w:r w:rsidRPr="003E4EE8">
              <w:rPr>
                <w:i/>
                <w:iCs/>
                <w:color w:val="000000"/>
                <w:sz w:val="18"/>
                <w:szCs w:val="18"/>
              </w:rPr>
              <w:fldChar w:fldCharType="begin"/>
            </w:r>
            <w:r w:rsidRPr="003E4EE8">
              <w:rPr>
                <w:i/>
                <w:iCs/>
                <w:color w:val="000000"/>
                <w:sz w:val="18"/>
                <w:szCs w:val="18"/>
              </w:rPr>
              <w:instrText xml:space="preserve"> ADDIN ZOTERO_ITEM CSL_CITATION {"citationID":"hiHLgMbb","properties":{"formattedCitation":"[17]","plainCitation":"[17]","noteIndex":0},"citationItems":[{"id":367,"uris":["http://zotero.org/users/7276241/items/P3MUR8F2"],"itemData":{"id":367,"type":"article","abstract":"This paper describes SentencePiece, a language-independent subword tokenizer and detokenizer designed for Neural-based text processing, including Neural Machine Translation. It provides open-source C++ and Python implementations for subword units. While existing subword segmentation tools assume that the input is pre-tokenized into word sequences, SentencePiece can train subword models directly from raw sentences, which allows us to make a purely end-to-end and language independent system. We perform a validation experiment of NMT on English-Japanese machine translation, and find that it is possible to achieve comparable accuracy to direct subword training from raw sentences. We also compare the performance of subword training and segmentation with various configurations. SentencePiece is available under the Apache 2 license at https://github.com/google/sentencepiece.","DOI":"10.48550/arXiv.1808.06226","note":"arXiv:1808.06226 [cs]","number":"arXiv:1808.06226","publisher":"arXiv","source":"arXiv.org","title":"SentencePiece: A simple and language independent subword tokenizer and detokenizer for Neural Text Processing","title-short":"SentencePiece","URL":"http://arxiv.org/abs/1808.06226","author":[{"family":"Kudo","given":"Taku"},{"family":"Richardson","given":"John"}],"accessed":{"date-parts":[["2022",11,23]]},"issued":{"date-parts":[["2018",8,19]]}}}],"schema":"https://github.com/citation-style-language/schema/raw/master/csl-citation.json"} </w:instrText>
            </w:r>
            <w:r w:rsidRPr="003E4EE8">
              <w:rPr>
                <w:i/>
                <w:iCs/>
                <w:color w:val="000000"/>
                <w:sz w:val="18"/>
                <w:szCs w:val="18"/>
              </w:rPr>
              <w:fldChar w:fldCharType="separate"/>
            </w:r>
            <w:r w:rsidRPr="003E4EE8">
              <w:rPr>
                <w:sz w:val="18"/>
                <w:szCs w:val="18"/>
              </w:rPr>
              <w:t>[17]</w:t>
            </w:r>
            <w:r w:rsidRPr="003E4EE8">
              <w:rPr>
                <w:color w:val="000000"/>
                <w:sz w:val="18"/>
                <w:szCs w:val="18"/>
              </w:rPr>
              <w:fldChar w:fldCharType="end"/>
            </w:r>
            <w:r w:rsidRPr="003E4EE8">
              <w:rPr>
                <w:color w:val="000000"/>
                <w:sz w:val="18"/>
                <w:szCs w:val="18"/>
              </w:rPr>
              <w:t xml:space="preserve"> then DNN of LSTM &amp; GRU</w:t>
            </w:r>
          </w:p>
        </w:tc>
        <w:tc>
          <w:tcPr>
            <w:tcW w:w="1800" w:type="dxa"/>
            <w:vAlign w:val="center"/>
          </w:tcPr>
          <w:p w14:paraId="7A68CC47" w14:textId="11617645" w:rsidR="00706AFF" w:rsidRPr="003E4EE8" w:rsidRDefault="002D6158" w:rsidP="004D3864">
            <w:pPr>
              <w:ind w:firstLine="0"/>
              <w:jc w:val="center"/>
              <w:rPr>
                <w:color w:val="000000"/>
                <w:sz w:val="18"/>
                <w:szCs w:val="18"/>
              </w:rPr>
            </w:pPr>
            <w:r w:rsidRPr="003E4EE8">
              <w:rPr>
                <w:color w:val="000000"/>
                <w:sz w:val="18"/>
                <w:szCs w:val="18"/>
              </w:rPr>
              <w:t xml:space="preserve">Memotion Dataset: 7K Memes </w:t>
            </w:r>
            <w:r w:rsidRPr="003E4EE8">
              <w:rPr>
                <w:color w:val="000000"/>
                <w:sz w:val="18"/>
                <w:szCs w:val="18"/>
              </w:rPr>
              <w:fldChar w:fldCharType="begin"/>
            </w:r>
            <w:r w:rsidR="00AA2B56" w:rsidRPr="003E4EE8">
              <w:rPr>
                <w:color w:val="000000"/>
                <w:sz w:val="18"/>
                <w:szCs w:val="18"/>
              </w:rPr>
              <w:instrText xml:space="preserve"> ADDIN ZOTERO_ITEM CSL_CITATION {"citationID":"a1nb70eo8pn","properties":{"formattedCitation":"[23]","plainCitation":"[23]","noteIndex":0},"citationItems":[{"id":397,"uris":["http://zotero.org/users/7276241/items/LRVCIANS"],"itemData":{"id":397,"type":"webpage","abstract":"Dataset for sentiment classification of memes | Memotion Analysis | Semeval","language":"en","title":"Memotion Dataset 7k","URL":"https://www.kaggle.com/datasets/abe12cc1fbe90bb29b63a0438028e1a7c989789bf217c9d54dc05aca186cbd4c","author":[{"family":"Scott","given":"William"}],"accessed":{"date-parts":[["2022",11,24]]},"issued":{"date-parts":[["2020"]]}}}],"schema":"https://github.com/citation-style-language/schema/raw/master/csl-citation.json"} </w:instrText>
            </w:r>
            <w:r w:rsidRPr="003E4EE8">
              <w:rPr>
                <w:color w:val="000000"/>
                <w:sz w:val="18"/>
                <w:szCs w:val="18"/>
              </w:rPr>
              <w:fldChar w:fldCharType="separate"/>
            </w:r>
            <w:r w:rsidR="00AA2B56" w:rsidRPr="003E4EE8">
              <w:rPr>
                <w:sz w:val="18"/>
                <w:szCs w:val="18"/>
              </w:rPr>
              <w:t>[23]</w:t>
            </w:r>
            <w:r w:rsidRPr="003E4EE8">
              <w:rPr>
                <w:color w:val="000000"/>
                <w:sz w:val="18"/>
                <w:szCs w:val="18"/>
              </w:rPr>
              <w:fldChar w:fldCharType="end"/>
            </w:r>
          </w:p>
          <w:p w14:paraId="70E38832" w14:textId="4530C0FF" w:rsidR="002D6158" w:rsidRPr="003E4EE8" w:rsidRDefault="002D6158" w:rsidP="004D3864">
            <w:pPr>
              <w:ind w:firstLine="0"/>
              <w:jc w:val="center"/>
              <w:rPr>
                <w:color w:val="000000"/>
                <w:sz w:val="18"/>
                <w:szCs w:val="18"/>
              </w:rPr>
            </w:pPr>
          </w:p>
        </w:tc>
        <w:tc>
          <w:tcPr>
            <w:tcW w:w="2610" w:type="dxa"/>
            <w:vAlign w:val="center"/>
          </w:tcPr>
          <w:p w14:paraId="4CAC72D3" w14:textId="0FF06C87" w:rsidR="00527DB6" w:rsidRPr="003E4EE8" w:rsidRDefault="00527DB6" w:rsidP="00527DB6">
            <w:pPr>
              <w:ind w:firstLine="0"/>
              <w:jc w:val="center"/>
              <w:rPr>
                <w:color w:val="000000"/>
                <w:sz w:val="18"/>
                <w:szCs w:val="18"/>
              </w:rPr>
            </w:pPr>
            <w:r w:rsidRPr="003E4EE8">
              <w:rPr>
                <w:color w:val="000000"/>
                <w:sz w:val="18"/>
                <w:szCs w:val="18"/>
              </w:rPr>
              <w:t>Average-Macro F1-score: 0.3946</w:t>
            </w:r>
          </w:p>
          <w:p w14:paraId="63ECE850" w14:textId="0325598C" w:rsidR="00527DB6" w:rsidRPr="003E4EE8" w:rsidRDefault="00527DB6" w:rsidP="00527DB6">
            <w:pPr>
              <w:ind w:firstLine="0"/>
              <w:jc w:val="center"/>
              <w:rPr>
                <w:color w:val="000000"/>
                <w:sz w:val="18"/>
                <w:szCs w:val="18"/>
              </w:rPr>
            </w:pPr>
            <w:r w:rsidRPr="003E4EE8">
              <w:rPr>
                <w:color w:val="000000"/>
                <w:sz w:val="18"/>
                <w:szCs w:val="18"/>
              </w:rPr>
              <w:t>Average-Micro F1-score: 0.53697</w:t>
            </w:r>
          </w:p>
        </w:tc>
      </w:tr>
      <w:tr w:rsidR="00112CBD" w14:paraId="0AC088F7" w14:textId="77777777" w:rsidTr="00807A88">
        <w:tc>
          <w:tcPr>
            <w:tcW w:w="1206" w:type="dxa"/>
            <w:vAlign w:val="center"/>
          </w:tcPr>
          <w:p w14:paraId="7F254524" w14:textId="72FF6C31" w:rsidR="00706AFF" w:rsidRPr="003E4EE8" w:rsidRDefault="009E2A2D" w:rsidP="004D3864">
            <w:pPr>
              <w:ind w:firstLine="0"/>
              <w:jc w:val="center"/>
              <w:rPr>
                <w:color w:val="000000"/>
                <w:sz w:val="18"/>
                <w:szCs w:val="18"/>
              </w:rPr>
            </w:pPr>
            <w:r w:rsidRPr="003E4EE8">
              <w:rPr>
                <w:color w:val="000000"/>
                <w:sz w:val="18"/>
                <w:szCs w:val="18"/>
              </w:rPr>
              <w:t>Meme Clustering &amp; Classification</w:t>
            </w:r>
          </w:p>
        </w:tc>
        <w:tc>
          <w:tcPr>
            <w:tcW w:w="1404" w:type="dxa"/>
            <w:vAlign w:val="center"/>
          </w:tcPr>
          <w:p w14:paraId="432B2A07" w14:textId="2CFC30B7" w:rsidR="00706AFF" w:rsidRPr="003E4EE8" w:rsidRDefault="0013251A" w:rsidP="006F37BB">
            <w:pPr>
              <w:ind w:firstLine="0"/>
              <w:jc w:val="center"/>
              <w:rPr>
                <w:color w:val="000000"/>
                <w:sz w:val="18"/>
                <w:szCs w:val="18"/>
              </w:rPr>
            </w:pPr>
            <w:r w:rsidRPr="003E4EE8">
              <w:rPr>
                <w:color w:val="000000"/>
                <w:sz w:val="18"/>
                <w:szCs w:val="18"/>
              </w:rPr>
              <w:t xml:space="preserve">DeepCluster </w:t>
            </w:r>
            <w:r w:rsidR="006F37BB" w:rsidRPr="003E4EE8">
              <w:rPr>
                <w:color w:val="000000"/>
                <w:sz w:val="18"/>
                <w:szCs w:val="18"/>
              </w:rPr>
              <w:fldChar w:fldCharType="begin"/>
            </w:r>
            <w:r w:rsidR="00AA2B56" w:rsidRPr="003E4EE8">
              <w:rPr>
                <w:color w:val="000000"/>
                <w:sz w:val="18"/>
                <w:szCs w:val="18"/>
              </w:rPr>
              <w:instrText xml:space="preserve"> ADDIN ZOTERO_ITEM CSL_CITATION {"citationID":"HT3786Uy","properties":{"formattedCitation":"[3]","plainCitation":"[3]","noteIndex":0},"citationItems":[{"id":336,"uris":["http://zotero.org/users/7276241/items/INHK3XK3"],"itemData":{"id":336,"type":"article","abstract":"Clustering is a class of unsupervised learning methods that has been extensively applied and studied in computer vision. Little work has been done to adapt it to the end-to-end training of visual features on large scale datasets. In this work, we present DeepCluster, a clustering method that jointly learns the parameters of a neural network and the cluster assignments of the resulting features. DeepCluster iteratively groups the features with a standard clustering algorithm, k-means, and uses the subsequent assignments as supervision to update the weights of the network. We apply DeepCluster to the unsupervised training of convolutional neural networks on large datasets like ImageNet and YFCC100M. The resulting model outperforms the current state of the art by a significant margin on all the standard benchmarks.","DOI":"10.48550/arXiv.1807.05520","note":"arXiv:1807.05520 [cs]","number":"arXiv:1807.05520","publisher":"arXiv","source":"arXiv.org","title":"Deep Clustering for Unsupervised Learning of Visual Features","URL":"http://arxiv.org/abs/1807.05520","author":[{"family":"Caron","given":"Mathilde"},{"family":"Bojanowski","given":"Piotr"},{"family":"Joulin","given":"Armand"},{"family":"Douze","given":"Matthijs"}],"accessed":{"date-parts":[["2022",11,19]]},"issued":{"date-parts":[["2019",3,18]]}}}],"schema":"https://github.com/citation-style-language/schema/raw/master/csl-citation.json"} </w:instrText>
            </w:r>
            <w:r w:rsidR="006F37BB" w:rsidRPr="003E4EE8">
              <w:rPr>
                <w:color w:val="000000"/>
                <w:sz w:val="18"/>
                <w:szCs w:val="18"/>
              </w:rPr>
              <w:fldChar w:fldCharType="separate"/>
            </w:r>
            <w:r w:rsidR="006F37BB" w:rsidRPr="003E4EE8">
              <w:rPr>
                <w:color w:val="000000"/>
                <w:sz w:val="18"/>
                <w:szCs w:val="18"/>
              </w:rPr>
              <w:t>[3]</w:t>
            </w:r>
            <w:r w:rsidR="006F37BB" w:rsidRPr="003E4EE8">
              <w:rPr>
                <w:color w:val="000000"/>
                <w:sz w:val="18"/>
                <w:szCs w:val="18"/>
              </w:rPr>
              <w:fldChar w:fldCharType="end"/>
            </w:r>
          </w:p>
          <w:p w14:paraId="53DA6319" w14:textId="2480571B" w:rsidR="0013251A" w:rsidRPr="003E4EE8" w:rsidRDefault="0013251A" w:rsidP="004D3864">
            <w:pPr>
              <w:ind w:firstLine="0"/>
              <w:jc w:val="center"/>
              <w:rPr>
                <w:color w:val="000000"/>
                <w:sz w:val="18"/>
                <w:szCs w:val="18"/>
              </w:rPr>
            </w:pPr>
            <w:r w:rsidRPr="003E4EE8">
              <w:rPr>
                <w:color w:val="000000"/>
                <w:sz w:val="18"/>
                <w:szCs w:val="18"/>
              </w:rPr>
              <w:t xml:space="preserve">(Used by </w:t>
            </w:r>
            <w:r w:rsidRPr="003E4EE8">
              <w:rPr>
                <w:color w:val="000000"/>
                <w:sz w:val="18"/>
                <w:szCs w:val="18"/>
              </w:rPr>
              <w:fldChar w:fldCharType="begin"/>
            </w:r>
            <w:r w:rsidR="00AA2B56" w:rsidRPr="003E4EE8">
              <w:rPr>
                <w:color w:val="000000"/>
                <w:sz w:val="18"/>
                <w:szCs w:val="18"/>
              </w:rPr>
              <w:instrText xml:space="preserve"> ADDIN ZOTERO_ITEM CSL_CITATION {"citationID":"auvfc9v9l3","properties":{"formattedCitation":"[2]","plainCitation":"[2]","noteIndex":0},"citationItems":[{"id":333,"uris":["http://zotero.org/users/7276241/items/L72BBDJY"],"itemData":{"id":333,"type":"article","abstract":"What distinguishes authentic memes from those created by state actors? I utilize a self-supervised vision model, DeepCluster (Caron et al. 2019), to learn low-dimensional visual embeddings of memes and apply K-means to jointly cluster authentic and coordinated memes without additional inputs. I find that authentic and coordinated memes share a large fraction of visual themes but with varying degrees. Coordinated memes from Russian IRA accounts promote more themes around celebrities, quotes, screenshots, military, and gender. Authentic Reddit memes include more themes with comics and movie characters. A simple logistic regression on the low-dimensional embeddings can discern IRA memes from Reddit memes with an out-sample testing accuracy of 0.84.","DOI":"10.48550/arXiv.2206.02306","note":"arXiv:2206.02306 [cs]","number":"arXiv:2206.02306","publisher":"arXiv","source":"arXiv.org","title":"Mapping Visual Themes among Authentic and Coordinated Memes","URL":"http://arxiv.org/abs/2206.02306","author":[{"family":"Chang","given":"Keng-Chi"}],"accessed":{"date-parts":[["2022",11,17]]},"issued":{"date-parts":[["2022",6,5]]}}}],"schema":"https://github.com/citation-style-language/schema/raw/master/csl-citation.json"} </w:instrText>
            </w:r>
            <w:r w:rsidRPr="003E4EE8">
              <w:rPr>
                <w:color w:val="000000"/>
                <w:sz w:val="18"/>
                <w:szCs w:val="18"/>
              </w:rPr>
              <w:fldChar w:fldCharType="separate"/>
            </w:r>
            <w:r w:rsidR="00AA2B56" w:rsidRPr="003E4EE8">
              <w:rPr>
                <w:sz w:val="18"/>
                <w:szCs w:val="18"/>
              </w:rPr>
              <w:t>[2]</w:t>
            </w:r>
            <w:r w:rsidRPr="003E4EE8">
              <w:rPr>
                <w:color w:val="000000"/>
                <w:sz w:val="18"/>
                <w:szCs w:val="18"/>
              </w:rPr>
              <w:fldChar w:fldCharType="end"/>
            </w:r>
            <w:r w:rsidR="00AA2B56" w:rsidRPr="003E4EE8">
              <w:rPr>
                <w:color w:val="000000"/>
                <w:sz w:val="18"/>
                <w:szCs w:val="18"/>
              </w:rPr>
              <w:t xml:space="preserve"> with LR</w:t>
            </w:r>
            <w:r w:rsidRPr="003E4EE8">
              <w:rPr>
                <w:color w:val="000000"/>
                <w:sz w:val="18"/>
                <w:szCs w:val="18"/>
              </w:rPr>
              <w:t>)</w:t>
            </w:r>
          </w:p>
        </w:tc>
        <w:tc>
          <w:tcPr>
            <w:tcW w:w="1530" w:type="dxa"/>
            <w:vAlign w:val="center"/>
          </w:tcPr>
          <w:p w14:paraId="7C189B02" w14:textId="622E0896" w:rsidR="00706AFF" w:rsidRPr="003E4EE8" w:rsidRDefault="00260CCD" w:rsidP="004D3864">
            <w:pPr>
              <w:ind w:firstLine="0"/>
              <w:jc w:val="center"/>
              <w:rPr>
                <w:color w:val="000000"/>
                <w:sz w:val="18"/>
                <w:szCs w:val="18"/>
              </w:rPr>
            </w:pPr>
            <w:r w:rsidRPr="003E4EE8">
              <w:rPr>
                <w:color w:val="000000"/>
                <w:sz w:val="18"/>
                <w:szCs w:val="18"/>
              </w:rPr>
              <w:t>VGG-16</w:t>
            </w:r>
          </w:p>
        </w:tc>
        <w:tc>
          <w:tcPr>
            <w:tcW w:w="1800" w:type="dxa"/>
            <w:vAlign w:val="center"/>
          </w:tcPr>
          <w:p w14:paraId="0DFBA4D3" w14:textId="77777777" w:rsidR="000714A5" w:rsidRPr="003E4EE8" w:rsidRDefault="000714A5" w:rsidP="004D3864">
            <w:pPr>
              <w:ind w:firstLine="0"/>
              <w:jc w:val="center"/>
              <w:rPr>
                <w:color w:val="000000"/>
                <w:sz w:val="18"/>
                <w:szCs w:val="18"/>
              </w:rPr>
            </w:pPr>
            <w:r w:rsidRPr="003E4EE8">
              <w:rPr>
                <w:color w:val="000000"/>
                <w:sz w:val="18"/>
                <w:szCs w:val="18"/>
              </w:rPr>
              <w:t>IRA Memes: 26K</w:t>
            </w:r>
          </w:p>
          <w:p w14:paraId="56FF8F44" w14:textId="365A1948" w:rsidR="00AA2B56" w:rsidRPr="003E4EE8" w:rsidRDefault="000714A5" w:rsidP="004D3864">
            <w:pPr>
              <w:ind w:firstLine="0"/>
              <w:jc w:val="center"/>
              <w:rPr>
                <w:color w:val="000000"/>
                <w:sz w:val="18"/>
                <w:szCs w:val="18"/>
              </w:rPr>
            </w:pPr>
            <w:r w:rsidRPr="003E4EE8">
              <w:rPr>
                <w:color w:val="000000"/>
                <w:sz w:val="18"/>
                <w:szCs w:val="18"/>
              </w:rPr>
              <w:t>Reddit Memes: 26K</w:t>
            </w:r>
            <w:r w:rsidR="00AA2B56" w:rsidRPr="003E4EE8">
              <w:rPr>
                <w:color w:val="000000"/>
                <w:sz w:val="18"/>
                <w:szCs w:val="18"/>
              </w:rPr>
              <w:t xml:space="preserve"> </w:t>
            </w:r>
          </w:p>
        </w:tc>
        <w:tc>
          <w:tcPr>
            <w:tcW w:w="2610" w:type="dxa"/>
            <w:vAlign w:val="center"/>
          </w:tcPr>
          <w:p w14:paraId="2AA7D423" w14:textId="282A7506" w:rsidR="00D87B8F" w:rsidRPr="003E4EE8" w:rsidRDefault="00D87B8F" w:rsidP="004D3864">
            <w:pPr>
              <w:ind w:firstLine="0"/>
              <w:jc w:val="center"/>
              <w:rPr>
                <w:color w:val="000000"/>
                <w:sz w:val="18"/>
                <w:szCs w:val="18"/>
              </w:rPr>
            </w:pPr>
            <w:r w:rsidRPr="003E4EE8">
              <w:rPr>
                <w:color w:val="000000"/>
                <w:sz w:val="18"/>
                <w:szCs w:val="18"/>
              </w:rPr>
              <w:t>Clustering Evaluation: -</w:t>
            </w:r>
          </w:p>
          <w:p w14:paraId="25280124" w14:textId="46D9C001" w:rsidR="00706AFF" w:rsidRPr="003E4EE8" w:rsidRDefault="00D87B8F" w:rsidP="004D3864">
            <w:pPr>
              <w:ind w:firstLine="0"/>
              <w:jc w:val="center"/>
              <w:rPr>
                <w:color w:val="000000"/>
                <w:sz w:val="18"/>
                <w:szCs w:val="18"/>
              </w:rPr>
            </w:pPr>
            <w:r w:rsidRPr="003E4EE8">
              <w:rPr>
                <w:color w:val="000000"/>
                <w:sz w:val="18"/>
                <w:szCs w:val="18"/>
              </w:rPr>
              <w:t xml:space="preserve">Classification </w:t>
            </w:r>
            <w:r w:rsidR="000714A5" w:rsidRPr="003E4EE8">
              <w:rPr>
                <w:color w:val="000000"/>
                <w:sz w:val="18"/>
                <w:szCs w:val="18"/>
              </w:rPr>
              <w:t>F1-score: 0.8</w:t>
            </w:r>
            <w:r w:rsidR="00472CC5" w:rsidRPr="003E4EE8">
              <w:rPr>
                <w:color w:val="000000"/>
                <w:sz w:val="18"/>
                <w:szCs w:val="18"/>
              </w:rPr>
              <w:t>4</w:t>
            </w:r>
          </w:p>
        </w:tc>
      </w:tr>
      <w:tr w:rsidR="00477A5A" w14:paraId="168C9957" w14:textId="77777777" w:rsidTr="00807A88">
        <w:tc>
          <w:tcPr>
            <w:tcW w:w="1206" w:type="dxa"/>
            <w:vAlign w:val="center"/>
          </w:tcPr>
          <w:p w14:paraId="15596A7C" w14:textId="50662C08" w:rsidR="00477A5A" w:rsidRPr="003E4EE8" w:rsidRDefault="003E67C3" w:rsidP="004D3864">
            <w:pPr>
              <w:ind w:firstLine="0"/>
              <w:jc w:val="center"/>
              <w:rPr>
                <w:color w:val="000000"/>
                <w:sz w:val="18"/>
                <w:szCs w:val="18"/>
              </w:rPr>
            </w:pPr>
            <w:r w:rsidRPr="003E4EE8">
              <w:rPr>
                <w:color w:val="000000"/>
                <w:sz w:val="18"/>
                <w:szCs w:val="18"/>
              </w:rPr>
              <w:t>FR</w:t>
            </w:r>
            <w:r w:rsidR="00477A5A" w:rsidRPr="003E4EE8">
              <w:rPr>
                <w:color w:val="000000"/>
                <w:sz w:val="18"/>
                <w:szCs w:val="18"/>
              </w:rPr>
              <w:t>: Classification</w:t>
            </w:r>
          </w:p>
        </w:tc>
        <w:tc>
          <w:tcPr>
            <w:tcW w:w="1404" w:type="dxa"/>
            <w:vAlign w:val="center"/>
          </w:tcPr>
          <w:p w14:paraId="2256D89C" w14:textId="39BC1B21" w:rsidR="00477A5A" w:rsidRPr="003E4EE8" w:rsidRDefault="00477A5A" w:rsidP="006F37BB">
            <w:pPr>
              <w:ind w:firstLine="0"/>
              <w:jc w:val="center"/>
              <w:rPr>
                <w:color w:val="000000"/>
                <w:sz w:val="18"/>
                <w:szCs w:val="18"/>
              </w:rPr>
            </w:pPr>
            <w:r w:rsidRPr="003E4EE8">
              <w:rPr>
                <w:color w:val="000000"/>
                <w:sz w:val="18"/>
                <w:szCs w:val="18"/>
              </w:rPr>
              <w:t xml:space="preserve">GroupFace </w:t>
            </w:r>
            <w:r w:rsidRPr="003E4EE8">
              <w:rPr>
                <w:color w:val="000000"/>
                <w:sz w:val="18"/>
                <w:szCs w:val="18"/>
              </w:rPr>
              <w:fldChar w:fldCharType="begin"/>
            </w:r>
            <w:r w:rsidR="001F6506">
              <w:rPr>
                <w:color w:val="000000"/>
                <w:sz w:val="18"/>
                <w:szCs w:val="18"/>
              </w:rPr>
              <w:instrText xml:space="preserve"> ADDIN ZOTERO_ITEM CSL_CITATION {"citationID":"a7vlloqlqs","properties":{"formattedCitation":"[19]","plainCitation":"[19]","noteIndex":0},"citationItems":[{"id":374,"uris":["http://zotero.org/users/7276241/items/DZM6RL68"],"itemData":{"id":374,"type":"article","abstract":"In the field of face recognition, a model learns to distinguish millions of face images with fewer dimensional embedding features, and such vast information may not be properly encoded in the conventional model with a single branch. We propose a novel face-recognition-specialized architecture called GroupFace that utilizes multiple group-aware representations, simultaneously, to improve the quality of the embedding feature. The proposed method provides self-distributed labels that balance the number of samples belonging to each group without additional human annotations, and learns the group-aware representations that can narrow down the search space of the target identity. We prove the effectiveness of the proposed method by showing extensive ablation studies and visualizations. All the components of the proposed method can be trained in an end-to-end manner with a marginal increase of computational complexity. Finally, the proposed method achieves the state-of-the-art results with significant improvements in 1:1 face verification and 1:N face identification tasks on the following public datasets: LFW, YTF, CALFW, CPLFW, CFP, AgeDB-30, MegaFace, IJB-B and IJB-C.","DOI":"10.48550/arXiv.2005.10497","note":"arXiv:2005.10497 [cs]","number":"arXiv:2005.10497","publisher":"arXiv","source":"arXiv.org","title":"GroupFace: Learning Latent Groups and Constructing Group-based Representations for Face Recognition","title-short":"GroupFace","URL":"http://arxiv.org/abs/2005.10497","author":[{"family":"Kim","given":"Yonghyun"},{"family":"Park","given":"Wonpyo"},{"family":"Roh","given":"Myung-Cheol"},{"family":"Shin","given":"Jongju"}],"accessed":{"date-parts":[["2022",11,23]]},"issued":{"date-parts":[["2020",5,25]]}}}],"schema":"https://github.com/citation-style-language/schema/raw/master/csl-citation.json"} </w:instrText>
            </w:r>
            <w:r w:rsidRPr="003E4EE8">
              <w:rPr>
                <w:color w:val="000000"/>
                <w:sz w:val="18"/>
                <w:szCs w:val="18"/>
              </w:rPr>
              <w:fldChar w:fldCharType="separate"/>
            </w:r>
            <w:r w:rsidR="001F6506" w:rsidRPr="001F6506">
              <w:rPr>
                <w:sz w:val="18"/>
                <w:szCs w:val="24"/>
              </w:rPr>
              <w:t>[19]</w:t>
            </w:r>
            <w:r w:rsidRPr="003E4EE8">
              <w:rPr>
                <w:color w:val="000000"/>
                <w:sz w:val="18"/>
                <w:szCs w:val="18"/>
              </w:rPr>
              <w:fldChar w:fldCharType="end"/>
            </w:r>
          </w:p>
        </w:tc>
        <w:tc>
          <w:tcPr>
            <w:tcW w:w="1530" w:type="dxa"/>
            <w:vAlign w:val="center"/>
          </w:tcPr>
          <w:p w14:paraId="78C0B009" w14:textId="72B9F635" w:rsidR="00477A5A" w:rsidRPr="003E4EE8" w:rsidRDefault="00477A5A" w:rsidP="004D3864">
            <w:pPr>
              <w:ind w:firstLine="0"/>
              <w:jc w:val="center"/>
              <w:rPr>
                <w:color w:val="000000"/>
                <w:sz w:val="18"/>
                <w:szCs w:val="18"/>
              </w:rPr>
            </w:pPr>
            <w:r w:rsidRPr="003E4EE8">
              <w:rPr>
                <w:color w:val="000000"/>
                <w:sz w:val="18"/>
                <w:szCs w:val="18"/>
              </w:rPr>
              <w:t>ResNet-100</w:t>
            </w:r>
          </w:p>
        </w:tc>
        <w:tc>
          <w:tcPr>
            <w:tcW w:w="1800" w:type="dxa"/>
            <w:vAlign w:val="center"/>
          </w:tcPr>
          <w:p w14:paraId="132E4188" w14:textId="2BFEA509" w:rsidR="00477A5A" w:rsidRPr="003E4EE8" w:rsidRDefault="00807A88" w:rsidP="003E67C3">
            <w:pPr>
              <w:ind w:firstLine="0"/>
              <w:jc w:val="center"/>
              <w:rPr>
                <w:color w:val="000000"/>
                <w:sz w:val="18"/>
                <w:szCs w:val="18"/>
              </w:rPr>
            </w:pPr>
            <w:r w:rsidRPr="003E4EE8">
              <w:rPr>
                <w:color w:val="000000"/>
                <w:sz w:val="18"/>
                <w:szCs w:val="18"/>
              </w:rPr>
              <w:t>10</w:t>
            </w:r>
            <w:r w:rsidR="003E67C3" w:rsidRPr="003E4EE8">
              <w:rPr>
                <w:color w:val="000000"/>
                <w:sz w:val="18"/>
                <w:szCs w:val="18"/>
              </w:rPr>
              <w:t xml:space="preserve"> Face Datasets </w:t>
            </w:r>
            <w:r w:rsidR="003E67C3" w:rsidRPr="003E4EE8">
              <w:rPr>
                <w:color w:val="000000"/>
                <w:sz w:val="18"/>
                <w:szCs w:val="18"/>
              </w:rPr>
              <w:fldChar w:fldCharType="begin"/>
            </w:r>
            <w:r w:rsidR="001F6506">
              <w:rPr>
                <w:color w:val="000000"/>
                <w:sz w:val="18"/>
                <w:szCs w:val="18"/>
              </w:rPr>
              <w:instrText xml:space="preserve"> ADDIN ZOTERO_ITEM CSL_CITATION {"citationID":"PF9YlJte","properties":{"formattedCitation":"[18]","plainCitation":"[18]","noteIndex":0},"citationItems":[{"id":370,"uris":["http://zotero.org/users/7276241/items/XRV3QBCV"],"itemData":{"id":370,"type":"article","abstract":"Face recognition is one of the most popular and long-standing topics in computer vision. With the recent development of deep learning techniques and large-scale datasets, deep face recognition has made remarkable progress and been widely used in many real-world applications. Given a natural image or video frame as input, an end-to-end deep face recognition system outputs the face feature for recognition. To achieve this, a typical end-to-end system is built with three key elements: face detection, face alignment, and face representation. The face detection locates faces in the image or frame. Then, the face alignment is proceeded to calibrate the faces to the canonical view and crop them with a normalized pixel size. Finally, in the stage of face representation, the discriminative features are extracted from the aligned face for recognition. Nowadays, all of the three elements are fulfilled by the technique of deep convolutional neural network. In this survey article, we present a comprehensive review about the recent advance of each element. To start with, we present an overview of the end-to-end deep face recognition. Then, we review the advance of each element, respectively, covering many aspects such as the to-date algorithm designs, evaluation metrics, datasets, performance comparison, existing challenges, and promising directions for future research. Also, we provide a detailed discussion about the effect of each element on its subsequent elements and the holistic system. Through this survey, we wish to bring contributions in two aspects: first, readers can conveniently identify the methods which are quite strong-baseline style in the subcategory for further exploration; second, one can also employ suitable methods for establishing a state-of-the-art end-to-end face recognition system from scratch.","note":"arXiv:2009.13290 [cs]","number":"arXiv:2009.13290","publisher":"arXiv","source":"arXiv.org","title":"The Elements of End-to-end Deep Face Recognition: A Survey of Recent Advances","title-short":"The Elements of End-to-end Deep Face Recognition","URL":"http://arxiv.org/abs/2009.13290","author":[{"family":"Du","given":"Hang"},{"family":"Shi","given":"Hailin"},{"family":"Zeng","given":"Dan"},{"family":"Zhang","given":"Xiao-Ping"},{"family":"Mei","given":"Tao"}],"accessed":{"date-parts":[["2022",11,23]]},"issued":{"date-parts":[["2021",12,27]]}}}],"schema":"https://github.com/citation-style-language/schema/raw/master/csl-citation.json"} </w:instrText>
            </w:r>
            <w:r w:rsidR="003E67C3" w:rsidRPr="003E4EE8">
              <w:rPr>
                <w:color w:val="000000"/>
                <w:sz w:val="18"/>
                <w:szCs w:val="18"/>
              </w:rPr>
              <w:fldChar w:fldCharType="separate"/>
            </w:r>
            <w:r w:rsidR="003E67C3" w:rsidRPr="003E4EE8">
              <w:rPr>
                <w:color w:val="000000"/>
                <w:sz w:val="18"/>
                <w:szCs w:val="18"/>
              </w:rPr>
              <w:t>[18]</w:t>
            </w:r>
            <w:r w:rsidR="003E67C3" w:rsidRPr="003E4EE8">
              <w:rPr>
                <w:color w:val="000000"/>
                <w:sz w:val="18"/>
                <w:szCs w:val="18"/>
              </w:rPr>
              <w:fldChar w:fldCharType="end"/>
            </w:r>
          </w:p>
        </w:tc>
        <w:tc>
          <w:tcPr>
            <w:tcW w:w="2610" w:type="dxa"/>
            <w:vAlign w:val="center"/>
          </w:tcPr>
          <w:p w14:paraId="7094C669" w14:textId="6E461B38" w:rsidR="00477A5A" w:rsidRPr="003E4EE8" w:rsidRDefault="003E67C3" w:rsidP="004D3864">
            <w:pPr>
              <w:ind w:firstLine="0"/>
              <w:jc w:val="center"/>
              <w:rPr>
                <w:color w:val="000000"/>
                <w:sz w:val="18"/>
                <w:szCs w:val="18"/>
              </w:rPr>
            </w:pPr>
            <w:r w:rsidRPr="003E4EE8">
              <w:rPr>
                <w:color w:val="000000"/>
                <w:sz w:val="18"/>
                <w:szCs w:val="18"/>
              </w:rPr>
              <w:t>A</w:t>
            </w:r>
            <w:r w:rsidR="005A0BD1">
              <w:rPr>
                <w:color w:val="000000"/>
                <w:sz w:val="18"/>
                <w:szCs w:val="18"/>
              </w:rPr>
              <w:t>vg Acc</w:t>
            </w:r>
            <w:r w:rsidRPr="003E4EE8">
              <w:rPr>
                <w:color w:val="000000"/>
                <w:sz w:val="18"/>
                <w:szCs w:val="18"/>
              </w:rPr>
              <w:t>: 97.265%</w:t>
            </w:r>
          </w:p>
        </w:tc>
      </w:tr>
      <w:tr w:rsidR="00E72B9E" w14:paraId="535E4841" w14:textId="77777777" w:rsidTr="00CF1E41">
        <w:trPr>
          <w:trHeight w:val="287"/>
        </w:trPr>
        <w:tc>
          <w:tcPr>
            <w:tcW w:w="1206" w:type="dxa"/>
            <w:vMerge w:val="restart"/>
            <w:vAlign w:val="center"/>
          </w:tcPr>
          <w:p w14:paraId="6AB5F8BE" w14:textId="3D5D78B1" w:rsidR="00E72B9E" w:rsidRPr="003E4EE8" w:rsidRDefault="00E72B9E" w:rsidP="004D3864">
            <w:pPr>
              <w:ind w:firstLine="0"/>
              <w:jc w:val="center"/>
              <w:rPr>
                <w:color w:val="000000"/>
                <w:sz w:val="18"/>
                <w:szCs w:val="18"/>
              </w:rPr>
            </w:pPr>
            <w:r w:rsidRPr="003E4EE8">
              <w:rPr>
                <w:color w:val="000000"/>
                <w:sz w:val="18"/>
                <w:szCs w:val="18"/>
              </w:rPr>
              <w:t>FR: Embedding</w:t>
            </w:r>
          </w:p>
        </w:tc>
        <w:tc>
          <w:tcPr>
            <w:tcW w:w="1404" w:type="dxa"/>
            <w:vAlign w:val="center"/>
          </w:tcPr>
          <w:p w14:paraId="62147BF2" w14:textId="0EC390C4" w:rsidR="00E72B9E" w:rsidRPr="003E4EE8" w:rsidRDefault="00E72B9E" w:rsidP="006F37BB">
            <w:pPr>
              <w:ind w:firstLine="0"/>
              <w:jc w:val="center"/>
              <w:rPr>
                <w:color w:val="000000"/>
                <w:sz w:val="18"/>
                <w:szCs w:val="18"/>
              </w:rPr>
            </w:pPr>
            <w:r w:rsidRPr="003E4EE8">
              <w:rPr>
                <w:color w:val="000000"/>
                <w:sz w:val="18"/>
                <w:szCs w:val="18"/>
              </w:rPr>
              <w:t>VGG Face</w:t>
            </w:r>
          </w:p>
        </w:tc>
        <w:tc>
          <w:tcPr>
            <w:tcW w:w="1530" w:type="dxa"/>
            <w:vAlign w:val="center"/>
          </w:tcPr>
          <w:p w14:paraId="46E3D478" w14:textId="2241D3C7" w:rsidR="00E72B9E" w:rsidRPr="003E4EE8" w:rsidRDefault="00E72B9E" w:rsidP="004D3864">
            <w:pPr>
              <w:ind w:firstLine="0"/>
              <w:jc w:val="center"/>
              <w:rPr>
                <w:color w:val="000000"/>
                <w:sz w:val="18"/>
                <w:szCs w:val="18"/>
              </w:rPr>
            </w:pPr>
            <w:r w:rsidRPr="003E4EE8">
              <w:rPr>
                <w:color w:val="000000"/>
                <w:sz w:val="18"/>
                <w:szCs w:val="18"/>
              </w:rPr>
              <w:t>CNN-36</w:t>
            </w:r>
          </w:p>
        </w:tc>
        <w:tc>
          <w:tcPr>
            <w:tcW w:w="1800" w:type="dxa"/>
            <w:vAlign w:val="center"/>
          </w:tcPr>
          <w:p w14:paraId="2D5AEC77" w14:textId="538E0062" w:rsidR="00E72B9E" w:rsidRPr="003E4EE8" w:rsidRDefault="00E72B9E" w:rsidP="003E67C3">
            <w:pPr>
              <w:ind w:firstLine="0"/>
              <w:jc w:val="center"/>
              <w:rPr>
                <w:color w:val="000000"/>
                <w:sz w:val="18"/>
                <w:szCs w:val="18"/>
              </w:rPr>
            </w:pPr>
            <w:r w:rsidRPr="003E4EE8">
              <w:rPr>
                <w:color w:val="000000"/>
                <w:sz w:val="18"/>
                <w:szCs w:val="18"/>
              </w:rPr>
              <w:t>Datasets 1-3, 6</w:t>
            </w:r>
          </w:p>
        </w:tc>
        <w:tc>
          <w:tcPr>
            <w:tcW w:w="2610" w:type="dxa"/>
            <w:vAlign w:val="center"/>
          </w:tcPr>
          <w:p w14:paraId="142E6826" w14:textId="0B627CAC" w:rsidR="00E72B9E" w:rsidRPr="003E4EE8" w:rsidRDefault="005A0BD1" w:rsidP="004D3864">
            <w:pPr>
              <w:ind w:firstLine="0"/>
              <w:jc w:val="center"/>
              <w:rPr>
                <w:color w:val="000000"/>
                <w:sz w:val="18"/>
                <w:szCs w:val="18"/>
              </w:rPr>
            </w:pPr>
            <w:r w:rsidRPr="003E4EE8">
              <w:rPr>
                <w:color w:val="000000"/>
                <w:sz w:val="18"/>
                <w:szCs w:val="18"/>
              </w:rPr>
              <w:t>A</w:t>
            </w:r>
            <w:r>
              <w:rPr>
                <w:color w:val="000000"/>
                <w:sz w:val="18"/>
                <w:szCs w:val="18"/>
              </w:rPr>
              <w:t>vg. Acc.</w:t>
            </w:r>
            <w:r w:rsidR="00E72B9E" w:rsidRPr="003E4EE8">
              <w:rPr>
                <w:color w:val="000000"/>
                <w:sz w:val="18"/>
                <w:szCs w:val="18"/>
              </w:rPr>
              <w:t>: 84.84%</w:t>
            </w:r>
          </w:p>
        </w:tc>
      </w:tr>
      <w:tr w:rsidR="00E72B9E" w14:paraId="3ADB2A10" w14:textId="77777777" w:rsidTr="00CF1E41">
        <w:trPr>
          <w:trHeight w:val="260"/>
        </w:trPr>
        <w:tc>
          <w:tcPr>
            <w:tcW w:w="1206" w:type="dxa"/>
            <w:vMerge/>
            <w:vAlign w:val="center"/>
          </w:tcPr>
          <w:p w14:paraId="30C2B4C2" w14:textId="1D3C42B0" w:rsidR="00E72B9E" w:rsidRPr="003E4EE8" w:rsidRDefault="00E72B9E" w:rsidP="004D3864">
            <w:pPr>
              <w:ind w:firstLine="0"/>
              <w:jc w:val="center"/>
              <w:rPr>
                <w:color w:val="000000"/>
                <w:sz w:val="18"/>
                <w:szCs w:val="18"/>
              </w:rPr>
            </w:pPr>
          </w:p>
        </w:tc>
        <w:tc>
          <w:tcPr>
            <w:tcW w:w="1404" w:type="dxa"/>
            <w:vAlign w:val="center"/>
          </w:tcPr>
          <w:p w14:paraId="389D459A" w14:textId="576F4BF3" w:rsidR="00E72B9E" w:rsidRPr="003E4EE8" w:rsidRDefault="00E72B9E" w:rsidP="006F37BB">
            <w:pPr>
              <w:ind w:firstLine="0"/>
              <w:jc w:val="center"/>
              <w:rPr>
                <w:color w:val="000000"/>
                <w:sz w:val="18"/>
                <w:szCs w:val="18"/>
              </w:rPr>
            </w:pPr>
            <w:r w:rsidRPr="003E4EE8">
              <w:rPr>
                <w:color w:val="000000"/>
                <w:sz w:val="18"/>
                <w:szCs w:val="18"/>
              </w:rPr>
              <w:t xml:space="preserve">GridFace </w:t>
            </w:r>
          </w:p>
        </w:tc>
        <w:tc>
          <w:tcPr>
            <w:tcW w:w="1530" w:type="dxa"/>
            <w:vAlign w:val="center"/>
          </w:tcPr>
          <w:p w14:paraId="0483F798" w14:textId="3A4A6EAC" w:rsidR="00E72B9E" w:rsidRPr="003E4EE8" w:rsidRDefault="00E72B9E" w:rsidP="004D3864">
            <w:pPr>
              <w:ind w:firstLine="0"/>
              <w:jc w:val="center"/>
              <w:rPr>
                <w:color w:val="000000"/>
                <w:sz w:val="18"/>
                <w:szCs w:val="18"/>
              </w:rPr>
            </w:pPr>
            <w:r w:rsidRPr="003E4EE8">
              <w:rPr>
                <w:color w:val="000000"/>
                <w:sz w:val="18"/>
                <w:szCs w:val="18"/>
              </w:rPr>
              <w:t>GoogLeNet-22</w:t>
            </w:r>
          </w:p>
        </w:tc>
        <w:tc>
          <w:tcPr>
            <w:tcW w:w="1800" w:type="dxa"/>
            <w:vAlign w:val="center"/>
          </w:tcPr>
          <w:p w14:paraId="55BE431B" w14:textId="6D9992CB" w:rsidR="00E72B9E" w:rsidRPr="003E4EE8" w:rsidRDefault="00E72B9E" w:rsidP="003E67C3">
            <w:pPr>
              <w:ind w:firstLine="0"/>
              <w:jc w:val="center"/>
              <w:rPr>
                <w:color w:val="000000"/>
                <w:sz w:val="18"/>
                <w:szCs w:val="18"/>
              </w:rPr>
            </w:pPr>
            <w:r w:rsidRPr="003E4EE8">
              <w:rPr>
                <w:color w:val="000000"/>
                <w:sz w:val="18"/>
                <w:szCs w:val="18"/>
              </w:rPr>
              <w:t>Datasets 1 and 6</w:t>
            </w:r>
          </w:p>
        </w:tc>
        <w:tc>
          <w:tcPr>
            <w:tcW w:w="2610" w:type="dxa"/>
            <w:vAlign w:val="center"/>
          </w:tcPr>
          <w:p w14:paraId="7F21482F" w14:textId="5B53D9C2" w:rsidR="00E72B9E" w:rsidRPr="003E4EE8" w:rsidRDefault="005A0BD1" w:rsidP="004D3864">
            <w:pPr>
              <w:ind w:firstLine="0"/>
              <w:jc w:val="center"/>
              <w:rPr>
                <w:color w:val="000000"/>
                <w:sz w:val="18"/>
                <w:szCs w:val="18"/>
              </w:rPr>
            </w:pPr>
            <w:r w:rsidRPr="003E4EE8">
              <w:rPr>
                <w:color w:val="000000"/>
                <w:sz w:val="18"/>
                <w:szCs w:val="18"/>
              </w:rPr>
              <w:t>A</w:t>
            </w:r>
            <w:r>
              <w:rPr>
                <w:color w:val="000000"/>
                <w:sz w:val="18"/>
                <w:szCs w:val="18"/>
              </w:rPr>
              <w:t>vg. Acc.</w:t>
            </w:r>
            <w:r w:rsidR="00E72B9E" w:rsidRPr="003E4EE8">
              <w:rPr>
                <w:color w:val="000000"/>
                <w:sz w:val="18"/>
                <w:szCs w:val="18"/>
              </w:rPr>
              <w:t>: 97.65%</w:t>
            </w:r>
          </w:p>
        </w:tc>
      </w:tr>
      <w:tr w:rsidR="00807A88" w14:paraId="449171DA" w14:textId="77777777" w:rsidTr="00CF1E41">
        <w:trPr>
          <w:trHeight w:val="260"/>
        </w:trPr>
        <w:tc>
          <w:tcPr>
            <w:tcW w:w="1206" w:type="dxa"/>
            <w:vAlign w:val="center"/>
          </w:tcPr>
          <w:p w14:paraId="4667208C" w14:textId="118C5D41" w:rsidR="00807A88" w:rsidRPr="003E4EE8" w:rsidRDefault="00807A88" w:rsidP="004D3864">
            <w:pPr>
              <w:ind w:firstLine="0"/>
              <w:jc w:val="center"/>
              <w:rPr>
                <w:color w:val="000000"/>
                <w:sz w:val="18"/>
                <w:szCs w:val="18"/>
              </w:rPr>
            </w:pPr>
            <w:r w:rsidRPr="003E4EE8">
              <w:rPr>
                <w:color w:val="000000"/>
                <w:sz w:val="18"/>
                <w:szCs w:val="18"/>
              </w:rPr>
              <w:t>FR: Hybrid</w:t>
            </w:r>
          </w:p>
        </w:tc>
        <w:tc>
          <w:tcPr>
            <w:tcW w:w="1404" w:type="dxa"/>
            <w:vAlign w:val="center"/>
          </w:tcPr>
          <w:p w14:paraId="7D5877FE" w14:textId="6C0F04F2" w:rsidR="00807A88" w:rsidRPr="003E4EE8" w:rsidRDefault="00807A88" w:rsidP="006F37BB">
            <w:pPr>
              <w:ind w:firstLine="0"/>
              <w:jc w:val="center"/>
              <w:rPr>
                <w:color w:val="000000"/>
                <w:sz w:val="18"/>
                <w:szCs w:val="18"/>
              </w:rPr>
            </w:pPr>
            <w:r w:rsidRPr="003E4EE8">
              <w:rPr>
                <w:color w:val="000000"/>
                <w:sz w:val="18"/>
                <w:szCs w:val="18"/>
              </w:rPr>
              <w:t xml:space="preserve">AFRN </w:t>
            </w:r>
          </w:p>
        </w:tc>
        <w:tc>
          <w:tcPr>
            <w:tcW w:w="1530" w:type="dxa"/>
            <w:vAlign w:val="center"/>
          </w:tcPr>
          <w:p w14:paraId="46004302" w14:textId="6D70BD26" w:rsidR="00807A88" w:rsidRPr="003E4EE8" w:rsidRDefault="00807A88" w:rsidP="004D3864">
            <w:pPr>
              <w:ind w:firstLine="0"/>
              <w:jc w:val="center"/>
              <w:rPr>
                <w:color w:val="000000"/>
                <w:sz w:val="18"/>
                <w:szCs w:val="18"/>
              </w:rPr>
            </w:pPr>
            <w:r w:rsidRPr="003E4EE8">
              <w:rPr>
                <w:color w:val="000000"/>
                <w:sz w:val="18"/>
                <w:szCs w:val="18"/>
              </w:rPr>
              <w:t>ResNet-101</w:t>
            </w:r>
          </w:p>
        </w:tc>
        <w:tc>
          <w:tcPr>
            <w:tcW w:w="1800" w:type="dxa"/>
            <w:vAlign w:val="center"/>
          </w:tcPr>
          <w:p w14:paraId="131787C2" w14:textId="712CD479" w:rsidR="00807A88" w:rsidRPr="003E4EE8" w:rsidRDefault="00807A88" w:rsidP="003E67C3">
            <w:pPr>
              <w:ind w:firstLine="0"/>
              <w:jc w:val="center"/>
              <w:rPr>
                <w:color w:val="000000"/>
                <w:sz w:val="18"/>
                <w:szCs w:val="18"/>
              </w:rPr>
            </w:pPr>
            <w:r w:rsidRPr="003E4EE8">
              <w:rPr>
                <w:color w:val="000000"/>
                <w:sz w:val="18"/>
                <w:szCs w:val="18"/>
              </w:rPr>
              <w:t>Datasets 1, 4-10</w:t>
            </w:r>
          </w:p>
        </w:tc>
        <w:tc>
          <w:tcPr>
            <w:tcW w:w="2610" w:type="dxa"/>
            <w:vAlign w:val="center"/>
          </w:tcPr>
          <w:p w14:paraId="08BFE3C3" w14:textId="367FC56D" w:rsidR="00807A88" w:rsidRPr="003E4EE8" w:rsidRDefault="005A0BD1" w:rsidP="004D3864">
            <w:pPr>
              <w:ind w:firstLine="0"/>
              <w:jc w:val="center"/>
              <w:rPr>
                <w:color w:val="000000"/>
                <w:sz w:val="18"/>
                <w:szCs w:val="18"/>
              </w:rPr>
            </w:pPr>
            <w:r w:rsidRPr="003E4EE8">
              <w:rPr>
                <w:color w:val="000000"/>
                <w:sz w:val="18"/>
                <w:szCs w:val="18"/>
              </w:rPr>
              <w:t>A</w:t>
            </w:r>
            <w:r>
              <w:rPr>
                <w:color w:val="000000"/>
                <w:sz w:val="18"/>
                <w:szCs w:val="18"/>
              </w:rPr>
              <w:t>vg. Acc.</w:t>
            </w:r>
            <w:r w:rsidR="00807A88" w:rsidRPr="003E4EE8">
              <w:rPr>
                <w:color w:val="000000"/>
                <w:sz w:val="18"/>
                <w:szCs w:val="18"/>
              </w:rPr>
              <w:t>: 95%</w:t>
            </w:r>
          </w:p>
        </w:tc>
      </w:tr>
    </w:tbl>
    <w:p w14:paraId="3DEF79C8" w14:textId="32A3530E" w:rsidR="00C25B8C" w:rsidRPr="002D432E" w:rsidRDefault="00C25B8C" w:rsidP="00CF1E41">
      <w:pPr>
        <w:pBdr>
          <w:top w:val="nil"/>
          <w:left w:val="nil"/>
          <w:bottom w:val="nil"/>
          <w:right w:val="nil"/>
          <w:between w:val="nil"/>
        </w:pBdr>
        <w:spacing w:before="240" w:after="120" w:line="240" w:lineRule="auto"/>
        <w:ind w:firstLine="0"/>
        <w:jc w:val="center"/>
        <w:rPr>
          <w:sz w:val="18"/>
          <w:szCs w:val="18"/>
          <w:lang w:val="en-US"/>
        </w:rPr>
      </w:pPr>
      <w:bookmarkStart w:id="102" w:name="_Ref120175632"/>
      <w:bookmarkStart w:id="103" w:name="_Toc137267080"/>
      <w:r w:rsidRPr="002D432E">
        <w:rPr>
          <w:sz w:val="18"/>
          <w:szCs w:val="18"/>
        </w:rPr>
        <w:t xml:space="preserve">Table </w:t>
      </w:r>
      <w:r w:rsidRPr="002D432E">
        <w:rPr>
          <w:sz w:val="18"/>
          <w:szCs w:val="18"/>
        </w:rPr>
        <w:fldChar w:fldCharType="begin"/>
      </w:r>
      <w:r w:rsidRPr="002D432E">
        <w:rPr>
          <w:sz w:val="18"/>
          <w:szCs w:val="18"/>
        </w:rPr>
        <w:instrText xml:space="preserve"> SEQ Table \* ARABIC </w:instrText>
      </w:r>
      <w:r w:rsidRPr="002D432E">
        <w:rPr>
          <w:sz w:val="18"/>
          <w:szCs w:val="18"/>
        </w:rPr>
        <w:fldChar w:fldCharType="separate"/>
      </w:r>
      <w:r w:rsidR="009910D7">
        <w:rPr>
          <w:noProof/>
          <w:sz w:val="18"/>
          <w:szCs w:val="18"/>
        </w:rPr>
        <w:t>1</w:t>
      </w:r>
      <w:r w:rsidRPr="002D432E">
        <w:rPr>
          <w:sz w:val="18"/>
          <w:szCs w:val="18"/>
        </w:rPr>
        <w:fldChar w:fldCharType="end"/>
      </w:r>
      <w:bookmarkEnd w:id="102"/>
      <w:r w:rsidRPr="002D432E">
        <w:rPr>
          <w:sz w:val="18"/>
          <w:szCs w:val="18"/>
          <w:lang w:val="en-US"/>
        </w:rPr>
        <w:t>.</w:t>
      </w:r>
      <w:r w:rsidR="006645E6">
        <w:rPr>
          <w:sz w:val="18"/>
          <w:szCs w:val="18"/>
          <w:lang w:val="en-US"/>
        </w:rPr>
        <w:t xml:space="preserve"> Summary of the Related work’s Architectures</w:t>
      </w:r>
      <w:r w:rsidR="005C06AE">
        <w:rPr>
          <w:sz w:val="18"/>
          <w:szCs w:val="18"/>
          <w:lang w:val="en-US"/>
        </w:rPr>
        <w:t>, where HC: Hierarchical Classification, “-”:</w:t>
      </w:r>
      <w:r w:rsidR="006645E6">
        <w:rPr>
          <w:sz w:val="18"/>
          <w:szCs w:val="18"/>
          <w:lang w:val="en-US"/>
        </w:rPr>
        <w:t xml:space="preserve"> </w:t>
      </w:r>
      <w:r w:rsidR="005C06AE">
        <w:rPr>
          <w:sz w:val="18"/>
          <w:szCs w:val="18"/>
          <w:lang w:val="en-US"/>
        </w:rPr>
        <w:t>the information was not provided by the author, “IF”: Image features, “TF”: Text Features, “FR”: Face Recognition</w:t>
      </w:r>
      <w:bookmarkEnd w:id="103"/>
    </w:p>
    <w:p w14:paraId="0000009A" w14:textId="4B471FBC" w:rsidR="00FF63E7" w:rsidRDefault="00C25B8C" w:rsidP="007D21A7">
      <w:pPr>
        <w:pStyle w:val="BodyText"/>
        <w:jc w:val="both"/>
        <w:rPr>
          <w:color w:val="000000"/>
        </w:rPr>
      </w:pPr>
      <w:commentRangeStart w:id="104"/>
      <w:r w:rsidRPr="00CC0C6C">
        <w:rPr>
          <w:color w:val="000000"/>
          <w:highlight w:val="yellow"/>
          <w:rPrChange w:id="105" w:author="nahla" w:date="2023-06-10T11:24:00Z">
            <w:rPr>
              <w:color w:val="000000"/>
            </w:rPr>
          </w:rPrChange>
        </w:rPr>
        <w:lastRenderedPageBreak/>
        <w:t xml:space="preserve">It can </w:t>
      </w:r>
      <w:r w:rsidR="005A0BD1" w:rsidRPr="00CC0C6C">
        <w:rPr>
          <w:color w:val="000000"/>
          <w:highlight w:val="yellow"/>
          <w:rPrChange w:id="106" w:author="nahla" w:date="2023-06-10T11:24:00Z">
            <w:rPr>
              <w:color w:val="000000"/>
            </w:rPr>
          </w:rPrChange>
        </w:rPr>
        <w:t xml:space="preserve">be shown that the evaluation metrics for the clustering models are not consistent, as the authors were focusing on inferences from the generated clusters. Meanwhile, above-average scores for classification models were achieved, </w:t>
      </w:r>
      <w:r w:rsidR="003F72D5" w:rsidRPr="00CC0C6C">
        <w:rPr>
          <w:color w:val="000000"/>
          <w:highlight w:val="yellow"/>
          <w:rPrChange w:id="107" w:author="nahla" w:date="2023-06-10T11:24:00Z">
            <w:rPr>
              <w:color w:val="000000"/>
            </w:rPr>
          </w:rPrChange>
        </w:rPr>
        <w:t>except for</w:t>
      </w:r>
      <w:r w:rsidR="005A0BD1" w:rsidRPr="00CC0C6C">
        <w:rPr>
          <w:color w:val="000000"/>
          <w:highlight w:val="yellow"/>
          <w:rPrChange w:id="108" w:author="nahla" w:date="2023-06-10T11:24:00Z">
            <w:rPr>
              <w:color w:val="000000"/>
            </w:rPr>
          </w:rPrChange>
        </w:rPr>
        <w:t xml:space="preserve"> the multi-modal</w:t>
      </w:r>
      <w:r w:rsidR="003F72D5" w:rsidRPr="00CC0C6C">
        <w:rPr>
          <w:color w:val="000000"/>
          <w:highlight w:val="yellow"/>
          <w:rPrChange w:id="109" w:author="nahla" w:date="2023-06-10T11:24:00Z">
            <w:rPr>
              <w:color w:val="000000"/>
            </w:rPr>
          </w:rPrChange>
        </w:rPr>
        <w:t xml:space="preserve"> architecture</w:t>
      </w:r>
      <w:r w:rsidR="005A0BD1" w:rsidRPr="00CC0C6C">
        <w:rPr>
          <w:color w:val="000000"/>
          <w:highlight w:val="yellow"/>
          <w:rPrChange w:id="110" w:author="nahla" w:date="2023-06-10T11:24:00Z">
            <w:rPr>
              <w:color w:val="000000"/>
            </w:rPr>
          </w:rPrChange>
        </w:rPr>
        <w:t>.</w:t>
      </w:r>
      <w:r w:rsidR="003F72D5" w:rsidRPr="00CC0C6C">
        <w:rPr>
          <w:color w:val="000000"/>
          <w:highlight w:val="yellow"/>
          <w:rPrChange w:id="111" w:author="nahla" w:date="2023-06-10T11:24:00Z">
            <w:rPr>
              <w:color w:val="000000"/>
            </w:rPr>
          </w:rPrChange>
        </w:rPr>
        <w:t xml:space="preserve"> However, it is important to state that research on</w:t>
      </w:r>
      <w:r w:rsidR="00000E2C" w:rsidRPr="00CC0C6C">
        <w:rPr>
          <w:color w:val="000000"/>
          <w:highlight w:val="yellow"/>
          <w:rPrChange w:id="112" w:author="nahla" w:date="2023-06-10T11:24:00Z">
            <w:rPr>
              <w:color w:val="000000"/>
            </w:rPr>
          </w:rPrChange>
        </w:rPr>
        <w:t xml:space="preserve"> hierarchical meme classification </w:t>
      </w:r>
      <w:r w:rsidR="003F72D5" w:rsidRPr="00CC0C6C">
        <w:rPr>
          <w:color w:val="000000"/>
          <w:highlight w:val="yellow"/>
          <w:rPrChange w:id="113" w:author="nahla" w:date="2023-06-10T11:24:00Z">
            <w:rPr>
              <w:color w:val="000000"/>
            </w:rPr>
          </w:rPrChange>
        </w:rPr>
        <w:t>is not as extensive as research on single-level meme classification</w:t>
      </w:r>
      <w:r w:rsidR="00000E2C" w:rsidRPr="00CC0C6C">
        <w:rPr>
          <w:color w:val="000000"/>
          <w:highlight w:val="yellow"/>
          <w:rPrChange w:id="114" w:author="nahla" w:date="2023-06-10T11:24:00Z">
            <w:rPr>
              <w:color w:val="000000"/>
            </w:rPr>
          </w:rPrChange>
        </w:rPr>
        <w:t>.</w:t>
      </w:r>
      <w:commentRangeEnd w:id="104"/>
      <w:r w:rsidR="00CC0C6C">
        <w:rPr>
          <w:rStyle w:val="CommentReference"/>
        </w:rPr>
        <w:commentReference w:id="104"/>
      </w:r>
    </w:p>
    <w:p w14:paraId="542468DD" w14:textId="5A118B34" w:rsidR="001546D3" w:rsidRDefault="007B4498" w:rsidP="001546D3">
      <w:pPr>
        <w:pStyle w:val="Heading1"/>
        <w:numPr>
          <w:ilvl w:val="0"/>
          <w:numId w:val="1"/>
        </w:numPr>
        <w:jc w:val="both"/>
      </w:pPr>
      <w:bookmarkStart w:id="115" w:name="_Ref137263438"/>
      <w:bookmarkStart w:id="116" w:name="_Toc137266863"/>
      <w:r>
        <w:lastRenderedPageBreak/>
        <w:t>Methodology</w:t>
      </w:r>
      <w:bookmarkEnd w:id="115"/>
      <w:bookmarkEnd w:id="116"/>
    </w:p>
    <w:p w14:paraId="13D7C55F" w14:textId="4688B0BD" w:rsidR="001546D3" w:rsidRDefault="007D00E1" w:rsidP="001546D3">
      <w:pPr>
        <w:pBdr>
          <w:top w:val="nil"/>
          <w:left w:val="nil"/>
          <w:bottom w:val="nil"/>
          <w:right w:val="nil"/>
          <w:between w:val="nil"/>
        </w:pBdr>
        <w:spacing w:after="120"/>
        <w:ind w:firstLine="270"/>
        <w:jc w:val="both"/>
        <w:rPr>
          <w:color w:val="000000"/>
        </w:rPr>
      </w:pPr>
      <w:commentRangeStart w:id="117"/>
      <w:r w:rsidRPr="00CC0C6C">
        <w:rPr>
          <w:color w:val="000000"/>
          <w:highlight w:val="yellow"/>
          <w:rPrChange w:id="118" w:author="nahla" w:date="2023-06-10T11:26:00Z">
            <w:rPr>
              <w:color w:val="000000"/>
            </w:rPr>
          </w:rPrChange>
        </w:rPr>
        <w:t xml:space="preserve">Any deep learning pipeline consists of data </w:t>
      </w:r>
      <w:r w:rsidR="00C12588" w:rsidRPr="00CC0C6C">
        <w:rPr>
          <w:color w:val="000000"/>
          <w:highlight w:val="yellow"/>
          <w:rPrChange w:id="119" w:author="nahla" w:date="2023-06-10T11:26:00Z">
            <w:rPr>
              <w:color w:val="000000"/>
            </w:rPr>
          </w:rPrChange>
        </w:rPr>
        <w:t xml:space="preserve">and </w:t>
      </w:r>
      <w:r w:rsidRPr="00CC0C6C">
        <w:rPr>
          <w:color w:val="000000"/>
          <w:highlight w:val="yellow"/>
          <w:rPrChange w:id="120" w:author="nahla" w:date="2023-06-10T11:26:00Z">
            <w:rPr>
              <w:color w:val="000000"/>
            </w:rPr>
          </w:rPrChange>
        </w:rPr>
        <w:t>model related</w:t>
      </w:r>
      <w:r w:rsidR="00C12588" w:rsidRPr="00CC0C6C">
        <w:rPr>
          <w:color w:val="000000"/>
          <w:highlight w:val="yellow"/>
          <w:rPrChange w:id="121" w:author="nahla" w:date="2023-06-10T11:26:00Z">
            <w:rPr>
              <w:color w:val="000000"/>
            </w:rPr>
          </w:rPrChange>
        </w:rPr>
        <w:t xml:space="preserve"> steps</w:t>
      </w:r>
      <w:r w:rsidRPr="00CC0C6C">
        <w:rPr>
          <w:color w:val="000000"/>
          <w:highlight w:val="yellow"/>
          <w:rPrChange w:id="122" w:author="nahla" w:date="2023-06-10T11:26:00Z">
            <w:rPr>
              <w:color w:val="000000"/>
            </w:rPr>
          </w:rPrChange>
        </w:rPr>
        <w:t xml:space="preserve">, </w:t>
      </w:r>
      <w:r w:rsidR="003F6139" w:rsidRPr="00CC0C6C">
        <w:rPr>
          <w:color w:val="000000"/>
          <w:highlight w:val="yellow"/>
          <w:rPrChange w:id="123" w:author="nahla" w:date="2023-06-10T11:26:00Z">
            <w:rPr>
              <w:color w:val="000000"/>
            </w:rPr>
          </w:rPrChange>
        </w:rPr>
        <w:t>so</w:t>
      </w:r>
      <w:r w:rsidR="003F6139">
        <w:rPr>
          <w:color w:val="000000"/>
        </w:rPr>
        <w:t xml:space="preserve"> </w:t>
      </w:r>
      <w:commentRangeEnd w:id="117"/>
      <w:r w:rsidR="00CC0C6C">
        <w:rPr>
          <w:rStyle w:val="CommentReference"/>
        </w:rPr>
        <w:commentReference w:id="117"/>
      </w:r>
      <w:r w:rsidR="00342206">
        <w:rPr>
          <w:color w:val="000000"/>
        </w:rPr>
        <w:t>t</w:t>
      </w:r>
      <w:r w:rsidR="003F6139">
        <w:rPr>
          <w:color w:val="000000"/>
        </w:rPr>
        <w:t xml:space="preserve">his section will </w:t>
      </w:r>
      <w:r w:rsidR="00342206">
        <w:rPr>
          <w:color w:val="000000"/>
        </w:rPr>
        <w:t xml:space="preserve">accordingly </w:t>
      </w:r>
      <w:r w:rsidR="003F6139">
        <w:rPr>
          <w:color w:val="000000"/>
        </w:rPr>
        <w:t>discuss the general pipeline used to reach the objective of the project</w:t>
      </w:r>
      <w:r w:rsidR="00342206">
        <w:rPr>
          <w:color w:val="000000"/>
        </w:rPr>
        <w:t>.</w:t>
      </w:r>
    </w:p>
    <w:p w14:paraId="57BB943E" w14:textId="44BB1EA2" w:rsidR="001546D3" w:rsidRDefault="004934EA" w:rsidP="001546D3">
      <w:pPr>
        <w:pStyle w:val="Heading2"/>
        <w:numPr>
          <w:ilvl w:val="1"/>
          <w:numId w:val="1"/>
        </w:numPr>
        <w:jc w:val="both"/>
      </w:pPr>
      <w:bookmarkStart w:id="124" w:name="_Ref137249678"/>
      <w:bookmarkStart w:id="125" w:name="_Toc137266864"/>
      <w:r>
        <w:t>Data</w:t>
      </w:r>
      <w:r w:rsidR="004D7A03">
        <w:t>set Preparation Phase</w:t>
      </w:r>
      <w:bookmarkEnd w:id="124"/>
      <w:bookmarkEnd w:id="125"/>
      <w:r w:rsidR="001546D3">
        <w:t xml:space="preserve"> </w:t>
      </w:r>
    </w:p>
    <w:p w14:paraId="5232FA58" w14:textId="7941E7EC" w:rsidR="001546D3" w:rsidRDefault="00E23D12" w:rsidP="001546D3">
      <w:pPr>
        <w:pBdr>
          <w:top w:val="nil"/>
          <w:left w:val="nil"/>
          <w:bottom w:val="nil"/>
          <w:right w:val="nil"/>
          <w:between w:val="nil"/>
        </w:pBdr>
        <w:spacing w:after="120"/>
        <w:jc w:val="both"/>
        <w:rPr>
          <w:color w:val="000000"/>
        </w:rPr>
      </w:pPr>
      <w:r>
        <w:rPr>
          <w:color w:val="000000"/>
        </w:rPr>
        <w:t xml:space="preserve">This sub-section discusses </w:t>
      </w:r>
      <w:r w:rsidR="000C633F">
        <w:rPr>
          <w:color w:val="000000"/>
        </w:rPr>
        <w:t xml:space="preserve">how the dataset was obtained, </w:t>
      </w:r>
      <w:r w:rsidR="003C7D65">
        <w:rPr>
          <w:color w:val="000000"/>
        </w:rPr>
        <w:t>analysed</w:t>
      </w:r>
      <w:r w:rsidR="000C633F">
        <w:rPr>
          <w:color w:val="000000"/>
        </w:rPr>
        <w:t>, and pre-process</w:t>
      </w:r>
      <w:r w:rsidR="003C7D65">
        <w:rPr>
          <w:color w:val="000000"/>
        </w:rPr>
        <w:t>ed</w:t>
      </w:r>
      <w:r w:rsidR="001546D3">
        <w:rPr>
          <w:color w:val="000000"/>
        </w:rPr>
        <w:t>.</w:t>
      </w:r>
    </w:p>
    <w:p w14:paraId="5F5F8EEB" w14:textId="3D891076" w:rsidR="00B97758" w:rsidRDefault="001207C1" w:rsidP="00B97758">
      <w:pPr>
        <w:pStyle w:val="Heading3"/>
        <w:numPr>
          <w:ilvl w:val="2"/>
          <w:numId w:val="1"/>
        </w:numPr>
        <w:jc w:val="both"/>
      </w:pPr>
      <w:bookmarkStart w:id="126" w:name="_Ref137252056"/>
      <w:bookmarkStart w:id="127" w:name="_Toc137266865"/>
      <w:r>
        <w:t xml:space="preserve">Data </w:t>
      </w:r>
      <w:r w:rsidR="00BC6CA0">
        <w:t>Distribution</w:t>
      </w:r>
      <w:bookmarkEnd w:id="126"/>
      <w:bookmarkEnd w:id="127"/>
    </w:p>
    <w:p w14:paraId="585B122B" w14:textId="7ABAB94A" w:rsidR="004B09C4" w:rsidRDefault="00F77C6E" w:rsidP="004B09C4">
      <w:pPr>
        <w:pBdr>
          <w:top w:val="nil"/>
          <w:left w:val="nil"/>
          <w:bottom w:val="nil"/>
          <w:right w:val="nil"/>
          <w:between w:val="nil"/>
        </w:pBdr>
        <w:spacing w:after="120"/>
        <w:jc w:val="both"/>
        <w:rPr>
          <w:color w:val="000000"/>
        </w:rPr>
      </w:pPr>
      <w:r>
        <w:rPr>
          <w:color w:val="000000"/>
        </w:rPr>
        <w:t>W</w:t>
      </w:r>
      <w:r w:rsidR="005B11C6">
        <w:rPr>
          <w:color w:val="000000"/>
        </w:rPr>
        <w:t xml:space="preserve">e </w:t>
      </w:r>
      <w:r w:rsidR="004B09C4">
        <w:rPr>
          <w:color w:val="000000"/>
        </w:rPr>
        <w:t>show</w:t>
      </w:r>
      <w:r w:rsidR="005B11C6">
        <w:rPr>
          <w:color w:val="000000"/>
        </w:rPr>
        <w:t xml:space="preserve"> </w:t>
      </w:r>
      <w:r>
        <w:rPr>
          <w:color w:val="000000"/>
        </w:rPr>
        <w:t>the image classes</w:t>
      </w:r>
      <w:r w:rsidR="008D53E2">
        <w:rPr>
          <w:color w:val="000000"/>
        </w:rPr>
        <w:t xml:space="preserve"> considered for the project</w:t>
      </w:r>
      <w:r>
        <w:rPr>
          <w:color w:val="000000"/>
        </w:rPr>
        <w:t xml:space="preserve">, which include the image categories mentioned in section </w:t>
      </w:r>
      <w:r w:rsidR="00A73516">
        <w:rPr>
          <w:color w:val="000000"/>
        </w:rPr>
        <w:fldChar w:fldCharType="begin"/>
      </w:r>
      <w:r w:rsidR="00A73516">
        <w:rPr>
          <w:color w:val="000000"/>
        </w:rPr>
        <w:instrText xml:space="preserve"> REF _Ref137013212 \r \h </w:instrText>
      </w:r>
      <w:r w:rsidR="00A73516">
        <w:rPr>
          <w:color w:val="000000"/>
        </w:rPr>
      </w:r>
      <w:r w:rsidR="00A73516">
        <w:rPr>
          <w:color w:val="000000"/>
        </w:rPr>
        <w:fldChar w:fldCharType="separate"/>
      </w:r>
      <w:r w:rsidR="009910D7">
        <w:rPr>
          <w:color w:val="000000"/>
          <w:cs/>
        </w:rPr>
        <w:t>‎</w:t>
      </w:r>
      <w:r w:rsidR="009910D7">
        <w:rPr>
          <w:color w:val="000000"/>
        </w:rPr>
        <w:t>1.3</w:t>
      </w:r>
      <w:r w:rsidR="00A73516">
        <w:rPr>
          <w:color w:val="000000"/>
        </w:rPr>
        <w:fldChar w:fldCharType="end"/>
      </w:r>
      <w:r w:rsidR="008D53E2">
        <w:rPr>
          <w:color w:val="000000"/>
        </w:rPr>
        <w:t xml:space="preserve">, in </w:t>
      </w:r>
      <w:r w:rsidR="001C3106">
        <w:rPr>
          <w:color w:val="000000"/>
        </w:rPr>
        <w:fldChar w:fldCharType="begin"/>
      </w:r>
      <w:r w:rsidR="001C3106">
        <w:rPr>
          <w:color w:val="000000"/>
        </w:rPr>
        <w:instrText xml:space="preserve"> REF _Ref137011035 \h </w:instrText>
      </w:r>
      <w:r w:rsidR="003933F8">
        <w:rPr>
          <w:color w:val="000000"/>
        </w:rPr>
        <w:instrText xml:space="preserve"> \* MERGEFORMAT </w:instrText>
      </w:r>
      <w:r w:rsidR="001C3106">
        <w:rPr>
          <w:color w:val="000000"/>
        </w:rPr>
      </w:r>
      <w:r w:rsidR="001C3106">
        <w:rPr>
          <w:color w:val="000000"/>
        </w:rPr>
        <w:fldChar w:fldCharType="separate"/>
      </w:r>
      <w:r w:rsidR="009910D7" w:rsidRPr="009910D7">
        <w:rPr>
          <w:color w:val="000000"/>
        </w:rPr>
        <w:t>Figure 16</w:t>
      </w:r>
      <w:r w:rsidR="001C3106">
        <w:rPr>
          <w:color w:val="000000"/>
        </w:rPr>
        <w:fldChar w:fldCharType="end"/>
      </w:r>
      <w:ins w:id="128" w:author="nahla" w:date="2023-06-10T11:30:00Z">
        <w:r w:rsidR="00CC0C6C">
          <w:rPr>
            <w:color w:val="000000"/>
          </w:rPr>
          <w:t xml:space="preserve"> </w:t>
        </w:r>
      </w:ins>
      <w:r w:rsidR="008D53E2" w:rsidRPr="00C93307">
        <w:rPr>
          <w:color w:val="000000"/>
        </w:rPr>
        <w:fldChar w:fldCharType="begin"/>
      </w:r>
      <w:r w:rsidR="008D53E2" w:rsidRPr="00C93307">
        <w:rPr>
          <w:color w:val="000000"/>
        </w:rPr>
        <w:instrText xml:space="preserve"> REF _Ref120125411 \h </w:instrText>
      </w:r>
      <w:r w:rsidR="008D53E2">
        <w:rPr>
          <w:color w:val="000000"/>
        </w:rPr>
        <w:instrText xml:space="preserve"> \* MERGEFORMAT </w:instrText>
      </w:r>
      <w:r w:rsidR="008D53E2" w:rsidRPr="00C93307">
        <w:rPr>
          <w:color w:val="000000"/>
        </w:rPr>
      </w:r>
      <w:r w:rsidR="008D53E2" w:rsidRPr="00C93307">
        <w:rPr>
          <w:color w:val="000000"/>
        </w:rPr>
        <w:fldChar w:fldCharType="separate"/>
      </w:r>
      <w:r w:rsidR="009910D7" w:rsidRPr="00B13FF1">
        <w:rPr>
          <w:color w:val="000000"/>
          <w:sz w:val="18"/>
          <w:szCs w:val="18"/>
        </w:rPr>
        <w:t xml:space="preserve">Figure </w:t>
      </w:r>
      <w:r w:rsidR="009910D7">
        <w:rPr>
          <w:noProof/>
          <w:color w:val="000000"/>
          <w:sz w:val="18"/>
          <w:szCs w:val="18"/>
        </w:rPr>
        <w:t>15</w:t>
      </w:r>
      <w:r w:rsidR="008D53E2" w:rsidRPr="00C93307">
        <w:rPr>
          <w:color w:val="000000"/>
        </w:rPr>
        <w:fldChar w:fldCharType="end"/>
      </w:r>
      <w:r w:rsidR="0018093F">
        <w:rPr>
          <w:color w:val="000000"/>
        </w:rPr>
        <w:t xml:space="preserve"> as folder structure and</w:t>
      </w:r>
      <w:r w:rsidR="003933F8">
        <w:rPr>
          <w:color w:val="000000"/>
        </w:rPr>
        <w:t xml:space="preserve"> </w:t>
      </w:r>
      <w:r w:rsidR="003933F8">
        <w:rPr>
          <w:color w:val="000000"/>
        </w:rPr>
        <w:fldChar w:fldCharType="begin"/>
      </w:r>
      <w:r w:rsidR="003933F8">
        <w:rPr>
          <w:color w:val="000000"/>
        </w:rPr>
        <w:instrText xml:space="preserve"> REF _Ref137011307 \h  \* MERGEFORMAT </w:instrText>
      </w:r>
      <w:r w:rsidR="003933F8">
        <w:rPr>
          <w:color w:val="000000"/>
        </w:rPr>
      </w:r>
      <w:r w:rsidR="003933F8">
        <w:rPr>
          <w:color w:val="000000"/>
        </w:rPr>
        <w:fldChar w:fldCharType="separate"/>
      </w:r>
      <w:r w:rsidR="009910D7" w:rsidRPr="009910D7">
        <w:rPr>
          <w:color w:val="000000"/>
        </w:rPr>
        <w:t>Figure 17</w:t>
      </w:r>
      <w:r w:rsidR="003933F8">
        <w:rPr>
          <w:color w:val="000000"/>
        </w:rPr>
        <w:fldChar w:fldCharType="end"/>
      </w:r>
      <w:r w:rsidR="0018093F">
        <w:rPr>
          <w:color w:val="000000"/>
        </w:rPr>
        <w:t xml:space="preserve"> as </w:t>
      </w:r>
      <w:r w:rsidR="001C3106">
        <w:rPr>
          <w:color w:val="000000"/>
        </w:rPr>
        <w:t>visualization plot of the data distribution</w:t>
      </w:r>
      <w:r w:rsidR="008D53E2">
        <w:rPr>
          <w:color w:val="000000"/>
        </w:rPr>
        <w:t>.</w:t>
      </w:r>
    </w:p>
    <w:p w14:paraId="48BFBCAB" w14:textId="4428B6C0" w:rsidR="008D53E2" w:rsidRDefault="00EF262F" w:rsidP="008D53E2">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68F7CD3F" wp14:editId="768639E0">
            <wp:extent cx="2150533" cy="2263125"/>
            <wp:effectExtent l="0" t="0" r="2540" b="4445"/>
            <wp:docPr id="140186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60517" name=""/>
                    <pic:cNvPicPr/>
                  </pic:nvPicPr>
                  <pic:blipFill>
                    <a:blip r:embed="rId29"/>
                    <a:stretch>
                      <a:fillRect/>
                    </a:stretch>
                  </pic:blipFill>
                  <pic:spPr>
                    <a:xfrm>
                      <a:off x="0" y="0"/>
                      <a:ext cx="2150533" cy="2263125"/>
                    </a:xfrm>
                    <a:prstGeom prst="rect">
                      <a:avLst/>
                    </a:prstGeom>
                  </pic:spPr>
                </pic:pic>
              </a:graphicData>
            </a:graphic>
          </wp:inline>
        </w:drawing>
      </w:r>
    </w:p>
    <w:p w14:paraId="7EB5C9EE" w14:textId="5B48E3CE" w:rsidR="008D53E2" w:rsidRPr="00AE78FA" w:rsidRDefault="008D53E2" w:rsidP="008D53E2">
      <w:pPr>
        <w:pBdr>
          <w:top w:val="nil"/>
          <w:left w:val="nil"/>
          <w:bottom w:val="nil"/>
          <w:right w:val="nil"/>
          <w:between w:val="nil"/>
        </w:pBdr>
        <w:tabs>
          <w:tab w:val="left" w:pos="900"/>
        </w:tabs>
        <w:spacing w:after="240"/>
        <w:ind w:left="567" w:firstLine="0"/>
        <w:jc w:val="center"/>
        <w:rPr>
          <w:color w:val="000000"/>
          <w:sz w:val="18"/>
          <w:szCs w:val="18"/>
        </w:rPr>
      </w:pPr>
      <w:bookmarkStart w:id="129" w:name="_Ref137011035"/>
      <w:bookmarkStart w:id="130" w:name="_Toc13726692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16</w:t>
      </w:r>
      <w:r w:rsidRPr="00B13FF1">
        <w:rPr>
          <w:color w:val="000000"/>
          <w:sz w:val="18"/>
          <w:szCs w:val="18"/>
        </w:rPr>
        <w:fldChar w:fldCharType="end"/>
      </w:r>
      <w:bookmarkEnd w:id="129"/>
      <w:r w:rsidRPr="00B13FF1">
        <w:rPr>
          <w:color w:val="000000"/>
          <w:sz w:val="18"/>
          <w:szCs w:val="18"/>
          <w:lang w:val="en-US"/>
        </w:rPr>
        <w:t>.</w:t>
      </w:r>
      <w:r>
        <w:rPr>
          <w:color w:val="000000"/>
          <w:sz w:val="18"/>
          <w:szCs w:val="18"/>
          <w:lang w:val="en-US"/>
        </w:rPr>
        <w:t xml:space="preserve"> </w:t>
      </w:r>
      <w:r w:rsidR="0068738A">
        <w:rPr>
          <w:color w:val="000000"/>
          <w:sz w:val="18"/>
          <w:szCs w:val="18"/>
          <w:lang w:val="en-US"/>
        </w:rPr>
        <w:t>Classes of the dataset</w:t>
      </w:r>
      <w:r w:rsidR="0078729E">
        <w:rPr>
          <w:color w:val="000000"/>
          <w:sz w:val="18"/>
          <w:szCs w:val="18"/>
          <w:lang w:val="en-US"/>
        </w:rPr>
        <w:t xml:space="preserve"> </w:t>
      </w:r>
      <w:r w:rsidR="0068738A">
        <w:rPr>
          <w:color w:val="000000"/>
          <w:sz w:val="18"/>
          <w:szCs w:val="18"/>
          <w:lang w:val="en-US"/>
        </w:rPr>
        <w:t xml:space="preserve">inside </w:t>
      </w:r>
      <w:r w:rsidR="00C26DE9">
        <w:rPr>
          <w:color w:val="000000"/>
          <w:sz w:val="18"/>
          <w:szCs w:val="18"/>
          <w:lang w:val="en-US"/>
        </w:rPr>
        <w:t>“</w:t>
      </w:r>
      <w:r w:rsidR="0068738A">
        <w:rPr>
          <w:color w:val="000000"/>
          <w:sz w:val="18"/>
          <w:szCs w:val="18"/>
          <w:lang w:val="en-US"/>
        </w:rPr>
        <w:t>dataset” folder</w:t>
      </w:r>
      <w:r>
        <w:rPr>
          <w:color w:val="000000"/>
          <w:sz w:val="18"/>
          <w:szCs w:val="18"/>
        </w:rPr>
        <w:t>.</w:t>
      </w:r>
      <w:bookmarkEnd w:id="130"/>
    </w:p>
    <w:p w14:paraId="2B435CD4" w14:textId="5393C495" w:rsidR="001C3106" w:rsidRDefault="002F5304" w:rsidP="001C3106">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66E9779F" wp14:editId="53C3696B">
            <wp:extent cx="5311140" cy="2868295"/>
            <wp:effectExtent l="0" t="0" r="3810" b="8255"/>
            <wp:docPr id="20245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5113" name=""/>
                    <pic:cNvPicPr/>
                  </pic:nvPicPr>
                  <pic:blipFill>
                    <a:blip r:embed="rId30"/>
                    <a:stretch>
                      <a:fillRect/>
                    </a:stretch>
                  </pic:blipFill>
                  <pic:spPr>
                    <a:xfrm>
                      <a:off x="0" y="0"/>
                      <a:ext cx="5311140" cy="2868295"/>
                    </a:xfrm>
                    <a:prstGeom prst="rect">
                      <a:avLst/>
                    </a:prstGeom>
                  </pic:spPr>
                </pic:pic>
              </a:graphicData>
            </a:graphic>
          </wp:inline>
        </w:drawing>
      </w:r>
    </w:p>
    <w:p w14:paraId="524CFAD2" w14:textId="7E9051D3" w:rsidR="001C3106" w:rsidRPr="00AE78FA" w:rsidRDefault="001C3106" w:rsidP="001C3106">
      <w:pPr>
        <w:pBdr>
          <w:top w:val="nil"/>
          <w:left w:val="nil"/>
          <w:bottom w:val="nil"/>
          <w:right w:val="nil"/>
          <w:between w:val="nil"/>
        </w:pBdr>
        <w:tabs>
          <w:tab w:val="left" w:pos="900"/>
        </w:tabs>
        <w:spacing w:after="240"/>
        <w:ind w:left="567" w:firstLine="0"/>
        <w:jc w:val="center"/>
        <w:rPr>
          <w:color w:val="000000"/>
          <w:sz w:val="18"/>
          <w:szCs w:val="18"/>
        </w:rPr>
      </w:pPr>
      <w:bookmarkStart w:id="131" w:name="_Ref137011307"/>
      <w:bookmarkStart w:id="132" w:name="_Toc13726692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17</w:t>
      </w:r>
      <w:r w:rsidRPr="00B13FF1">
        <w:rPr>
          <w:color w:val="000000"/>
          <w:sz w:val="18"/>
          <w:szCs w:val="18"/>
        </w:rPr>
        <w:fldChar w:fldCharType="end"/>
      </w:r>
      <w:bookmarkEnd w:id="131"/>
      <w:r w:rsidRPr="00B13FF1">
        <w:rPr>
          <w:color w:val="000000"/>
          <w:sz w:val="18"/>
          <w:szCs w:val="18"/>
          <w:lang w:val="en-US"/>
        </w:rPr>
        <w:t>.</w:t>
      </w:r>
      <w:r w:rsidR="00FD12D1">
        <w:rPr>
          <w:color w:val="000000"/>
          <w:sz w:val="18"/>
          <w:szCs w:val="18"/>
          <w:lang w:val="en-US"/>
        </w:rPr>
        <w:t xml:space="preserve"> Visualizing the distribution of classes</w:t>
      </w:r>
      <w:r>
        <w:rPr>
          <w:color w:val="000000"/>
          <w:sz w:val="18"/>
          <w:szCs w:val="18"/>
        </w:rPr>
        <w:t>.</w:t>
      </w:r>
      <w:bookmarkEnd w:id="132"/>
    </w:p>
    <w:p w14:paraId="3592CC80" w14:textId="6BA6FD12" w:rsidR="008D53E2" w:rsidRDefault="00BC6CA0" w:rsidP="009E6CBE">
      <w:pPr>
        <w:pBdr>
          <w:top w:val="nil"/>
          <w:left w:val="nil"/>
          <w:bottom w:val="nil"/>
          <w:right w:val="nil"/>
          <w:between w:val="nil"/>
        </w:pBdr>
        <w:spacing w:after="120"/>
        <w:jc w:val="both"/>
        <w:rPr>
          <w:color w:val="000000"/>
        </w:rPr>
      </w:pPr>
      <w:r>
        <w:rPr>
          <w:color w:val="000000"/>
        </w:rPr>
        <w:lastRenderedPageBreak/>
        <w:t>We clearly have an imbalanced dataset problem</w:t>
      </w:r>
      <w:r w:rsidR="00E95C2F">
        <w:rPr>
          <w:color w:val="000000"/>
        </w:rPr>
        <w:t xml:space="preserve">. However, the main problem </w:t>
      </w:r>
      <w:r w:rsidR="00E4010C">
        <w:rPr>
          <w:color w:val="000000"/>
        </w:rPr>
        <w:t xml:space="preserve">does not arise from the sparsity of data in a specific class, but rather from possible overlapping </w:t>
      </w:r>
      <w:r w:rsidR="000126ED">
        <w:rPr>
          <w:color w:val="000000"/>
        </w:rPr>
        <w:t>of samples between different classes</w:t>
      </w:r>
      <w:r w:rsidR="007D1110">
        <w:rPr>
          <w:color w:val="000000"/>
        </w:rPr>
        <w:t xml:space="preserve"> </w:t>
      </w:r>
      <w:r w:rsidR="007D1110">
        <w:rPr>
          <w:color w:val="000000"/>
        </w:rPr>
        <w:fldChar w:fldCharType="begin"/>
      </w:r>
      <w:r w:rsidR="001A2C97">
        <w:rPr>
          <w:color w:val="000000"/>
        </w:rPr>
        <w:instrText xml:space="preserve"> ADDIN ZOTERO_ITEM CSL_CITATION {"citationID":"ansievfkrn","properties":{"formattedCitation":"[24]","plainCitation":"[24]","noteIndex":0},"citationItems":[{"id":1073,"uris":["http://zotero.org/users/7276241/items/YRLI5L4H"],"itemData":{"id":1073,"type":"article-journal","abstract":"Imbalanced datasets are an important challenge in supervised Machine Learning (ML). According to the literature, class imbalance does not necessarily impose difficulties for ML algorithms. Difficulties mainly arise from other characteristics, such as overlapping between classes and complex decision boundaries. For binary classification tasks, calculating imbalance is straightforward, e.g., the ratio between class sizes. However, measuring more relevant characteristics, such as class overlapping, is not trivial. In the past years, complexity measures able to assess more relevant dataset characteristics have been proposed. In this paper, we investigate their effectiveness on real imbalanced datasets and how they are affected by applying different data imbalance treatments (DIT). For such, we perform two data-driven experiments: (1) We adapt the complexity measures to the context of imbalanced datasets. The experimental results show that our proposed measures assess the difficulty of imbalanced problems better than the original ones. We also compare the results with the state-of-art on data complexity measures for imbalanced datasets. (2) We analyze the behavior of complexity measures before and after applying DITs. According to the results, the difference in data complexity, in general, correlates to the predictive performance improvement obtained by applying DITs to the original datasets.","container-title":"Information Sciences","DOI":"10.1016/j.ins.2020.12.006","ISSN":"0020-0255","journalAbbreviation":"Information Sciences","language":"en","page":"83-109","source":"ScienceDirect","title":"Assessing the data complexity of imbalanced datasets","volume":"553","author":[{"family":"Barella","given":"Victor H."},{"family":"Garcia","given":"Luís P. F."},{"family":"Souto","given":"Marcilio C. P.","non-dropping-particle":"de"},{"family":"Lorena","given":"Ana C."},{"family":"Carvalho","given":"André C. P. L. F.","non-dropping-particle":"de"}],"issued":{"date-parts":[["2021",4,1]]}}}],"schema":"https://github.com/citation-style-language/schema/raw/master/csl-citation.json"} </w:instrText>
      </w:r>
      <w:r w:rsidR="007D1110">
        <w:rPr>
          <w:color w:val="000000"/>
        </w:rPr>
        <w:fldChar w:fldCharType="separate"/>
      </w:r>
      <w:r w:rsidR="001A2C97" w:rsidRPr="001A2C97">
        <w:rPr>
          <w:kern w:val="0"/>
          <w:szCs w:val="24"/>
        </w:rPr>
        <w:t>[24]</w:t>
      </w:r>
      <w:r w:rsidR="007D1110">
        <w:rPr>
          <w:color w:val="000000"/>
        </w:rPr>
        <w:fldChar w:fldCharType="end"/>
      </w:r>
      <w:r w:rsidR="000126ED">
        <w:rPr>
          <w:color w:val="000000"/>
        </w:rPr>
        <w:t>, which are also called misplaced labels</w:t>
      </w:r>
      <w:r w:rsidR="001A2C97">
        <w:rPr>
          <w:color w:val="000000"/>
        </w:rPr>
        <w:t xml:space="preserve">. The reason of why such imbalance occurs </w:t>
      </w:r>
      <w:r w:rsidR="005B3A25">
        <w:rPr>
          <w:color w:val="000000"/>
        </w:rPr>
        <w:t xml:space="preserve">will be mentioned </w:t>
      </w:r>
      <w:r w:rsidR="00DE4A10">
        <w:rPr>
          <w:color w:val="000000"/>
        </w:rPr>
        <w:t xml:space="preserve">for each imbalanced class in section </w:t>
      </w:r>
      <w:r w:rsidR="007259CF">
        <w:rPr>
          <w:color w:val="000000"/>
        </w:rPr>
        <w:fldChar w:fldCharType="begin"/>
      </w:r>
      <w:r w:rsidR="007259CF">
        <w:rPr>
          <w:color w:val="000000"/>
        </w:rPr>
        <w:instrText xml:space="preserve"> REF _Ref137011903 \r \h </w:instrText>
      </w:r>
      <w:r w:rsidR="007259CF">
        <w:rPr>
          <w:color w:val="000000"/>
        </w:rPr>
      </w:r>
      <w:r w:rsidR="007259CF">
        <w:rPr>
          <w:color w:val="000000"/>
        </w:rPr>
        <w:fldChar w:fldCharType="separate"/>
      </w:r>
      <w:r w:rsidR="009910D7">
        <w:rPr>
          <w:color w:val="000000"/>
          <w:cs/>
        </w:rPr>
        <w:t>‎</w:t>
      </w:r>
      <w:r w:rsidR="009910D7">
        <w:rPr>
          <w:color w:val="000000"/>
        </w:rPr>
        <w:t>3.1.2</w:t>
      </w:r>
      <w:r w:rsidR="007259CF">
        <w:rPr>
          <w:color w:val="000000"/>
        </w:rPr>
        <w:fldChar w:fldCharType="end"/>
      </w:r>
      <w:r w:rsidR="00DE4A10">
        <w:rPr>
          <w:color w:val="000000"/>
        </w:rPr>
        <w:t>.</w:t>
      </w:r>
      <w:r w:rsidR="000F22CC">
        <w:rPr>
          <w:color w:val="000000"/>
        </w:rPr>
        <w:t xml:space="preserve"> Moreover, the indexing of each class seen in</w:t>
      </w:r>
      <w:r w:rsidR="00F06B62">
        <w:rPr>
          <w:color w:val="000000"/>
        </w:rPr>
        <w:t xml:space="preserve"> </w:t>
      </w:r>
      <w:r w:rsidR="00F06B62">
        <w:rPr>
          <w:color w:val="000000"/>
        </w:rPr>
        <w:fldChar w:fldCharType="begin"/>
      </w:r>
      <w:r w:rsidR="00F06B62">
        <w:rPr>
          <w:color w:val="000000"/>
        </w:rPr>
        <w:instrText xml:space="preserve"> REF _Ref137011035 \h  \* MERGEFORMAT </w:instrText>
      </w:r>
      <w:r w:rsidR="00F06B62">
        <w:rPr>
          <w:color w:val="000000"/>
        </w:rPr>
      </w:r>
      <w:r w:rsidR="00F06B62">
        <w:rPr>
          <w:color w:val="000000"/>
        </w:rPr>
        <w:fldChar w:fldCharType="separate"/>
      </w:r>
      <w:r w:rsidR="009910D7" w:rsidRPr="009910D7">
        <w:rPr>
          <w:color w:val="000000"/>
        </w:rPr>
        <w:t>Figure 16</w:t>
      </w:r>
      <w:r w:rsidR="00F06B62">
        <w:rPr>
          <w:color w:val="000000"/>
        </w:rPr>
        <w:fldChar w:fldCharType="end"/>
      </w:r>
      <w:r w:rsidR="00F06B62">
        <w:rPr>
          <w:color w:val="000000"/>
        </w:rPr>
        <w:t xml:space="preserve"> was to act as a code for the class name</w:t>
      </w:r>
      <w:r w:rsidR="00AB56AE">
        <w:rPr>
          <w:color w:val="000000"/>
        </w:rPr>
        <w:t xml:space="preserve"> for abbreviating it, </w:t>
      </w:r>
      <w:proofErr w:type="gramStart"/>
      <w:r w:rsidR="00AB56AE">
        <w:rPr>
          <w:color w:val="000000"/>
        </w:rPr>
        <w:t>but in actuality, the</w:t>
      </w:r>
      <w:proofErr w:type="gramEnd"/>
      <w:r w:rsidR="00AB56AE">
        <w:rPr>
          <w:color w:val="000000"/>
        </w:rPr>
        <w:t xml:space="preserve"> classes were given labels 0 to 8 respe</w:t>
      </w:r>
      <w:r w:rsidR="001C5C5F">
        <w:rPr>
          <w:color w:val="000000"/>
        </w:rPr>
        <w:t xml:space="preserve">ctively when </w:t>
      </w:r>
      <w:r w:rsidR="002966F5">
        <w:rPr>
          <w:color w:val="000000"/>
        </w:rPr>
        <w:t xml:space="preserve">loading </w:t>
      </w:r>
      <w:r w:rsidR="001C5C5F">
        <w:rPr>
          <w:color w:val="000000"/>
        </w:rPr>
        <w:t xml:space="preserve">the </w:t>
      </w:r>
      <w:r w:rsidR="002966F5">
        <w:rPr>
          <w:color w:val="000000"/>
        </w:rPr>
        <w:t>images.</w:t>
      </w:r>
      <w:r w:rsidR="000F22CC">
        <w:rPr>
          <w:color w:val="000000"/>
        </w:rPr>
        <w:t xml:space="preserve"> </w:t>
      </w:r>
      <w:r w:rsidR="00D10A7C">
        <w:rPr>
          <w:color w:val="000000"/>
        </w:rPr>
        <w:t xml:space="preserve"> </w:t>
      </w:r>
      <w:r w:rsidR="00021789">
        <w:rPr>
          <w:color w:val="000000"/>
        </w:rPr>
        <w:t>As a side note</w:t>
      </w:r>
      <w:del w:id="133" w:author="nahla" w:date="2023-06-10T11:31:00Z">
        <w:r w:rsidR="00021789" w:rsidDel="00CC0C6C">
          <w:rPr>
            <w:color w:val="000000"/>
          </w:rPr>
          <w:delText xml:space="preserve">, </w:delText>
        </w:r>
      </w:del>
      <w:ins w:id="134" w:author="nahla" w:date="2023-06-10T11:31:00Z">
        <w:r w:rsidR="00CC0C6C">
          <w:rPr>
            <w:color w:val="000000"/>
          </w:rPr>
          <w:t xml:space="preserve">, </w:t>
        </w:r>
      </w:ins>
      <w:del w:id="135" w:author="nahla" w:date="2023-06-10T11:31:00Z">
        <w:r w:rsidR="00B808E3" w:rsidDel="00CC0C6C">
          <w:rPr>
            <w:color w:val="000000"/>
          </w:rPr>
          <w:delText>M</w:delText>
        </w:r>
      </w:del>
      <w:ins w:id="136" w:author="nahla" w:date="2023-06-10T11:31:00Z">
        <w:r w:rsidR="00CC0C6C">
          <w:rPr>
            <w:color w:val="000000"/>
          </w:rPr>
          <w:t>m</w:t>
        </w:r>
      </w:ins>
      <w:r w:rsidR="00B808E3">
        <w:rPr>
          <w:color w:val="000000"/>
        </w:rPr>
        <w:t xml:space="preserve">ore details about Syncthing application are mentioned in </w:t>
      </w:r>
      <w:r w:rsidR="00DE1ADE">
        <w:rPr>
          <w:color w:val="000000"/>
        </w:rPr>
        <w:fldChar w:fldCharType="begin"/>
      </w:r>
      <w:r w:rsidR="00DE1ADE">
        <w:rPr>
          <w:color w:val="000000"/>
        </w:rPr>
        <w:instrText xml:space="preserve"> REF _Ref137012596 \h </w:instrText>
      </w:r>
      <w:r w:rsidR="00DE1ADE">
        <w:rPr>
          <w:color w:val="000000"/>
        </w:rPr>
      </w:r>
      <w:r w:rsidR="00DE1ADE">
        <w:rPr>
          <w:color w:val="000000"/>
        </w:rPr>
        <w:fldChar w:fldCharType="separate"/>
      </w:r>
      <w:r w:rsidR="009910D7">
        <w:t>Appendix I</w:t>
      </w:r>
      <w:r w:rsidR="00DE1ADE">
        <w:rPr>
          <w:color w:val="000000"/>
        </w:rPr>
        <w:fldChar w:fldCharType="end"/>
      </w:r>
      <w:r w:rsidR="000F22CC">
        <w:rPr>
          <w:color w:val="000000"/>
        </w:rPr>
        <w:t>.</w:t>
      </w:r>
      <w:r w:rsidR="0071663A">
        <w:rPr>
          <w:color w:val="000000"/>
        </w:rPr>
        <w:t xml:space="preserve"> </w:t>
      </w:r>
    </w:p>
    <w:p w14:paraId="2A2521CB" w14:textId="3C563429" w:rsidR="00BC6CA0" w:rsidRDefault="00BC6CA0" w:rsidP="00BC6CA0">
      <w:pPr>
        <w:pStyle w:val="Heading3"/>
        <w:numPr>
          <w:ilvl w:val="2"/>
          <w:numId w:val="1"/>
        </w:numPr>
        <w:jc w:val="both"/>
      </w:pPr>
      <w:bookmarkStart w:id="137" w:name="_Ref137011903"/>
      <w:bookmarkStart w:id="138" w:name="_Toc137266866"/>
      <w:r>
        <w:t>Data Collection</w:t>
      </w:r>
      <w:bookmarkEnd w:id="137"/>
      <w:bookmarkEnd w:id="138"/>
    </w:p>
    <w:p w14:paraId="58A053BF" w14:textId="7A4385D3" w:rsidR="008D53E2" w:rsidRDefault="00BB3489" w:rsidP="00BC6CA0">
      <w:pPr>
        <w:pBdr>
          <w:top w:val="nil"/>
          <w:left w:val="nil"/>
          <w:bottom w:val="nil"/>
          <w:right w:val="nil"/>
          <w:between w:val="nil"/>
        </w:pBdr>
        <w:spacing w:after="120"/>
        <w:jc w:val="both"/>
        <w:rPr>
          <w:color w:val="000000"/>
        </w:rPr>
      </w:pPr>
      <w:r>
        <w:rPr>
          <w:color w:val="000000"/>
        </w:rPr>
        <w:t>The dataset used in this project is a combination of</w:t>
      </w:r>
      <w:r w:rsidR="00F14299">
        <w:rPr>
          <w:color w:val="000000"/>
        </w:rPr>
        <w:t xml:space="preserve"> </w:t>
      </w:r>
      <w:commentRangeStart w:id="139"/>
      <w:r w:rsidR="00F14299" w:rsidRPr="00CC0C6C">
        <w:rPr>
          <w:color w:val="000000"/>
          <w:highlight w:val="yellow"/>
          <w:rPrChange w:id="140" w:author="nahla" w:date="2023-06-10T11:31:00Z">
            <w:rPr>
              <w:color w:val="000000"/>
            </w:rPr>
          </w:rPrChange>
        </w:rPr>
        <w:t>ready-made</w:t>
      </w:r>
      <w:r w:rsidR="00F14299">
        <w:rPr>
          <w:color w:val="000000"/>
        </w:rPr>
        <w:t xml:space="preserve"> </w:t>
      </w:r>
      <w:commentRangeEnd w:id="139"/>
      <w:r w:rsidR="00CC0C6C">
        <w:rPr>
          <w:rStyle w:val="CommentReference"/>
        </w:rPr>
        <w:commentReference w:id="139"/>
      </w:r>
      <w:r w:rsidR="00F14299">
        <w:rPr>
          <w:color w:val="000000"/>
        </w:rPr>
        <w:t xml:space="preserve">datasets obtained online and datasets manually </w:t>
      </w:r>
      <w:r w:rsidR="00D2676D">
        <w:rPr>
          <w:color w:val="000000"/>
        </w:rPr>
        <w:t>scraped and prepared</w:t>
      </w:r>
      <w:r w:rsidR="00F14299">
        <w:rPr>
          <w:color w:val="000000"/>
        </w:rPr>
        <w:t xml:space="preserve"> to suit the need of the project.</w:t>
      </w:r>
    </w:p>
    <w:p w14:paraId="7CF1D4E2" w14:textId="52FC3806" w:rsidR="00F54674" w:rsidRDefault="00F54674" w:rsidP="00F54674">
      <w:pPr>
        <w:pStyle w:val="Heading4"/>
        <w:numPr>
          <w:ilvl w:val="3"/>
          <w:numId w:val="1"/>
        </w:numPr>
        <w:jc w:val="both"/>
      </w:pPr>
      <w:bookmarkStart w:id="141" w:name="_Toc137266867"/>
      <w:commentRangeStart w:id="142"/>
      <w:r w:rsidRPr="00CC0C6C">
        <w:rPr>
          <w:highlight w:val="yellow"/>
          <w:rPrChange w:id="143" w:author="nahla" w:date="2023-06-10T11:32:00Z">
            <w:rPr/>
          </w:rPrChange>
        </w:rPr>
        <w:t>Ready-Made</w:t>
      </w:r>
      <w:r>
        <w:t xml:space="preserve"> </w:t>
      </w:r>
      <w:commentRangeEnd w:id="142"/>
      <w:r w:rsidR="00CC0C6C">
        <w:rPr>
          <w:rStyle w:val="CommentReference"/>
        </w:rPr>
        <w:commentReference w:id="142"/>
      </w:r>
      <w:r>
        <w:t>Data</w:t>
      </w:r>
      <w:bookmarkEnd w:id="141"/>
    </w:p>
    <w:p w14:paraId="1912E7FB" w14:textId="7F3F331E" w:rsidR="00910842" w:rsidRDefault="00AD6F9A" w:rsidP="001D33DF">
      <w:pPr>
        <w:pBdr>
          <w:top w:val="nil"/>
          <w:left w:val="nil"/>
          <w:bottom w:val="nil"/>
          <w:right w:val="nil"/>
          <w:between w:val="nil"/>
        </w:pBdr>
        <w:spacing w:after="120"/>
        <w:jc w:val="both"/>
        <w:rPr>
          <w:color w:val="000000"/>
        </w:rPr>
      </w:pPr>
      <w:r>
        <w:rPr>
          <w:color w:val="000000"/>
        </w:rPr>
        <w:t>The classes “</w:t>
      </w:r>
      <w:r w:rsidR="00AA779E">
        <w:rPr>
          <w:color w:val="000000"/>
        </w:rPr>
        <w:t xml:space="preserve">selfies” and “fmemes” (foreign memes) were </w:t>
      </w:r>
      <w:r w:rsidR="002C6C15">
        <w:rPr>
          <w:color w:val="000000"/>
        </w:rPr>
        <w:t>obtained from</w:t>
      </w:r>
      <w:r w:rsidR="00765E80">
        <w:rPr>
          <w:color w:val="000000"/>
        </w:rPr>
        <w:t xml:space="preserve"> </w:t>
      </w:r>
      <w:r w:rsidR="00D32800">
        <w:rPr>
          <w:color w:val="000000"/>
        </w:rPr>
        <w:t>the University of Central Florida</w:t>
      </w:r>
      <w:r w:rsidR="005047A6">
        <w:rPr>
          <w:color w:val="000000"/>
        </w:rPr>
        <w:t xml:space="preserve"> </w:t>
      </w:r>
      <w:r w:rsidR="00851F46">
        <w:rPr>
          <w:color w:val="000000"/>
        </w:rPr>
        <w:fldChar w:fldCharType="begin"/>
      </w:r>
      <w:r w:rsidR="001D33DF">
        <w:rPr>
          <w:color w:val="000000"/>
        </w:rPr>
        <w:instrText xml:space="preserve"> ADDIN ZOTERO_ITEM CSL_CITATION {"citationID":"a2o7jjlro94","properties":{"formattedCitation":"[25]","plainCitation":"[25]","noteIndex":0},"citationItems":[{"id":1077,"uris":["http://zotero.org/users/7276241/items/ETISP67K"],"itemData":{"id":1077,"type":"webpage","title":"CRCV | Center for Research in Computer Vision at the University of Central Florida","URL":"https://www.crcv.ucf.edu/data/Selfie/","accessed":{"date-parts":[["2023",6,7]]}}}],"schema":"https://github.com/citation-style-language/schema/raw/master/csl-citation.json"} </w:instrText>
      </w:r>
      <w:r w:rsidR="00851F46">
        <w:rPr>
          <w:color w:val="000000"/>
        </w:rPr>
        <w:fldChar w:fldCharType="separate"/>
      </w:r>
      <w:r w:rsidR="001D33DF" w:rsidRPr="001D33DF">
        <w:t>[25]</w:t>
      </w:r>
      <w:r w:rsidR="00851F46">
        <w:rPr>
          <w:color w:val="000000"/>
        </w:rPr>
        <w:fldChar w:fldCharType="end"/>
      </w:r>
      <w:r w:rsidR="005047A6">
        <w:rPr>
          <w:color w:val="000000"/>
        </w:rPr>
        <w:t xml:space="preserve"> and</w:t>
      </w:r>
      <w:r w:rsidR="002C6C15">
        <w:rPr>
          <w:color w:val="000000"/>
        </w:rPr>
        <w:t xml:space="preserve"> </w:t>
      </w:r>
      <w:r w:rsidR="005C45C4">
        <w:rPr>
          <w:color w:val="000000"/>
        </w:rPr>
        <w:t>Kaggle</w:t>
      </w:r>
      <w:r w:rsidR="00851F46">
        <w:rPr>
          <w:color w:val="000000"/>
        </w:rPr>
        <w:t xml:space="preserve"> </w:t>
      </w:r>
      <w:r w:rsidR="009F1B7A">
        <w:rPr>
          <w:color w:val="000000"/>
        </w:rPr>
        <w:fldChar w:fldCharType="begin"/>
      </w:r>
      <w:r w:rsidR="001D33DF">
        <w:rPr>
          <w:color w:val="000000"/>
        </w:rPr>
        <w:instrText xml:space="preserve"> ADDIN ZOTERO_ITEM CSL_CITATION {"citationID":"a2pmb8c2hoq","properties":{"formattedCitation":"[26]","plainCitation":"[26]","noteIndex":0},"citationItems":[{"id":1079,"uris":["http://zotero.org/users/7276241/items/43XTNEVC"],"itemData":{"id":1079,"type":"webpage","abstract":"86,310 total memes harvested from Meme Generator","language":"en","title":"Meme Generator Data Set","URL":"https://www.kaggle.com/datasets/electron0zero/memegenerator-dataset","accessed":{"date-parts":[["2023",6,7]]}}}],"schema":"https://github.com/citation-style-language/schema/raw/master/csl-citation.json"} </w:instrText>
      </w:r>
      <w:r w:rsidR="009F1B7A">
        <w:rPr>
          <w:color w:val="000000"/>
        </w:rPr>
        <w:fldChar w:fldCharType="separate"/>
      </w:r>
      <w:r w:rsidR="001D33DF" w:rsidRPr="001D33DF">
        <w:t>[26]</w:t>
      </w:r>
      <w:r w:rsidR="009F1B7A">
        <w:rPr>
          <w:color w:val="000000"/>
        </w:rPr>
        <w:fldChar w:fldCharType="end"/>
      </w:r>
      <w:r w:rsidR="00765E80">
        <w:rPr>
          <w:color w:val="000000"/>
        </w:rPr>
        <w:t xml:space="preserve"> </w:t>
      </w:r>
      <w:r w:rsidR="005047A6">
        <w:rPr>
          <w:color w:val="000000"/>
        </w:rPr>
        <w:t>respectivel</w:t>
      </w:r>
      <w:r w:rsidR="00731993">
        <w:rPr>
          <w:color w:val="000000"/>
        </w:rPr>
        <w:t>y.</w:t>
      </w:r>
    </w:p>
    <w:p w14:paraId="13989AA3" w14:textId="3BDE72DB" w:rsidR="00910842" w:rsidRDefault="00765E80" w:rsidP="00910842">
      <w:pPr>
        <w:pStyle w:val="Heading4"/>
        <w:numPr>
          <w:ilvl w:val="3"/>
          <w:numId w:val="1"/>
        </w:numPr>
        <w:jc w:val="both"/>
      </w:pPr>
      <w:r>
        <w:rPr>
          <w:color w:val="000000"/>
        </w:rPr>
        <w:t xml:space="preserve"> </w:t>
      </w:r>
      <w:bookmarkStart w:id="144" w:name="_Ref137113268"/>
      <w:bookmarkStart w:id="145" w:name="_Toc137266868"/>
      <w:r w:rsidR="00910842">
        <w:t>Scraped Data</w:t>
      </w:r>
      <w:bookmarkEnd w:id="144"/>
      <w:bookmarkEnd w:id="145"/>
    </w:p>
    <w:p w14:paraId="13547170" w14:textId="59AF33BE" w:rsidR="00136D29" w:rsidRDefault="007E5EA0" w:rsidP="00136D29">
      <w:pPr>
        <w:pBdr>
          <w:top w:val="nil"/>
          <w:left w:val="nil"/>
          <w:bottom w:val="nil"/>
          <w:right w:val="nil"/>
          <w:between w:val="nil"/>
        </w:pBdr>
        <w:spacing w:after="120"/>
        <w:jc w:val="both"/>
        <w:rPr>
          <w:color w:val="000000"/>
        </w:rPr>
      </w:pPr>
      <w:r>
        <w:rPr>
          <w:color w:val="000000"/>
        </w:rPr>
        <w:t>All</w:t>
      </w:r>
      <w:r w:rsidR="00525DBA">
        <w:rPr>
          <w:color w:val="000000"/>
        </w:rPr>
        <w:t xml:space="preserve"> the other 9 classes were </w:t>
      </w:r>
      <w:r w:rsidR="00136D29">
        <w:rPr>
          <w:color w:val="000000"/>
        </w:rPr>
        <w:t>scraped manually through different methods:</w:t>
      </w:r>
    </w:p>
    <w:p w14:paraId="7DD5EEB3" w14:textId="4978027F" w:rsidR="00136D29" w:rsidRDefault="0074013E" w:rsidP="001D33DF">
      <w:pPr>
        <w:pStyle w:val="ListParagraph"/>
        <w:numPr>
          <w:ilvl w:val="0"/>
          <w:numId w:val="15"/>
        </w:numPr>
        <w:pBdr>
          <w:top w:val="nil"/>
          <w:left w:val="nil"/>
          <w:bottom w:val="nil"/>
          <w:right w:val="nil"/>
          <w:between w:val="nil"/>
        </w:pBdr>
        <w:spacing w:after="120"/>
        <w:jc w:val="both"/>
        <w:rPr>
          <w:color w:val="000000"/>
        </w:rPr>
      </w:pPr>
      <w:r>
        <w:rPr>
          <w:color w:val="000000"/>
        </w:rPr>
        <w:t>“ememes” (Egyptian memes)</w:t>
      </w:r>
      <w:r w:rsidR="00802DCE">
        <w:rPr>
          <w:color w:val="000000"/>
        </w:rPr>
        <w:t xml:space="preserve"> and “eSocialMedia” (Egyptian social media) were </w:t>
      </w:r>
      <w:r>
        <w:rPr>
          <w:color w:val="000000"/>
        </w:rPr>
        <w:t xml:space="preserve">obtained by </w:t>
      </w:r>
      <w:r w:rsidR="00005F4F">
        <w:rPr>
          <w:color w:val="000000"/>
        </w:rPr>
        <w:t>writing</w:t>
      </w:r>
      <w:r w:rsidR="00A44AD6">
        <w:rPr>
          <w:color w:val="000000"/>
        </w:rPr>
        <w:t xml:space="preserve"> functions for crawling on specific </w:t>
      </w:r>
      <w:r w:rsidR="004727BA">
        <w:rPr>
          <w:color w:val="000000"/>
        </w:rPr>
        <w:t>Facebook pages and public groups related to memes</w:t>
      </w:r>
      <w:r w:rsidR="008B0ADE">
        <w:rPr>
          <w:color w:val="000000"/>
        </w:rPr>
        <w:t xml:space="preserve"> </w:t>
      </w:r>
      <w:r w:rsidR="002D25B8">
        <w:rPr>
          <w:color w:val="000000"/>
        </w:rPr>
        <w:fldChar w:fldCharType="begin"/>
      </w:r>
      <w:r w:rsidR="001D33DF">
        <w:rPr>
          <w:color w:val="000000"/>
        </w:rPr>
        <w:instrText xml:space="preserve"> ADDIN ZOTERO_ITEM CSL_CITATION {"citationID":"a1llm1llrd5","properties":{"formattedCitation":"[27]\\uc0\\u8211{}[31]","plainCitation":"[27]–[31]","noteIndex":0},"citationItems":[{"id":1090,"uris":["http://zotero.org/users/7276241/items/NIAZJ444"],"itemData":{"id":1090,"type":"webpage","title":"</w:instrText>
      </w:r>
      <w:r w:rsidR="001D33DF">
        <w:rPr>
          <w:color w:val="000000"/>
          <w:rtl/>
        </w:rPr>
        <w:instrText>ميمز</w:instrText>
      </w:r>
      <w:r w:rsidR="001D33DF">
        <w:rPr>
          <w:color w:val="000000"/>
        </w:rPr>
        <w:instrText xml:space="preserve"> | Facebook","URL":"https://www.facebook.com/MemesYard/photos/?ref=page_internal","accessed":{"date-parts":[["2023",6,7]]}}},{"id":1092,"uris":["http://zotero.org/users/7276241/items/SDEM5PLP"],"itemData":{"id":1092,"type":"webpage","title":"</w:instrText>
      </w:r>
      <w:r w:rsidR="001D33DF">
        <w:rPr>
          <w:color w:val="000000"/>
          <w:rtl/>
        </w:rPr>
        <w:instrText>ميمز مسروقه بس عظمه يسطا</w:instrText>
      </w:r>
      <w:r w:rsidR="001D33DF">
        <w:rPr>
          <w:color w:val="000000"/>
        </w:rPr>
        <w:instrText xml:space="preserve"> | Facebook","URL":"https://www.facebook.com/memes.Stolen.1.0","accessed":{"date-parts":[["2023",6,7]]}}},{"id":1094,"uris":["http://zotero.org/users/7276241/items/NRAKEMU2"],"itemData":{"id":1094,"type":"webpage","title":"</w:instrText>
      </w:r>
      <w:r w:rsidR="001D33DF">
        <w:rPr>
          <w:color w:val="000000"/>
          <w:rtl/>
        </w:rPr>
        <w:instrText>كلاسيكال ارت ميمز</w:instrText>
      </w:r>
      <w:r w:rsidR="001D33DF">
        <w:rPr>
          <w:color w:val="000000"/>
        </w:rPr>
        <w:instrText xml:space="preserve"> | Facebook","URL":"https://www.facebook.com/arabicclassicalartmemes/photos/?ref=page_internal","accessed":{"date-parts":[["2023",6,7]]}}},{"id":1095,"uris":["http://zotero.org/users/7276241/items/LWLZ83TT"],"itemData":{"id":1095,"type":"webpage","title":"</w:instrText>
      </w:r>
      <w:r w:rsidR="001D33DF">
        <w:rPr>
          <w:color w:val="000000"/>
          <w:rtl/>
        </w:rPr>
        <w:instrText>ميمز و كوميكس طازة معبرة و ترو</w:instrText>
      </w:r>
      <w:r w:rsidR="001D33DF">
        <w:rPr>
          <w:color w:val="000000"/>
        </w:rPr>
        <w:instrText xml:space="preserve"> | Facebook","URL":"https://www.facebook.com/True.Memes.Comics/photos/?ref=page_internal&amp;_rdc=1&amp;_rdr","accessed":{"date-parts":[["2023",6,7]]}}},{"id":1097,"uris":["http://zotero.org/users/7276241/items/TNJNML5T"],"itemData":{"id":1097,"type":"webpage","title":"Society Sarcasm | Facebook","URL":"https://www.facebook.com/societyforsarcasm/photos/?ref=page_internal&amp;_rdc=1&amp;_rdr","accessed":{"date-parts":[["2023",6,7]]}}}],"schema":"https://github.com/citation-style-language/schema/raw/master/csl-citation.json"} </w:instrText>
      </w:r>
      <w:r w:rsidR="002D25B8">
        <w:rPr>
          <w:color w:val="000000"/>
        </w:rPr>
        <w:fldChar w:fldCharType="separate"/>
      </w:r>
      <w:r w:rsidR="001D33DF" w:rsidRPr="001D33DF">
        <w:rPr>
          <w:kern w:val="0"/>
          <w:szCs w:val="24"/>
        </w:rPr>
        <w:t>[27]–[31]</w:t>
      </w:r>
      <w:r w:rsidR="002D25B8">
        <w:rPr>
          <w:color w:val="000000"/>
        </w:rPr>
        <w:fldChar w:fldCharType="end"/>
      </w:r>
      <w:r w:rsidR="00157183">
        <w:rPr>
          <w:color w:val="000000"/>
        </w:rPr>
        <w:t xml:space="preserve">. In addition, some images were obtained </w:t>
      </w:r>
      <w:r w:rsidR="007E3CDD">
        <w:rPr>
          <w:color w:val="000000"/>
        </w:rPr>
        <w:t xml:space="preserve">by scraping </w:t>
      </w:r>
      <w:r w:rsidR="009A33B2">
        <w:rPr>
          <w:color w:val="000000"/>
        </w:rPr>
        <w:t xml:space="preserve">an </w:t>
      </w:r>
      <w:r w:rsidR="007E3CDD">
        <w:rPr>
          <w:color w:val="000000"/>
        </w:rPr>
        <w:t>image album</w:t>
      </w:r>
      <w:r w:rsidR="009A33B2">
        <w:rPr>
          <w:color w:val="000000"/>
        </w:rPr>
        <w:t xml:space="preserve"> on Imgur</w:t>
      </w:r>
      <w:r w:rsidR="007867DA">
        <w:rPr>
          <w:color w:val="000000"/>
        </w:rPr>
        <w:t xml:space="preserve"> </w:t>
      </w:r>
      <w:r w:rsidR="007867DA">
        <w:rPr>
          <w:color w:val="000000"/>
        </w:rPr>
        <w:fldChar w:fldCharType="begin"/>
      </w:r>
      <w:r w:rsidR="001D33DF">
        <w:rPr>
          <w:color w:val="000000"/>
        </w:rPr>
        <w:instrText xml:space="preserve"> ADDIN ZOTERO_ITEM CSL_CITATION {"citationID":"a2m8oba5tmb","properties":{"formattedCitation":"[32]","plainCitation":"[32]","noteIndex":0},"citationItems":[{"id":1088,"uris":["http://zotero.org/users/7276241/items/DD8JSEX3"],"itemData":{"id":1088,"type":"webpage","abstract":"</w:instrText>
      </w:r>
      <w:r w:rsidR="001D33DF">
        <w:rPr>
          <w:color w:val="000000"/>
          <w:rtl/>
        </w:rPr>
        <w:instrText>المنتدى</w:instrText>
      </w:r>
      <w:r w:rsidR="001D33DF">
        <w:rPr>
          <w:color w:val="000000"/>
        </w:rPr>
        <w:instrText xml:space="preserve"> ( </w:instrText>
      </w:r>
      <w:r w:rsidR="001D33DF">
        <w:rPr>
          <w:color w:val="000000"/>
          <w:rtl/>
        </w:rPr>
        <w:instrText>ألبومات تمبلتس _ مستلزمات الكوميك _ شروحات _ افضل المواقع</w:instrText>
      </w:r>
      <w:r w:rsidR="001D33DF">
        <w:rPr>
          <w:color w:val="000000"/>
        </w:rPr>
        <w:instrText xml:space="preserve">\n_ </w:instrText>
      </w:r>
      <w:r w:rsidR="001D33DF">
        <w:rPr>
          <w:color w:val="000000"/>
          <w:rtl/>
        </w:rPr>
        <w:instrText>مستلزمات التصميم _ ايموشنز _ وشوش</w:instrText>
      </w:r>
      <w:r w:rsidR="001D33DF">
        <w:rPr>
          <w:color w:val="000000"/>
        </w:rPr>
        <w:instrText xml:space="preserve"> ) : plus.google.com/u/0/communities/108675057016512986137\n____\n</w:instrText>
      </w:r>
      <w:r w:rsidR="001D33DF">
        <w:rPr>
          <w:color w:val="000000"/>
          <w:rtl/>
        </w:rPr>
        <w:instrText>ألبومات تمبلتس :(تمبلتس | مقصوصه</w:instrText>
      </w:r>
      <w:r w:rsidR="001D33DF">
        <w:rPr>
          <w:color w:val="000000"/>
        </w:rPr>
        <w:instrText xml:space="preserve">...","language":"ar","title":"Facebook Templates HQ Post for Imgur Albums","URL":"https://ar-ar.facebook.com/TemplatesHQ/posts/pfbid02ykyVfQpp62LAXwNXbzFMVFQD5f2iENdz3TR38sjiSR9cJb6MB8aDieVgYqiFnVyil","accessed":{"date-parts":[["2023",6,7]]}}}],"schema":"https://github.com/citation-style-language/schema/raw/master/csl-citation.json"} </w:instrText>
      </w:r>
      <w:r w:rsidR="007867DA">
        <w:rPr>
          <w:color w:val="000000"/>
        </w:rPr>
        <w:fldChar w:fldCharType="separate"/>
      </w:r>
      <w:r w:rsidR="001D33DF" w:rsidRPr="001D33DF">
        <w:t>[32]</w:t>
      </w:r>
      <w:r w:rsidR="007867DA">
        <w:rPr>
          <w:color w:val="000000"/>
        </w:rPr>
        <w:fldChar w:fldCharType="end"/>
      </w:r>
      <w:r w:rsidR="009A33B2">
        <w:rPr>
          <w:color w:val="000000"/>
        </w:rPr>
        <w:t>.</w:t>
      </w:r>
    </w:p>
    <w:p w14:paraId="005BE963" w14:textId="06F3FEDB" w:rsidR="006E5E2E" w:rsidRDefault="006E56A8" w:rsidP="001D33DF">
      <w:pPr>
        <w:pStyle w:val="ListParagraph"/>
        <w:numPr>
          <w:ilvl w:val="0"/>
          <w:numId w:val="15"/>
        </w:numPr>
        <w:pBdr>
          <w:top w:val="nil"/>
          <w:left w:val="nil"/>
          <w:bottom w:val="nil"/>
          <w:right w:val="nil"/>
          <w:between w:val="nil"/>
        </w:pBdr>
        <w:spacing w:after="120"/>
        <w:jc w:val="both"/>
        <w:rPr>
          <w:color w:val="000000"/>
        </w:rPr>
      </w:pPr>
      <w:r>
        <w:rPr>
          <w:color w:val="000000"/>
        </w:rPr>
        <w:t>“fSocialMedia” (foreign social media)</w:t>
      </w:r>
      <w:r w:rsidR="00802DCE">
        <w:rPr>
          <w:color w:val="000000"/>
        </w:rPr>
        <w:t xml:space="preserve"> and “fTxtMssgs” (foreign text messages) were</w:t>
      </w:r>
      <w:r>
        <w:rPr>
          <w:color w:val="000000"/>
        </w:rPr>
        <w:t xml:space="preserve"> obtained by </w:t>
      </w:r>
      <w:r w:rsidR="0054518C">
        <w:rPr>
          <w:color w:val="000000"/>
        </w:rPr>
        <w:t>scraping</w:t>
      </w:r>
      <w:r w:rsidR="004E0862">
        <w:rPr>
          <w:color w:val="000000"/>
        </w:rPr>
        <w:t xml:space="preserve"> images from</w:t>
      </w:r>
      <w:r w:rsidR="0054518C">
        <w:rPr>
          <w:color w:val="000000"/>
        </w:rPr>
        <w:t xml:space="preserve"> </w:t>
      </w:r>
      <w:r w:rsidR="004E0862">
        <w:rPr>
          <w:color w:val="000000"/>
        </w:rPr>
        <w:t xml:space="preserve">Facebook </w:t>
      </w:r>
      <w:r w:rsidR="003D5105">
        <w:rPr>
          <w:color w:val="000000"/>
        </w:rPr>
        <w:fldChar w:fldCharType="begin"/>
      </w:r>
      <w:r w:rsidR="001D33DF">
        <w:rPr>
          <w:color w:val="000000"/>
        </w:rPr>
        <w:instrText xml:space="preserve"> ADDIN ZOTERO_ITEM CSL_CITATION {"citationID":"adblsmpe5i","properties":{"formattedCitation":"[33]","plainCitation":"[33]","noteIndex":0},"citationItems":[{"id":1081,"uris":["http://zotero.org/users/7276241/items/XWIBTQ3P"],"itemData":{"id":1081,"type":"webpage","abstract":"A screenshot sub for all those cringeworthy Facebook messages and posts.","language":"en","title":"r/FacebookCringe","URL":"https://www.reddit.com/r/FacebookCringe/","accessed":{"date-parts":[["2023",6,7]]}}}],"schema":"https://github.com/citation-style-language/schema/raw/master/csl-citation.json"} </w:instrText>
      </w:r>
      <w:r w:rsidR="003D5105">
        <w:rPr>
          <w:color w:val="000000"/>
        </w:rPr>
        <w:fldChar w:fldCharType="separate"/>
      </w:r>
      <w:r w:rsidR="001D33DF" w:rsidRPr="001D33DF">
        <w:t>[33]</w:t>
      </w:r>
      <w:r w:rsidR="003D5105">
        <w:rPr>
          <w:color w:val="000000"/>
        </w:rPr>
        <w:fldChar w:fldCharType="end"/>
      </w:r>
      <w:r w:rsidR="00802DCE">
        <w:rPr>
          <w:color w:val="000000"/>
        </w:rPr>
        <w:t xml:space="preserve"> and</w:t>
      </w:r>
      <w:r w:rsidR="004E0862">
        <w:rPr>
          <w:color w:val="000000"/>
        </w:rPr>
        <w:t xml:space="preserve"> Twitter</w:t>
      </w:r>
      <w:r w:rsidR="00627FEC">
        <w:rPr>
          <w:color w:val="000000"/>
        </w:rPr>
        <w:t xml:space="preserve"> </w:t>
      </w:r>
      <w:r w:rsidR="00623B3A">
        <w:rPr>
          <w:color w:val="000000"/>
        </w:rPr>
        <w:fldChar w:fldCharType="begin"/>
      </w:r>
      <w:r w:rsidR="001D33DF">
        <w:rPr>
          <w:color w:val="000000"/>
        </w:rPr>
        <w:instrText xml:space="preserve"> ADDIN ZOTERO_ITEM CSL_CITATION {"citationID":"a2dqlsp2glh","properties":{"formattedCitation":"[34]","plainCitation":"[34]","noteIndex":0},"citationItems":[{"id":1082,"uris":["http://zotero.org/users/7276241/items/VPADLZI9"],"itemData":{"id":1082,"type":"webpage","abstract":"Screenshots of people being hilarious on Twitter,","language":"en","title":"r/Best of Twitter","URL":"https://www.reddit.com/r/bestoftwitter/","accessed":{"date-parts":[["2023",6,7]]}}}],"schema":"https://github.com/citation-style-language/schema/raw/master/csl-citation.json"} </w:instrText>
      </w:r>
      <w:r w:rsidR="00623B3A">
        <w:rPr>
          <w:color w:val="000000"/>
        </w:rPr>
        <w:fldChar w:fldCharType="separate"/>
      </w:r>
      <w:r w:rsidR="001D33DF" w:rsidRPr="001D33DF">
        <w:t>[34]</w:t>
      </w:r>
      <w:r w:rsidR="00623B3A">
        <w:rPr>
          <w:color w:val="000000"/>
        </w:rPr>
        <w:fldChar w:fldCharType="end"/>
      </w:r>
      <w:r w:rsidR="004E0862">
        <w:rPr>
          <w:color w:val="000000"/>
        </w:rPr>
        <w:t xml:space="preserve"> subreddits</w:t>
      </w:r>
      <w:r w:rsidR="00C13E8F">
        <w:rPr>
          <w:color w:val="000000"/>
        </w:rPr>
        <w:t xml:space="preserve"> </w:t>
      </w:r>
      <w:r w:rsidR="00802DCE">
        <w:rPr>
          <w:color w:val="000000"/>
        </w:rPr>
        <w:t>for the former class and</w:t>
      </w:r>
      <w:r w:rsidR="00414BEE">
        <w:rPr>
          <w:color w:val="000000"/>
        </w:rPr>
        <w:t xml:space="preserve"> chat-screenshots subreddit</w:t>
      </w:r>
      <w:r w:rsidR="00400C11">
        <w:rPr>
          <w:color w:val="000000"/>
        </w:rPr>
        <w:t>s</w:t>
      </w:r>
      <w:r w:rsidR="00C77260">
        <w:rPr>
          <w:color w:val="000000"/>
        </w:rPr>
        <w:t xml:space="preserve"> </w:t>
      </w:r>
      <w:r w:rsidR="00FF1F91">
        <w:rPr>
          <w:color w:val="000000"/>
        </w:rPr>
        <w:fldChar w:fldCharType="begin"/>
      </w:r>
      <w:r w:rsidR="001D33DF">
        <w:rPr>
          <w:color w:val="000000"/>
        </w:rPr>
        <w:instrText xml:space="preserve"> ADDIN ZOTERO_ITEM CSL_CITATION {"citationID":"a17ncsllnho","properties":{"formattedCitation":"[35]\\uc0\\u8211{}[37]","plainCitation":"[35]–[37]","noteIndex":0},"citationItems":[{"id":1085,"uris":["http://zotero.org/users/7276241/items/Q8S2S5IV"],"itemData":{"id":1085,"type":"webpage","abstract":"/r/texts - a subreddit to submit your funny, weird, or random coversations from your mobile or cell phone.","language":"en","title":"r/texts","URL":"https://www.reddit.com/r/texts/","accessed":{"date-parts":[["2023",6,7]]}}},{"id":1086,"uris":["http://zotero.org/users/7276241/items/QUJIEKAT"],"itemData":{"id":1086,"type":"webpage","abstract":"Welcome to /r/GoodFakeTexts! This subreddit is for posting text messages that are extremely likely fake, yet funny.","language":"en","title":"r/GoodFakeTexts","URL":"https://www.reddit.com/r/GoodFakeTexts/","accessed":{"date-parts":[["2023",6,7]]}}},{"id":1087,"uris":["http://zotero.org/users/7276241/items/SSUX2IX9"],"itemData":{"id":1087,"type":"webpage","abstract":"Welcome to Badfaketexts","language":"en","title":"r/Badfaketexts","URL":"https://www.reddit.com/r/Badfaketexts/","accessed":{"date-parts":[["2023",6,7]]}}}],"schema":"https://github.com/citation-style-language/schema/raw/master/csl-citation.json"} </w:instrText>
      </w:r>
      <w:r w:rsidR="00FF1F91">
        <w:rPr>
          <w:color w:val="000000"/>
        </w:rPr>
        <w:fldChar w:fldCharType="separate"/>
      </w:r>
      <w:r w:rsidR="001D33DF" w:rsidRPr="001D33DF">
        <w:rPr>
          <w:kern w:val="0"/>
          <w:szCs w:val="24"/>
        </w:rPr>
        <w:t>[35]–[37]</w:t>
      </w:r>
      <w:r w:rsidR="00FF1F91">
        <w:rPr>
          <w:color w:val="000000"/>
        </w:rPr>
        <w:fldChar w:fldCharType="end"/>
      </w:r>
      <w:r w:rsidR="00C77260">
        <w:rPr>
          <w:color w:val="000000"/>
        </w:rPr>
        <w:t xml:space="preserve"> for the latter class, where Pushshift</w:t>
      </w:r>
      <w:r w:rsidR="00A43B90">
        <w:rPr>
          <w:color w:val="000000"/>
        </w:rPr>
        <w:t xml:space="preserve">’s API </w:t>
      </w:r>
      <w:r w:rsidR="00802DCE">
        <w:rPr>
          <w:color w:val="000000"/>
        </w:rPr>
        <w:fldChar w:fldCharType="begin"/>
      </w:r>
      <w:r w:rsidR="001D33DF">
        <w:rPr>
          <w:color w:val="000000"/>
        </w:rPr>
        <w:instrText xml:space="preserve"> ADDIN ZOTERO_ITEM CSL_CITATION {"citationID":"a2nbrgmbun3","properties":{"formattedCitation":"[38]","plainCitation":"[38]","noteIndex":0},"citationItems":[{"id":1083,"uris":["http://zotero.org/users/7276241/items/42STHNC3"],"itemData":{"id":1083,"type":"post-weblog","abstract":"List of Endpoints There are three main endpoints for the API to get information on comments, submissions and subreddits. The main endpoints are: /reddit/comment/search /reddit/submission/search /reddit/subreddit/search Full List of Pushshift Reddit Specific Parameters","container-title":"pushshift.io","language":"en-US","title":"Pushshift.io API Documentation","URL":"https://pushshift.io/api-parameters/","accessed":{"date-parts":[["2023",6,7]]}}}],"schema":"https://github.com/citation-style-language/schema/raw/master/csl-citation.json"} </w:instrText>
      </w:r>
      <w:r w:rsidR="00802DCE">
        <w:rPr>
          <w:color w:val="000000"/>
        </w:rPr>
        <w:fldChar w:fldCharType="separate"/>
      </w:r>
      <w:r w:rsidR="001D33DF" w:rsidRPr="001D33DF">
        <w:t>[38]</w:t>
      </w:r>
      <w:r w:rsidR="00802DCE">
        <w:rPr>
          <w:color w:val="000000"/>
        </w:rPr>
        <w:fldChar w:fldCharType="end"/>
      </w:r>
      <w:r w:rsidR="00C77260">
        <w:rPr>
          <w:color w:val="000000"/>
        </w:rPr>
        <w:t xml:space="preserve"> was used in both cases</w:t>
      </w:r>
      <w:r w:rsidR="004E0862">
        <w:rPr>
          <w:color w:val="000000"/>
        </w:rPr>
        <w:t>.</w:t>
      </w:r>
      <w:r w:rsidR="008E16EF">
        <w:rPr>
          <w:color w:val="000000"/>
        </w:rPr>
        <w:t xml:space="preserve"> It is important to note that initially, the Facebook and Twitter images were in their own separate classes </w:t>
      </w:r>
      <w:r w:rsidR="00671CFA">
        <w:rPr>
          <w:color w:val="000000"/>
        </w:rPr>
        <w:t>“fFbPosts” and “fTwtrPosts” respectively, but due to the data cleaning process done on these images, their total number of samples massively reduced</w:t>
      </w:r>
      <w:r w:rsidR="002F7849">
        <w:rPr>
          <w:color w:val="000000"/>
        </w:rPr>
        <w:t xml:space="preserve"> to the point where it was more sufficient to group them into one class “fSocialMedia”</w:t>
      </w:r>
      <w:r w:rsidR="00BE1362">
        <w:rPr>
          <w:color w:val="000000"/>
        </w:rPr>
        <w:t>.</w:t>
      </w:r>
    </w:p>
    <w:p w14:paraId="3C9A5FB1" w14:textId="3828E0A4" w:rsidR="00802DCE" w:rsidRDefault="004B7532" w:rsidP="00136D29">
      <w:pPr>
        <w:pStyle w:val="ListParagraph"/>
        <w:numPr>
          <w:ilvl w:val="0"/>
          <w:numId w:val="15"/>
        </w:numPr>
        <w:pBdr>
          <w:top w:val="nil"/>
          <w:left w:val="nil"/>
          <w:bottom w:val="nil"/>
          <w:right w:val="nil"/>
          <w:between w:val="nil"/>
        </w:pBdr>
        <w:spacing w:after="120"/>
        <w:jc w:val="both"/>
        <w:rPr>
          <w:color w:val="000000"/>
        </w:rPr>
      </w:pPr>
      <w:r>
        <w:rPr>
          <w:color w:val="000000"/>
        </w:rPr>
        <w:t>“eGreetingAndMisc” (Egyptian greeting and miscellaneous images) were obtained by</w:t>
      </w:r>
      <w:r w:rsidR="00005F4F">
        <w:rPr>
          <w:color w:val="000000"/>
        </w:rPr>
        <w:t xml:space="preserve"> writing functions</w:t>
      </w:r>
      <w:r>
        <w:rPr>
          <w:color w:val="000000"/>
        </w:rPr>
        <w:t xml:space="preserve"> </w:t>
      </w:r>
      <w:r w:rsidR="00005F4F">
        <w:rPr>
          <w:color w:val="000000"/>
        </w:rPr>
        <w:t>for crawling on google search engine, specifically, the images tab.</w:t>
      </w:r>
    </w:p>
    <w:p w14:paraId="157DC4A0" w14:textId="1644E7C3" w:rsidR="00136D29" w:rsidRPr="00DA1834" w:rsidRDefault="00901CAC" w:rsidP="00DA1834">
      <w:pPr>
        <w:pStyle w:val="ListParagraph"/>
        <w:numPr>
          <w:ilvl w:val="0"/>
          <w:numId w:val="15"/>
        </w:numPr>
        <w:pBdr>
          <w:top w:val="nil"/>
          <w:left w:val="nil"/>
          <w:bottom w:val="nil"/>
          <w:right w:val="nil"/>
          <w:between w:val="nil"/>
        </w:pBdr>
        <w:spacing w:after="120"/>
        <w:jc w:val="both"/>
        <w:rPr>
          <w:color w:val="000000"/>
        </w:rPr>
      </w:pPr>
      <w:r>
        <w:rPr>
          <w:color w:val="000000"/>
        </w:rPr>
        <w:t xml:space="preserve">“academicPhotos” (taken by phone) and “academicDigital” (taken </w:t>
      </w:r>
      <w:r w:rsidR="00A46491">
        <w:rPr>
          <w:color w:val="000000"/>
        </w:rPr>
        <w:t>by mobile or desktop screenshots) were obtained from various university colleagues who volunteered to hand off</w:t>
      </w:r>
      <w:r w:rsidR="00507F46">
        <w:rPr>
          <w:color w:val="000000"/>
        </w:rPr>
        <w:t xml:space="preserve"> academic images which they </w:t>
      </w:r>
      <w:r w:rsidR="00E23B5A">
        <w:rPr>
          <w:color w:val="000000"/>
        </w:rPr>
        <w:t xml:space="preserve">took </w:t>
      </w:r>
      <w:r w:rsidR="007E5EA0">
        <w:rPr>
          <w:color w:val="000000"/>
        </w:rPr>
        <w:t>while studying.</w:t>
      </w:r>
      <w:r w:rsidR="009A32C5">
        <w:rPr>
          <w:color w:val="000000"/>
        </w:rPr>
        <w:t xml:space="preserve"> </w:t>
      </w:r>
      <w:r w:rsidR="009A32C5">
        <w:rPr>
          <w:color w:val="000000"/>
        </w:rPr>
        <w:lastRenderedPageBreak/>
        <w:t>Naturally, the images were all in one folder at first, and</w:t>
      </w:r>
      <w:r w:rsidR="00B45901">
        <w:rPr>
          <w:color w:val="000000"/>
        </w:rPr>
        <w:t xml:space="preserve"> cleaning was required to separate them into the aforementioned classes.</w:t>
      </w:r>
      <w:r w:rsidR="009A32C5">
        <w:rPr>
          <w:color w:val="000000"/>
        </w:rPr>
        <w:t xml:space="preserve"> </w:t>
      </w:r>
    </w:p>
    <w:p w14:paraId="3A566491" w14:textId="378DAA4D" w:rsidR="003C7D65" w:rsidRDefault="003C7D65" w:rsidP="003C7D65">
      <w:pPr>
        <w:pStyle w:val="Heading3"/>
        <w:numPr>
          <w:ilvl w:val="2"/>
          <w:numId w:val="1"/>
        </w:numPr>
        <w:jc w:val="both"/>
      </w:pPr>
      <w:bookmarkStart w:id="146" w:name="_Ref137115997"/>
      <w:bookmarkStart w:id="147" w:name="_Toc137266869"/>
      <w:r>
        <w:t xml:space="preserve">Data </w:t>
      </w:r>
      <w:r w:rsidR="000F48EB">
        <w:t>Analysis</w:t>
      </w:r>
      <w:r w:rsidR="00901EC4">
        <w:t xml:space="preserve"> </w:t>
      </w:r>
      <w:r w:rsidR="00EC1CE3">
        <w:t>and</w:t>
      </w:r>
      <w:r w:rsidR="00901EC4">
        <w:t xml:space="preserve"> Cleaning</w:t>
      </w:r>
      <w:bookmarkEnd w:id="146"/>
      <w:bookmarkEnd w:id="147"/>
    </w:p>
    <w:p w14:paraId="03BE65DC" w14:textId="3DC6A1DB" w:rsidR="003C7D65" w:rsidRDefault="00244877" w:rsidP="00A020E5">
      <w:pPr>
        <w:pBdr>
          <w:top w:val="nil"/>
          <w:left w:val="nil"/>
          <w:bottom w:val="nil"/>
          <w:right w:val="nil"/>
          <w:between w:val="nil"/>
        </w:pBdr>
        <w:spacing w:after="120"/>
        <w:jc w:val="both"/>
        <w:rPr>
          <w:color w:val="000000"/>
        </w:rPr>
      </w:pPr>
      <w:r>
        <w:rPr>
          <w:color w:val="000000"/>
        </w:rPr>
        <w:fldChar w:fldCharType="begin"/>
      </w:r>
      <w:r>
        <w:rPr>
          <w:color w:val="000000"/>
        </w:rPr>
        <w:instrText xml:space="preserve"> REF _Ref137022813 \h  \* MERGEFORMAT </w:instrText>
      </w:r>
      <w:r>
        <w:rPr>
          <w:color w:val="000000"/>
        </w:rPr>
      </w:r>
      <w:r>
        <w:rPr>
          <w:color w:val="000000"/>
        </w:rPr>
        <w:fldChar w:fldCharType="separate"/>
      </w:r>
      <w:r w:rsidR="009910D7" w:rsidRPr="009910D7">
        <w:rPr>
          <w:color w:val="000000"/>
        </w:rPr>
        <w:t>Figure 18</w:t>
      </w:r>
      <w:r>
        <w:rPr>
          <w:color w:val="000000"/>
        </w:rPr>
        <w:fldChar w:fldCharType="end"/>
      </w:r>
      <w:r>
        <w:rPr>
          <w:color w:val="000000"/>
        </w:rPr>
        <w:t xml:space="preserve"> i</w:t>
      </w:r>
      <w:r w:rsidR="00BC38DB">
        <w:rPr>
          <w:color w:val="000000"/>
        </w:rPr>
        <w:t>llustrates</w:t>
      </w:r>
      <w:r w:rsidR="00852435">
        <w:rPr>
          <w:color w:val="000000"/>
        </w:rPr>
        <w:t xml:space="preserve"> a sample of the images in all of the 9 classes</w:t>
      </w:r>
      <w:r w:rsidR="00BC38DB">
        <w:rPr>
          <w:color w:val="000000"/>
        </w:rPr>
        <w:t xml:space="preserve"> as 9 by 7 grid, where each row represents a class’s samples</w:t>
      </w:r>
      <w:r w:rsidR="003F6037">
        <w:rPr>
          <w:color w:val="000000"/>
        </w:rPr>
        <w:t xml:space="preserve"> sorted based on </w:t>
      </w:r>
      <w:r>
        <w:rPr>
          <w:color w:val="000000"/>
        </w:rPr>
        <w:t xml:space="preserve">appearance on </w:t>
      </w:r>
      <w:r>
        <w:rPr>
          <w:color w:val="000000"/>
        </w:rPr>
        <w:fldChar w:fldCharType="begin"/>
      </w:r>
      <w:r>
        <w:rPr>
          <w:color w:val="000000"/>
        </w:rPr>
        <w:instrText xml:space="preserve"> REF _Ref137011035 \h  \* MERGEFORMAT </w:instrText>
      </w:r>
      <w:r>
        <w:rPr>
          <w:color w:val="000000"/>
        </w:rPr>
      </w:r>
      <w:r>
        <w:rPr>
          <w:color w:val="000000"/>
        </w:rPr>
        <w:fldChar w:fldCharType="separate"/>
      </w:r>
      <w:r w:rsidR="009910D7" w:rsidRPr="009910D7">
        <w:rPr>
          <w:color w:val="000000"/>
        </w:rPr>
        <w:t>Figure 16</w:t>
      </w:r>
      <w:r>
        <w:rPr>
          <w:color w:val="000000"/>
        </w:rPr>
        <w:fldChar w:fldCharType="end"/>
      </w:r>
      <w:r>
        <w:rPr>
          <w:color w:val="000000"/>
        </w:rPr>
        <w:t xml:space="preserve"> and </w:t>
      </w:r>
      <w:r>
        <w:rPr>
          <w:color w:val="000000"/>
        </w:rPr>
        <w:fldChar w:fldCharType="begin"/>
      </w:r>
      <w:r>
        <w:rPr>
          <w:color w:val="000000"/>
        </w:rPr>
        <w:instrText xml:space="preserve"> REF _Ref137011307 \h  \* MERGEFORMAT </w:instrText>
      </w:r>
      <w:r>
        <w:rPr>
          <w:color w:val="000000"/>
        </w:rPr>
      </w:r>
      <w:r>
        <w:rPr>
          <w:color w:val="000000"/>
        </w:rPr>
        <w:fldChar w:fldCharType="separate"/>
      </w:r>
      <w:r w:rsidR="009910D7" w:rsidRPr="009910D7">
        <w:rPr>
          <w:color w:val="000000"/>
        </w:rPr>
        <w:t>Figure 17</w:t>
      </w:r>
      <w:r>
        <w:rPr>
          <w:color w:val="000000"/>
        </w:rPr>
        <w:fldChar w:fldCharType="end"/>
      </w:r>
      <w:r w:rsidR="008117D9">
        <w:rPr>
          <w:color w:val="000000"/>
        </w:rPr>
        <w:t>.</w:t>
      </w:r>
      <w:r w:rsidR="00BC38DB">
        <w:rPr>
          <w:color w:val="000000"/>
        </w:rPr>
        <w:t xml:space="preserve"> </w:t>
      </w:r>
      <w:r w:rsidR="001E494D">
        <w:rPr>
          <w:color w:val="000000"/>
        </w:rPr>
        <w:t>The images underlined in red</w:t>
      </w:r>
      <w:r w:rsidR="00F23DE4">
        <w:rPr>
          <w:color w:val="000000"/>
        </w:rPr>
        <w:t xml:space="preserve"> are misplaced images, the images underlined in purple are correctly </w:t>
      </w:r>
      <w:r w:rsidR="00F23DE4" w:rsidRPr="0025625A">
        <w:rPr>
          <w:color w:val="000000"/>
        </w:rPr>
        <w:t>in their</w:t>
      </w:r>
      <w:r w:rsidR="00F23DE4">
        <w:rPr>
          <w:color w:val="000000"/>
        </w:rPr>
        <w:t xml:space="preserve"> </w:t>
      </w:r>
      <w:r w:rsidR="0025625A">
        <w:rPr>
          <w:color w:val="000000"/>
        </w:rPr>
        <w:t>class but</w:t>
      </w:r>
      <w:r w:rsidR="00F23DE4">
        <w:rPr>
          <w:color w:val="000000"/>
        </w:rPr>
        <w:t xml:space="preserve"> could confuse the model </w:t>
      </w:r>
      <w:r w:rsidR="008B45D4">
        <w:rPr>
          <w:color w:val="000000"/>
        </w:rPr>
        <w:t>because of a</w:t>
      </w:r>
      <w:r w:rsidR="00F23DE4">
        <w:rPr>
          <w:color w:val="000000"/>
        </w:rPr>
        <w:t xml:space="preserve"> </w:t>
      </w:r>
      <w:r w:rsidR="008B45D4">
        <w:rPr>
          <w:color w:val="000000"/>
        </w:rPr>
        <w:t>visual resemblance</w:t>
      </w:r>
      <w:r w:rsidR="00F23DE4">
        <w:rPr>
          <w:color w:val="000000"/>
        </w:rPr>
        <w:t xml:space="preserve"> to </w:t>
      </w:r>
      <w:r w:rsidR="008B45D4">
        <w:rPr>
          <w:color w:val="000000"/>
        </w:rPr>
        <w:t>another class</w:t>
      </w:r>
      <w:r w:rsidR="00F23DE4">
        <w:rPr>
          <w:color w:val="000000"/>
        </w:rPr>
        <w:t xml:space="preserve"> or </w:t>
      </w:r>
      <w:r w:rsidR="008B45D4">
        <w:rPr>
          <w:color w:val="000000"/>
        </w:rPr>
        <w:t xml:space="preserve">high dissimilarity between its </w:t>
      </w:r>
      <w:r w:rsidR="003877E4">
        <w:rPr>
          <w:color w:val="000000"/>
        </w:rPr>
        <w:t>neighbouring</w:t>
      </w:r>
      <w:r w:rsidR="008B45D4">
        <w:rPr>
          <w:color w:val="000000"/>
        </w:rPr>
        <w:t xml:space="preserve"> samples of the same class</w:t>
      </w:r>
      <w:r w:rsidR="003877E4">
        <w:rPr>
          <w:color w:val="000000"/>
        </w:rPr>
        <w:t xml:space="preserve">, while images </w:t>
      </w:r>
      <w:r w:rsidR="00C31F63">
        <w:rPr>
          <w:color w:val="000000"/>
        </w:rPr>
        <w:t xml:space="preserve">underlined in both </w:t>
      </w:r>
      <w:r w:rsidR="0025625A">
        <w:rPr>
          <w:color w:val="000000"/>
        </w:rPr>
        <w:t>colours</w:t>
      </w:r>
      <w:r w:rsidR="00C31F63">
        <w:rPr>
          <w:color w:val="000000"/>
        </w:rPr>
        <w:t xml:space="preserve"> are ones that aren’t misplaced</w:t>
      </w:r>
      <w:r w:rsidR="00736ABA">
        <w:rPr>
          <w:color w:val="000000"/>
        </w:rPr>
        <w:t xml:space="preserve"> per s</w:t>
      </w:r>
      <w:r w:rsidR="0025625A">
        <w:rPr>
          <w:color w:val="000000"/>
        </w:rPr>
        <w:t>e</w:t>
      </w:r>
      <w:r w:rsidR="00736ABA">
        <w:rPr>
          <w:color w:val="000000"/>
        </w:rPr>
        <w:t>, but could logically be placed in another class as well.</w:t>
      </w:r>
      <w:r w:rsidR="006D05D6">
        <w:rPr>
          <w:color w:val="000000"/>
        </w:rPr>
        <w:t xml:space="preserve"> An example of this is the second image in the 5</w:t>
      </w:r>
      <w:r w:rsidR="006D05D6" w:rsidRPr="006D05D6">
        <w:rPr>
          <w:color w:val="000000"/>
          <w:vertAlign w:val="superscript"/>
        </w:rPr>
        <w:t>th</w:t>
      </w:r>
      <w:r w:rsidR="006D05D6">
        <w:rPr>
          <w:color w:val="000000"/>
        </w:rPr>
        <w:t xml:space="preserve"> row regarding </w:t>
      </w:r>
      <w:r w:rsidR="0019518A">
        <w:rPr>
          <w:color w:val="000000"/>
        </w:rPr>
        <w:t>“eSocialMedia” class; even though that image contains</w:t>
      </w:r>
      <w:r w:rsidR="00960C7A">
        <w:rPr>
          <w:color w:val="000000"/>
        </w:rPr>
        <w:t xml:space="preserve"> the Facebook </w:t>
      </w:r>
      <w:r w:rsidR="006B33C5">
        <w:rPr>
          <w:color w:val="000000"/>
        </w:rPr>
        <w:t xml:space="preserve">page name and date of the post at the top of the image, the actual content of the image is an image of a chat history, which </w:t>
      </w:r>
      <w:r w:rsidR="00ED1E04">
        <w:rPr>
          <w:color w:val="000000"/>
        </w:rPr>
        <w:t>should technically allow this class to be in text message class (</w:t>
      </w:r>
      <w:r w:rsidR="00207F1F">
        <w:rPr>
          <w:color w:val="000000"/>
        </w:rPr>
        <w:t xml:space="preserve">if it were not for </w:t>
      </w:r>
      <w:r w:rsidR="00ED1E04">
        <w:rPr>
          <w:color w:val="000000"/>
        </w:rPr>
        <w:t>the fact that “fTxtMssgs” is for foreign messages, not Arabic).</w:t>
      </w:r>
      <w:r w:rsidR="00E1025F">
        <w:rPr>
          <w:color w:val="000000"/>
        </w:rPr>
        <w:t xml:space="preserve"> </w:t>
      </w:r>
    </w:p>
    <w:p w14:paraId="1487A0C0" w14:textId="7D669C23" w:rsidR="00313328" w:rsidRDefault="00123D41" w:rsidP="009E6CBE">
      <w:pPr>
        <w:pBdr>
          <w:top w:val="nil"/>
          <w:left w:val="nil"/>
          <w:bottom w:val="nil"/>
          <w:right w:val="nil"/>
          <w:between w:val="nil"/>
        </w:pBdr>
        <w:spacing w:after="120"/>
        <w:jc w:val="both"/>
        <w:rPr>
          <w:color w:val="000000"/>
        </w:rPr>
      </w:pPr>
      <w:r>
        <w:rPr>
          <w:color w:val="000000"/>
        </w:rPr>
        <w:t xml:space="preserve">Now, since </w:t>
      </w:r>
      <w:r w:rsidR="00DA020D">
        <w:rPr>
          <w:color w:val="000000"/>
        </w:rPr>
        <w:t xml:space="preserve">most of the dataset was scraped manually, there were naturally </w:t>
      </w:r>
      <w:r w:rsidR="000D3972">
        <w:rPr>
          <w:color w:val="000000"/>
        </w:rPr>
        <w:t xml:space="preserve">other errors and problems than the ones highlighted above, including corrupted images </w:t>
      </w:r>
      <w:r w:rsidR="00FA408C">
        <w:rPr>
          <w:color w:val="000000"/>
        </w:rPr>
        <w:t>and images retrieved from dead URLs, where</w:t>
      </w:r>
      <w:r w:rsidR="00EE49B2">
        <w:rPr>
          <w:color w:val="000000"/>
        </w:rPr>
        <w:t xml:space="preserve"> </w:t>
      </w:r>
      <w:r w:rsidR="00EE49B2">
        <w:rPr>
          <w:color w:val="000000"/>
        </w:rPr>
        <w:fldChar w:fldCharType="begin"/>
      </w:r>
      <w:r w:rsidR="00EE49B2">
        <w:rPr>
          <w:color w:val="000000"/>
        </w:rPr>
        <w:instrText xml:space="preserve"> REF _Ref137024693 \h  \* MERGEFORMAT </w:instrText>
      </w:r>
      <w:r w:rsidR="00EE49B2">
        <w:rPr>
          <w:color w:val="000000"/>
        </w:rPr>
      </w:r>
      <w:r w:rsidR="00EE49B2">
        <w:rPr>
          <w:color w:val="000000"/>
        </w:rPr>
        <w:fldChar w:fldCharType="separate"/>
      </w:r>
      <w:r w:rsidR="009910D7" w:rsidRPr="009910D7">
        <w:rPr>
          <w:color w:val="000000"/>
        </w:rPr>
        <w:t>Figure 19</w:t>
      </w:r>
      <w:r w:rsidR="00EE49B2">
        <w:rPr>
          <w:color w:val="000000"/>
        </w:rPr>
        <w:fldChar w:fldCharType="end"/>
      </w:r>
      <w:r w:rsidR="00FA408C">
        <w:rPr>
          <w:color w:val="000000"/>
        </w:rPr>
        <w:t xml:space="preserve"> </w:t>
      </w:r>
      <w:r w:rsidR="00E06992">
        <w:rPr>
          <w:color w:val="000000"/>
        </w:rPr>
        <w:t>and</w:t>
      </w:r>
      <w:r w:rsidR="00EE49B2">
        <w:rPr>
          <w:color w:val="000000"/>
        </w:rPr>
        <w:t xml:space="preserve"> </w:t>
      </w:r>
      <w:r w:rsidR="00EE49B2">
        <w:rPr>
          <w:color w:val="000000"/>
        </w:rPr>
        <w:fldChar w:fldCharType="begin"/>
      </w:r>
      <w:r w:rsidR="00EE49B2">
        <w:rPr>
          <w:color w:val="000000"/>
        </w:rPr>
        <w:instrText xml:space="preserve"> REF _Ref137024698 \h  \* MERGEFORMAT </w:instrText>
      </w:r>
      <w:r w:rsidR="00EE49B2">
        <w:rPr>
          <w:color w:val="000000"/>
        </w:rPr>
      </w:r>
      <w:r w:rsidR="00EE49B2">
        <w:rPr>
          <w:color w:val="000000"/>
        </w:rPr>
        <w:fldChar w:fldCharType="separate"/>
      </w:r>
      <w:r w:rsidR="009910D7" w:rsidRPr="009910D7">
        <w:rPr>
          <w:color w:val="000000"/>
        </w:rPr>
        <w:t>Figure 20</w:t>
      </w:r>
      <w:r w:rsidR="00EE49B2">
        <w:rPr>
          <w:color w:val="000000"/>
        </w:rPr>
        <w:fldChar w:fldCharType="end"/>
      </w:r>
      <w:r w:rsidR="00E06992">
        <w:rPr>
          <w:color w:val="000000"/>
        </w:rPr>
        <w:t xml:space="preserve"> illustrate these problems respectively</w:t>
      </w:r>
      <w:r w:rsidR="00780C6C">
        <w:rPr>
          <w:color w:val="000000"/>
        </w:rPr>
        <w:t xml:space="preserve">. However, these problems were </w:t>
      </w:r>
      <w:del w:id="148" w:author="nahla" w:date="2023-06-10T11:34:00Z">
        <w:r w:rsidR="00780C6C" w:rsidDel="009E6CBE">
          <w:rPr>
            <w:color w:val="000000"/>
          </w:rPr>
          <w:delText xml:space="preserve">easily </w:delText>
        </w:r>
      </w:del>
      <w:r w:rsidR="003A7AFB">
        <w:rPr>
          <w:color w:val="000000"/>
        </w:rPr>
        <w:t>solved by attempting to open all images in the dataset and deleting ones</w:t>
      </w:r>
      <w:r w:rsidR="00313328">
        <w:rPr>
          <w:color w:val="000000"/>
        </w:rPr>
        <w:t xml:space="preserve"> </w:t>
      </w:r>
      <w:r w:rsidR="003A7AFB">
        <w:rPr>
          <w:color w:val="000000"/>
        </w:rPr>
        <w:t xml:space="preserve">that were not accessible </w:t>
      </w:r>
      <w:r w:rsidR="00B364B1">
        <w:rPr>
          <w:color w:val="000000"/>
        </w:rPr>
        <w:t>in code</w:t>
      </w:r>
      <w:r w:rsidR="00780C6C">
        <w:rPr>
          <w:color w:val="000000"/>
        </w:rPr>
        <w:t>, which solved the</w:t>
      </w:r>
      <w:r w:rsidR="00CC709A">
        <w:rPr>
          <w:color w:val="000000"/>
        </w:rPr>
        <w:t xml:space="preserve"> former problem</w:t>
      </w:r>
      <w:r w:rsidR="00780C6C">
        <w:rPr>
          <w:color w:val="000000"/>
        </w:rPr>
        <w:t xml:space="preserve">, and </w:t>
      </w:r>
      <w:r w:rsidR="00CC709A">
        <w:rPr>
          <w:color w:val="000000"/>
        </w:rPr>
        <w:t xml:space="preserve">since the images from </w:t>
      </w:r>
      <w:r w:rsidR="00BA38D2">
        <w:rPr>
          <w:color w:val="000000"/>
        </w:rPr>
        <w:fldChar w:fldCharType="begin"/>
      </w:r>
      <w:r w:rsidR="00BA38D2">
        <w:rPr>
          <w:color w:val="000000"/>
        </w:rPr>
        <w:instrText xml:space="preserve"> REF _Ref137024698 \h  \* MERGEFORMAT </w:instrText>
      </w:r>
      <w:r w:rsidR="00BA38D2">
        <w:rPr>
          <w:color w:val="000000"/>
        </w:rPr>
      </w:r>
      <w:r w:rsidR="00BA38D2">
        <w:rPr>
          <w:color w:val="000000"/>
        </w:rPr>
        <w:fldChar w:fldCharType="separate"/>
      </w:r>
      <w:r w:rsidR="009910D7" w:rsidRPr="009910D7">
        <w:rPr>
          <w:color w:val="000000"/>
        </w:rPr>
        <w:t>Figure 20</w:t>
      </w:r>
      <w:r w:rsidR="00BA38D2">
        <w:rPr>
          <w:color w:val="000000"/>
        </w:rPr>
        <w:fldChar w:fldCharType="end"/>
      </w:r>
      <w:r w:rsidR="00CC709A">
        <w:rPr>
          <w:color w:val="000000"/>
        </w:rPr>
        <w:t xml:space="preserve"> are consistent, the latter problem was solved by </w:t>
      </w:r>
      <w:r w:rsidR="00843121">
        <w:rPr>
          <w:color w:val="000000"/>
        </w:rPr>
        <w:t>deleting images that had very specific width and height combination</w:t>
      </w:r>
      <w:r w:rsidR="00C8527D">
        <w:rPr>
          <w:color w:val="000000"/>
        </w:rPr>
        <w:t xml:space="preserve"> (60 and </w:t>
      </w:r>
      <w:r w:rsidR="00632F8E">
        <w:rPr>
          <w:color w:val="000000"/>
        </w:rPr>
        <w:t>130 respectively)</w:t>
      </w:r>
      <w:r w:rsidR="00BA38D2">
        <w:rPr>
          <w:color w:val="000000"/>
        </w:rPr>
        <w:t>.</w:t>
      </w:r>
    </w:p>
    <w:p w14:paraId="0533991B" w14:textId="77777777" w:rsidR="00C514EB" w:rsidRDefault="00C514EB" w:rsidP="00C514EB">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40896B7E" wp14:editId="72EDA9AC">
            <wp:extent cx="5759782" cy="8315325"/>
            <wp:effectExtent l="0" t="0" r="0" b="0"/>
            <wp:docPr id="216353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332" name="Picture 1" descr="A screenshot of a computer&#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7709" cy="8326770"/>
                    </a:xfrm>
                    <a:prstGeom prst="rect">
                      <a:avLst/>
                    </a:prstGeom>
                    <a:noFill/>
                    <a:ln>
                      <a:noFill/>
                    </a:ln>
                  </pic:spPr>
                </pic:pic>
              </a:graphicData>
            </a:graphic>
          </wp:inline>
        </w:drawing>
      </w:r>
    </w:p>
    <w:p w14:paraId="3438E19A" w14:textId="7809DB5E" w:rsidR="00C514EB" w:rsidRPr="00C514EB" w:rsidRDefault="00C514EB" w:rsidP="00C514EB">
      <w:pPr>
        <w:pBdr>
          <w:top w:val="nil"/>
          <w:left w:val="nil"/>
          <w:bottom w:val="nil"/>
          <w:right w:val="nil"/>
          <w:between w:val="nil"/>
        </w:pBdr>
        <w:tabs>
          <w:tab w:val="left" w:pos="900"/>
        </w:tabs>
        <w:spacing w:after="240"/>
        <w:ind w:left="567" w:firstLine="0"/>
        <w:jc w:val="center"/>
        <w:rPr>
          <w:color w:val="000000"/>
          <w:sz w:val="18"/>
          <w:szCs w:val="18"/>
        </w:rPr>
      </w:pPr>
      <w:bookmarkStart w:id="149" w:name="_Ref137022813"/>
      <w:bookmarkStart w:id="150" w:name="_Toc13726692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18</w:t>
      </w:r>
      <w:r w:rsidRPr="00B13FF1">
        <w:rPr>
          <w:color w:val="000000"/>
          <w:sz w:val="18"/>
          <w:szCs w:val="18"/>
        </w:rPr>
        <w:fldChar w:fldCharType="end"/>
      </w:r>
      <w:bookmarkEnd w:id="149"/>
      <w:r w:rsidRPr="00B13FF1">
        <w:rPr>
          <w:color w:val="000000"/>
          <w:sz w:val="18"/>
          <w:szCs w:val="18"/>
          <w:lang w:val="en-US"/>
        </w:rPr>
        <w:t>.</w:t>
      </w:r>
      <w:r>
        <w:rPr>
          <w:color w:val="000000"/>
          <w:sz w:val="18"/>
          <w:szCs w:val="18"/>
          <w:lang w:val="en-US"/>
        </w:rPr>
        <w:t xml:space="preserve"> </w:t>
      </w:r>
      <w:r w:rsidR="001F7037">
        <w:rPr>
          <w:color w:val="000000"/>
          <w:sz w:val="18"/>
          <w:szCs w:val="18"/>
        </w:rPr>
        <w:t>Nine</w:t>
      </w:r>
      <w:r w:rsidR="00CD123D">
        <w:rPr>
          <w:color w:val="000000"/>
          <w:sz w:val="18"/>
          <w:szCs w:val="18"/>
        </w:rPr>
        <w:t xml:space="preserve"> </w:t>
      </w:r>
      <w:r>
        <w:rPr>
          <w:color w:val="000000"/>
          <w:sz w:val="18"/>
          <w:szCs w:val="18"/>
        </w:rPr>
        <w:t>row</w:t>
      </w:r>
      <w:r w:rsidR="00CD123D">
        <w:rPr>
          <w:color w:val="000000"/>
          <w:sz w:val="18"/>
          <w:szCs w:val="18"/>
        </w:rPr>
        <w:t>s</w:t>
      </w:r>
      <w:r>
        <w:rPr>
          <w:color w:val="000000"/>
          <w:sz w:val="18"/>
          <w:szCs w:val="18"/>
        </w:rPr>
        <w:t xml:space="preserve"> </w:t>
      </w:r>
      <w:r w:rsidR="00CD123D">
        <w:rPr>
          <w:color w:val="000000"/>
          <w:sz w:val="18"/>
          <w:szCs w:val="18"/>
        </w:rPr>
        <w:t xml:space="preserve">each </w:t>
      </w:r>
      <w:r>
        <w:rPr>
          <w:color w:val="000000"/>
          <w:sz w:val="18"/>
          <w:szCs w:val="18"/>
        </w:rPr>
        <w:t>represent</w:t>
      </w:r>
      <w:r w:rsidR="00CD123D">
        <w:rPr>
          <w:color w:val="000000"/>
          <w:sz w:val="18"/>
          <w:szCs w:val="18"/>
        </w:rPr>
        <w:t>ing</w:t>
      </w:r>
      <w:r>
        <w:rPr>
          <w:color w:val="000000"/>
          <w:sz w:val="18"/>
          <w:szCs w:val="18"/>
        </w:rPr>
        <w:t xml:space="preserve"> a class</w:t>
      </w:r>
      <w:r w:rsidR="00CD123D">
        <w:rPr>
          <w:color w:val="000000"/>
          <w:sz w:val="18"/>
          <w:szCs w:val="18"/>
        </w:rPr>
        <w:t>’s</w:t>
      </w:r>
      <w:r w:rsidR="006564C1">
        <w:rPr>
          <w:color w:val="000000"/>
          <w:sz w:val="18"/>
          <w:szCs w:val="18"/>
        </w:rPr>
        <w:t xml:space="preserve"> samples</w:t>
      </w:r>
      <w:r>
        <w:rPr>
          <w:color w:val="000000"/>
          <w:sz w:val="18"/>
          <w:szCs w:val="18"/>
        </w:rPr>
        <w:t>.</w:t>
      </w:r>
      <w:r w:rsidR="00996C03">
        <w:rPr>
          <w:color w:val="000000"/>
          <w:sz w:val="18"/>
          <w:szCs w:val="18"/>
        </w:rPr>
        <w:t xml:space="preserve"> </w:t>
      </w:r>
      <w:r w:rsidR="006564C1">
        <w:rPr>
          <w:color w:val="000000"/>
          <w:sz w:val="18"/>
          <w:szCs w:val="18"/>
        </w:rPr>
        <w:t>Red lines indicate mislabel</w:t>
      </w:r>
      <w:r w:rsidR="0017688B">
        <w:rPr>
          <w:color w:val="000000"/>
          <w:sz w:val="18"/>
          <w:szCs w:val="18"/>
        </w:rPr>
        <w:t>led images</w:t>
      </w:r>
      <w:r w:rsidR="006564C1">
        <w:rPr>
          <w:color w:val="000000"/>
          <w:sz w:val="18"/>
          <w:szCs w:val="18"/>
        </w:rPr>
        <w:t xml:space="preserve">, purple lines indicates </w:t>
      </w:r>
      <w:r w:rsidR="0017688B">
        <w:rPr>
          <w:color w:val="000000"/>
          <w:sz w:val="18"/>
          <w:szCs w:val="18"/>
        </w:rPr>
        <w:t xml:space="preserve">outliers, both lines </w:t>
      </w:r>
      <w:r w:rsidR="001F7037">
        <w:rPr>
          <w:color w:val="000000"/>
          <w:sz w:val="18"/>
          <w:szCs w:val="18"/>
        </w:rPr>
        <w:t>indicate the latter and valid labelling in another class.</w:t>
      </w:r>
      <w:bookmarkEnd w:id="150"/>
    </w:p>
    <w:p w14:paraId="283E877A" w14:textId="77777777" w:rsidR="00C514EB" w:rsidRDefault="00C514EB" w:rsidP="00C514EB">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61E9A8E4" wp14:editId="5C0118BB">
            <wp:extent cx="4714875" cy="2457778"/>
            <wp:effectExtent l="0" t="0" r="0" b="0"/>
            <wp:docPr id="17208961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96177" name="Picture 1" descr="A screenshot of a computer&#10;&#10;Description automatically generated with medium confidence"/>
                    <pic:cNvPicPr/>
                  </pic:nvPicPr>
                  <pic:blipFill>
                    <a:blip r:embed="rId32"/>
                    <a:stretch>
                      <a:fillRect/>
                    </a:stretch>
                  </pic:blipFill>
                  <pic:spPr>
                    <a:xfrm>
                      <a:off x="0" y="0"/>
                      <a:ext cx="4738748" cy="2470223"/>
                    </a:xfrm>
                    <a:prstGeom prst="rect">
                      <a:avLst/>
                    </a:prstGeom>
                  </pic:spPr>
                </pic:pic>
              </a:graphicData>
            </a:graphic>
          </wp:inline>
        </w:drawing>
      </w:r>
    </w:p>
    <w:p w14:paraId="01E01A22" w14:textId="23F740C2" w:rsidR="00C514EB" w:rsidRPr="00AE78FA" w:rsidRDefault="00C514EB" w:rsidP="00C514EB">
      <w:pPr>
        <w:pBdr>
          <w:top w:val="nil"/>
          <w:left w:val="nil"/>
          <w:bottom w:val="nil"/>
          <w:right w:val="nil"/>
          <w:between w:val="nil"/>
        </w:pBdr>
        <w:tabs>
          <w:tab w:val="left" w:pos="900"/>
        </w:tabs>
        <w:spacing w:after="240"/>
        <w:ind w:left="567" w:firstLine="0"/>
        <w:jc w:val="center"/>
        <w:rPr>
          <w:color w:val="000000"/>
          <w:sz w:val="18"/>
          <w:szCs w:val="18"/>
        </w:rPr>
      </w:pPr>
      <w:bookmarkStart w:id="151" w:name="_Ref137024693"/>
      <w:bookmarkStart w:id="152" w:name="_Toc13726693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19</w:t>
      </w:r>
      <w:r w:rsidRPr="00B13FF1">
        <w:rPr>
          <w:color w:val="000000"/>
          <w:sz w:val="18"/>
          <w:szCs w:val="18"/>
        </w:rPr>
        <w:fldChar w:fldCharType="end"/>
      </w:r>
      <w:bookmarkEnd w:id="151"/>
      <w:r w:rsidRPr="00B13FF1">
        <w:rPr>
          <w:color w:val="000000"/>
          <w:sz w:val="18"/>
          <w:szCs w:val="18"/>
          <w:lang w:val="en-US"/>
        </w:rPr>
        <w:t>.</w:t>
      </w:r>
      <w:r>
        <w:rPr>
          <w:color w:val="000000"/>
          <w:sz w:val="18"/>
          <w:szCs w:val="18"/>
          <w:lang w:val="en-US"/>
        </w:rPr>
        <w:t xml:space="preserve"> Example of corrupted images</w:t>
      </w:r>
      <w:r>
        <w:rPr>
          <w:color w:val="000000"/>
          <w:sz w:val="18"/>
          <w:szCs w:val="18"/>
        </w:rPr>
        <w:t>.</w:t>
      </w:r>
      <w:bookmarkEnd w:id="152"/>
    </w:p>
    <w:p w14:paraId="0D57306B" w14:textId="77777777" w:rsidR="00C514EB" w:rsidRDefault="00C514EB" w:rsidP="00C514EB">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311E98F9" wp14:editId="7DDF5687">
            <wp:extent cx="5768408" cy="1285875"/>
            <wp:effectExtent l="0" t="0" r="3810" b="0"/>
            <wp:docPr id="942754611" name="Picture 1" descr="A screenshot of a social media po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54611" name="Picture 1" descr="A screenshot of a social media post&#10;&#10;Description automatically generated with low confidence"/>
                    <pic:cNvPicPr/>
                  </pic:nvPicPr>
                  <pic:blipFill>
                    <a:blip r:embed="rId33"/>
                    <a:stretch>
                      <a:fillRect/>
                    </a:stretch>
                  </pic:blipFill>
                  <pic:spPr>
                    <a:xfrm>
                      <a:off x="0" y="0"/>
                      <a:ext cx="5778216" cy="1288061"/>
                    </a:xfrm>
                    <a:prstGeom prst="rect">
                      <a:avLst/>
                    </a:prstGeom>
                  </pic:spPr>
                </pic:pic>
              </a:graphicData>
            </a:graphic>
          </wp:inline>
        </w:drawing>
      </w:r>
    </w:p>
    <w:p w14:paraId="4527F067" w14:textId="09F777A6" w:rsidR="00C514EB" w:rsidRPr="00C514EB" w:rsidRDefault="00C514EB" w:rsidP="00C514EB">
      <w:pPr>
        <w:pBdr>
          <w:top w:val="nil"/>
          <w:left w:val="nil"/>
          <w:bottom w:val="nil"/>
          <w:right w:val="nil"/>
          <w:between w:val="nil"/>
        </w:pBdr>
        <w:tabs>
          <w:tab w:val="left" w:pos="900"/>
        </w:tabs>
        <w:spacing w:after="240"/>
        <w:ind w:left="567" w:firstLine="0"/>
        <w:jc w:val="center"/>
        <w:rPr>
          <w:color w:val="000000"/>
          <w:sz w:val="18"/>
          <w:szCs w:val="18"/>
        </w:rPr>
      </w:pPr>
      <w:bookmarkStart w:id="153" w:name="_Ref137024698"/>
      <w:bookmarkStart w:id="154" w:name="_Toc13726693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20</w:t>
      </w:r>
      <w:r w:rsidRPr="00B13FF1">
        <w:rPr>
          <w:color w:val="000000"/>
          <w:sz w:val="18"/>
          <w:szCs w:val="18"/>
        </w:rPr>
        <w:fldChar w:fldCharType="end"/>
      </w:r>
      <w:bookmarkEnd w:id="153"/>
      <w:r w:rsidRPr="00B13FF1">
        <w:rPr>
          <w:color w:val="000000"/>
          <w:sz w:val="18"/>
          <w:szCs w:val="18"/>
          <w:lang w:val="en-US"/>
        </w:rPr>
        <w:t>.</w:t>
      </w:r>
      <w:r>
        <w:rPr>
          <w:color w:val="000000"/>
          <w:sz w:val="18"/>
          <w:szCs w:val="18"/>
          <w:lang w:val="en-US"/>
        </w:rPr>
        <w:t xml:space="preserve"> Images that were downloaded from dead URLs on Reddit</w:t>
      </w:r>
      <w:r>
        <w:rPr>
          <w:color w:val="000000"/>
          <w:sz w:val="18"/>
          <w:szCs w:val="18"/>
        </w:rPr>
        <w:t>.</w:t>
      </w:r>
      <w:bookmarkEnd w:id="154"/>
    </w:p>
    <w:p w14:paraId="6FBC07B2" w14:textId="494441F9" w:rsidR="002340AD" w:rsidRDefault="002340AD" w:rsidP="00780C6C">
      <w:pPr>
        <w:pBdr>
          <w:top w:val="nil"/>
          <w:left w:val="nil"/>
          <w:bottom w:val="nil"/>
          <w:right w:val="nil"/>
          <w:between w:val="nil"/>
        </w:pBdr>
        <w:spacing w:after="120"/>
        <w:jc w:val="both"/>
        <w:rPr>
          <w:color w:val="000000"/>
        </w:rPr>
      </w:pPr>
      <w:r>
        <w:rPr>
          <w:color w:val="000000"/>
        </w:rPr>
        <w:t xml:space="preserve">However, the problems introduced earlier </w:t>
      </w:r>
      <w:r w:rsidR="00972FD2">
        <w:rPr>
          <w:color w:val="000000"/>
        </w:rPr>
        <w:t xml:space="preserve">and illustrated in were harder to solve, as </w:t>
      </w:r>
      <w:r w:rsidR="008221B7">
        <w:rPr>
          <w:color w:val="000000"/>
        </w:rPr>
        <w:t xml:space="preserve">we had </w:t>
      </w:r>
      <w:r w:rsidR="00DD46F0">
        <w:rPr>
          <w:color w:val="000000"/>
        </w:rPr>
        <w:t>to manually go through the data and remove th</w:t>
      </w:r>
      <w:r w:rsidR="008221B7">
        <w:rPr>
          <w:color w:val="000000"/>
        </w:rPr>
        <w:t xml:space="preserve">ese images due to the absence of a consistent format </w:t>
      </w:r>
      <w:r w:rsidR="004A7807">
        <w:rPr>
          <w:color w:val="000000"/>
        </w:rPr>
        <w:t>in the</w:t>
      </w:r>
      <w:r w:rsidR="00BA6478">
        <w:rPr>
          <w:color w:val="000000"/>
        </w:rPr>
        <w:t xml:space="preserve"> images which posed these problems</w:t>
      </w:r>
      <w:r w:rsidR="007F26D3">
        <w:rPr>
          <w:color w:val="000000"/>
        </w:rPr>
        <w:t>.</w:t>
      </w:r>
      <w:r w:rsidR="00BA6478">
        <w:rPr>
          <w:color w:val="000000"/>
        </w:rPr>
        <w:t xml:space="preserve"> However, functions were implemented which helped in sorting out the images in each class based on </w:t>
      </w:r>
      <w:r w:rsidR="00F13F7B">
        <w:rPr>
          <w:color w:val="000000"/>
        </w:rPr>
        <w:t xml:space="preserve">manually defined criteria </w:t>
      </w:r>
      <w:r w:rsidR="00305FC3">
        <w:rPr>
          <w:color w:val="000000"/>
        </w:rPr>
        <w:t xml:space="preserve">which helps in </w:t>
      </w:r>
      <w:r w:rsidR="0022692D">
        <w:rPr>
          <w:color w:val="000000"/>
        </w:rPr>
        <w:t>weeding out the unwanted images</w:t>
      </w:r>
      <w:r w:rsidR="000169F1">
        <w:rPr>
          <w:color w:val="000000"/>
        </w:rPr>
        <w:t xml:space="preserve">. </w:t>
      </w:r>
      <w:r w:rsidR="0042424D">
        <w:rPr>
          <w:color w:val="000000"/>
        </w:rPr>
        <w:t>Specifically,</w:t>
      </w:r>
      <w:r w:rsidR="000169F1">
        <w:rPr>
          <w:color w:val="000000"/>
        </w:rPr>
        <w:t xml:space="preserve"> </w:t>
      </w:r>
      <w:r w:rsidR="0042424D">
        <w:rPr>
          <w:color w:val="000000"/>
        </w:rPr>
        <w:t xml:space="preserve">we sorted </w:t>
      </w:r>
      <w:r w:rsidR="000169F1">
        <w:rPr>
          <w:color w:val="000000"/>
        </w:rPr>
        <w:t xml:space="preserve">the images </w:t>
      </w:r>
      <w:r w:rsidR="0042424D">
        <w:rPr>
          <w:color w:val="000000"/>
        </w:rPr>
        <w:t>by obtaining</w:t>
      </w:r>
      <w:r w:rsidR="000169F1">
        <w:rPr>
          <w:color w:val="000000"/>
        </w:rPr>
        <w:t xml:space="preserve"> </w:t>
      </w:r>
      <w:r w:rsidR="003E6C74">
        <w:rPr>
          <w:color w:val="000000"/>
        </w:rPr>
        <w:t xml:space="preserve">a certain scalar value which </w:t>
      </w:r>
      <w:r w:rsidR="00534AC1">
        <w:rPr>
          <w:color w:val="000000"/>
        </w:rPr>
        <w:t>is</w:t>
      </w:r>
      <w:r w:rsidR="003E6C74">
        <w:rPr>
          <w:color w:val="000000"/>
        </w:rPr>
        <w:t xml:space="preserve"> </w:t>
      </w:r>
      <w:r w:rsidR="0042424D">
        <w:rPr>
          <w:color w:val="000000"/>
        </w:rPr>
        <w:t>calculate</w:t>
      </w:r>
      <w:r w:rsidR="00534AC1">
        <w:rPr>
          <w:color w:val="000000"/>
        </w:rPr>
        <w:t>d</w:t>
      </w:r>
      <w:r w:rsidR="0042424D">
        <w:rPr>
          <w:color w:val="000000"/>
        </w:rPr>
        <w:t xml:space="preserve"> for each image based on logic which we can define.</w:t>
      </w:r>
      <w:r w:rsidR="00534AC1">
        <w:rPr>
          <w:color w:val="000000"/>
        </w:rPr>
        <w:t xml:space="preserve"> For example, for</w:t>
      </w:r>
      <w:r w:rsidR="00116906">
        <w:rPr>
          <w:color w:val="000000"/>
        </w:rPr>
        <w:t xml:space="preserve"> “v1” (version 1) of the dataset which is used throughout most of this project, </w:t>
      </w:r>
      <w:r w:rsidR="009C78DE">
        <w:rPr>
          <w:color w:val="000000"/>
        </w:rPr>
        <w:t xml:space="preserve">we were able to separate </w:t>
      </w:r>
      <w:r w:rsidR="003B0A07">
        <w:rPr>
          <w:color w:val="000000"/>
        </w:rPr>
        <w:t xml:space="preserve">“academicPhotos” from “academicDigital” images by assigning a scalar value for each image representing </w:t>
      </w:r>
      <w:r w:rsidR="00777D15">
        <w:rPr>
          <w:color w:val="000000"/>
        </w:rPr>
        <w:t xml:space="preserve">its </w:t>
      </w:r>
      <w:r w:rsidR="00C763AB">
        <w:rPr>
          <w:color w:val="000000"/>
        </w:rPr>
        <w:t>maximum occurrence</w:t>
      </w:r>
      <w:r w:rsidR="005D71C2">
        <w:rPr>
          <w:color w:val="000000"/>
        </w:rPr>
        <w:t xml:space="preserve"> of </w:t>
      </w:r>
      <w:r w:rsidR="00C763AB">
        <w:rPr>
          <w:color w:val="000000"/>
        </w:rPr>
        <w:t xml:space="preserve">a </w:t>
      </w:r>
      <w:r w:rsidR="005D71C2">
        <w:rPr>
          <w:color w:val="000000"/>
        </w:rPr>
        <w:t>unique colo</w:t>
      </w:r>
      <w:r w:rsidR="00777D15">
        <w:rPr>
          <w:color w:val="000000"/>
        </w:rPr>
        <w:t>u</w:t>
      </w:r>
      <w:r w:rsidR="005D71C2">
        <w:rPr>
          <w:color w:val="000000"/>
        </w:rPr>
        <w:t>r</w:t>
      </w:r>
      <w:r w:rsidR="00777D15">
        <w:rPr>
          <w:color w:val="000000"/>
        </w:rPr>
        <w:t xml:space="preserve">, so since </w:t>
      </w:r>
      <w:r w:rsidR="00B44B83">
        <w:rPr>
          <w:color w:val="000000"/>
        </w:rPr>
        <w:t>digitally taken images are pure by nature (i.e., approximately no noise unlike photos taken by camera), the color white or black for example would identically appear frequently throughout the image</w:t>
      </w:r>
      <w:r w:rsidR="005C1CBB">
        <w:rPr>
          <w:color w:val="000000"/>
        </w:rPr>
        <w:t>, and thus these images will have a high score and will therefore</w:t>
      </w:r>
      <w:r w:rsidR="00B44B83">
        <w:rPr>
          <w:color w:val="000000"/>
        </w:rPr>
        <w:t xml:space="preserve"> </w:t>
      </w:r>
      <w:r w:rsidR="00F072B3">
        <w:rPr>
          <w:color w:val="000000"/>
        </w:rPr>
        <w:t xml:space="preserve">appear at the top of the folder while </w:t>
      </w:r>
      <w:r w:rsidR="00600819">
        <w:rPr>
          <w:color w:val="000000"/>
        </w:rPr>
        <w:t>photos taken by camera would appear at the end of the folder; allowing for easier removal.</w:t>
      </w:r>
      <w:r w:rsidR="003049B4">
        <w:rPr>
          <w:color w:val="000000"/>
        </w:rPr>
        <w:t xml:space="preserve"> </w:t>
      </w:r>
      <w:r w:rsidR="005C1CBB">
        <w:rPr>
          <w:color w:val="000000"/>
        </w:rPr>
        <w:fldChar w:fldCharType="begin"/>
      </w:r>
      <w:r w:rsidR="005C1CBB">
        <w:rPr>
          <w:color w:val="000000"/>
        </w:rPr>
        <w:instrText xml:space="preserve"> REF _Ref137028282 \h  \* MERGEFORMAT </w:instrText>
      </w:r>
      <w:r w:rsidR="005C1CBB">
        <w:rPr>
          <w:color w:val="000000"/>
        </w:rPr>
      </w:r>
      <w:r w:rsidR="005C1CBB">
        <w:rPr>
          <w:color w:val="000000"/>
        </w:rPr>
        <w:fldChar w:fldCharType="separate"/>
      </w:r>
      <w:r w:rsidR="009910D7" w:rsidRPr="009910D7">
        <w:rPr>
          <w:color w:val="000000"/>
        </w:rPr>
        <w:t>Figure 21</w:t>
      </w:r>
      <w:r w:rsidR="005C1CBB">
        <w:rPr>
          <w:color w:val="000000"/>
        </w:rPr>
        <w:fldChar w:fldCharType="end"/>
      </w:r>
      <w:r w:rsidR="00D9210C">
        <w:rPr>
          <w:color w:val="000000"/>
        </w:rPr>
        <w:t xml:space="preserve">, </w:t>
      </w:r>
      <w:r w:rsidR="00D9210C">
        <w:rPr>
          <w:color w:val="000000"/>
        </w:rPr>
        <w:fldChar w:fldCharType="begin"/>
      </w:r>
      <w:r w:rsidR="00D9210C">
        <w:rPr>
          <w:color w:val="000000"/>
        </w:rPr>
        <w:instrText xml:space="preserve"> REF _Ref137029086 \h  \* MERGEFORMAT </w:instrText>
      </w:r>
      <w:r w:rsidR="00D9210C">
        <w:rPr>
          <w:color w:val="000000"/>
        </w:rPr>
      </w:r>
      <w:r w:rsidR="00D9210C">
        <w:rPr>
          <w:color w:val="000000"/>
        </w:rPr>
        <w:fldChar w:fldCharType="separate"/>
      </w:r>
      <w:r w:rsidR="009910D7" w:rsidRPr="009910D7">
        <w:rPr>
          <w:color w:val="000000"/>
        </w:rPr>
        <w:t>Figure 22</w:t>
      </w:r>
      <w:r w:rsidR="00D9210C">
        <w:rPr>
          <w:color w:val="000000"/>
        </w:rPr>
        <w:fldChar w:fldCharType="end"/>
      </w:r>
      <w:r w:rsidR="00D9210C">
        <w:rPr>
          <w:color w:val="000000"/>
        </w:rPr>
        <w:t xml:space="preserve">, and </w:t>
      </w:r>
      <w:r w:rsidR="00D9210C">
        <w:rPr>
          <w:color w:val="000000"/>
        </w:rPr>
        <w:fldChar w:fldCharType="begin"/>
      </w:r>
      <w:r w:rsidR="00D9210C">
        <w:rPr>
          <w:color w:val="000000"/>
        </w:rPr>
        <w:instrText xml:space="preserve"> REF _Ref137029092 \h  \* MERGEFORMAT </w:instrText>
      </w:r>
      <w:r w:rsidR="00D9210C">
        <w:rPr>
          <w:color w:val="000000"/>
        </w:rPr>
      </w:r>
      <w:r w:rsidR="00D9210C">
        <w:rPr>
          <w:color w:val="000000"/>
        </w:rPr>
        <w:fldChar w:fldCharType="separate"/>
      </w:r>
      <w:r w:rsidR="009910D7" w:rsidRPr="009910D7">
        <w:rPr>
          <w:color w:val="000000"/>
        </w:rPr>
        <w:t>Figure 23</w:t>
      </w:r>
      <w:r w:rsidR="00D9210C">
        <w:rPr>
          <w:color w:val="000000"/>
        </w:rPr>
        <w:fldChar w:fldCharType="end"/>
      </w:r>
      <w:r w:rsidR="005C1CBB">
        <w:rPr>
          <w:color w:val="000000"/>
        </w:rPr>
        <w:t xml:space="preserve"> </w:t>
      </w:r>
      <w:r w:rsidR="003049B4">
        <w:rPr>
          <w:color w:val="000000"/>
        </w:rPr>
        <w:t>show</w:t>
      </w:r>
      <w:r w:rsidR="00A53F56">
        <w:rPr>
          <w:color w:val="000000"/>
        </w:rPr>
        <w:t xml:space="preserve"> illustration</w:t>
      </w:r>
      <w:r w:rsidR="003049B4">
        <w:rPr>
          <w:color w:val="000000"/>
        </w:rPr>
        <w:t>s</w:t>
      </w:r>
      <w:r w:rsidR="00A53F56">
        <w:rPr>
          <w:color w:val="000000"/>
        </w:rPr>
        <w:t xml:space="preserve"> for the previous exampl</w:t>
      </w:r>
      <w:r w:rsidR="00C9214C">
        <w:rPr>
          <w:color w:val="000000"/>
        </w:rPr>
        <w:t xml:space="preserve">e, noting that the actual code logic behind </w:t>
      </w:r>
      <w:r w:rsidR="00F5503B">
        <w:rPr>
          <w:color w:val="000000"/>
        </w:rPr>
        <w:t>the removal of these images is mentioned in the implementation section.</w:t>
      </w:r>
      <w:r w:rsidR="00A073F8">
        <w:rPr>
          <w:color w:val="000000"/>
        </w:rPr>
        <w:t xml:space="preserve"> There’s also </w:t>
      </w:r>
      <w:r w:rsidR="00A53F56">
        <w:rPr>
          <w:color w:val="000000"/>
        </w:rPr>
        <w:t xml:space="preserve">another example which uses </w:t>
      </w:r>
      <w:r w:rsidR="003049B4">
        <w:rPr>
          <w:color w:val="000000"/>
        </w:rPr>
        <w:t xml:space="preserve">the number to </w:t>
      </w:r>
      <w:r w:rsidR="00FA0A9C">
        <w:rPr>
          <w:color w:val="000000"/>
        </w:rPr>
        <w:t>detected text boxes in an image to sort</w:t>
      </w:r>
      <w:r w:rsidR="00C4744C">
        <w:rPr>
          <w:color w:val="000000"/>
        </w:rPr>
        <w:t xml:space="preserve"> text messages from </w:t>
      </w:r>
      <w:r w:rsidR="00440240">
        <w:rPr>
          <w:color w:val="000000"/>
        </w:rPr>
        <w:t>“eSocialMedia” and “eMemes” classes</w:t>
      </w:r>
      <w:r w:rsidR="00A073F8">
        <w:rPr>
          <w:color w:val="000000"/>
        </w:rPr>
        <w:t xml:space="preserve">, but </w:t>
      </w:r>
      <w:r w:rsidR="003D0759">
        <w:rPr>
          <w:color w:val="000000"/>
        </w:rPr>
        <w:t>unfortunately,</w:t>
      </w:r>
      <w:r w:rsidR="00A073F8">
        <w:rPr>
          <w:color w:val="000000"/>
        </w:rPr>
        <w:t xml:space="preserve"> we did not </w:t>
      </w:r>
      <w:r w:rsidR="002F7689">
        <w:rPr>
          <w:color w:val="000000"/>
        </w:rPr>
        <w:t xml:space="preserve">screenshot </w:t>
      </w:r>
      <w:r w:rsidR="008B1D29">
        <w:rPr>
          <w:color w:val="000000"/>
        </w:rPr>
        <w:t xml:space="preserve">the output </w:t>
      </w:r>
      <w:r w:rsidR="002764DA">
        <w:rPr>
          <w:color w:val="000000"/>
        </w:rPr>
        <w:t xml:space="preserve">of this sorting </w:t>
      </w:r>
      <w:r w:rsidR="008B1D29">
        <w:rPr>
          <w:color w:val="000000"/>
        </w:rPr>
        <w:t xml:space="preserve">while cleaning </w:t>
      </w:r>
      <w:r w:rsidR="002764DA">
        <w:rPr>
          <w:color w:val="000000"/>
        </w:rPr>
        <w:t>those</w:t>
      </w:r>
      <w:r w:rsidR="008B1D29">
        <w:rPr>
          <w:color w:val="000000"/>
        </w:rPr>
        <w:t xml:space="preserve"> images</w:t>
      </w:r>
      <w:r w:rsidR="00440240">
        <w:rPr>
          <w:color w:val="000000"/>
        </w:rPr>
        <w:t>.</w:t>
      </w:r>
      <w:r w:rsidR="00B30DDA">
        <w:rPr>
          <w:color w:val="000000"/>
        </w:rPr>
        <w:t xml:space="preserve"> </w:t>
      </w:r>
    </w:p>
    <w:p w14:paraId="3A08BD6A" w14:textId="77777777" w:rsidR="00A06761" w:rsidRDefault="00A06761" w:rsidP="00A06761">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4F31EC68" wp14:editId="49473643">
            <wp:extent cx="5860953" cy="2667000"/>
            <wp:effectExtent l="0" t="0" r="0" b="0"/>
            <wp:docPr id="538300221"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00221" name="Picture 2" descr="A screenshot of a computer&#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70203" cy="2671209"/>
                    </a:xfrm>
                    <a:prstGeom prst="rect">
                      <a:avLst/>
                    </a:prstGeom>
                    <a:noFill/>
                    <a:ln>
                      <a:noFill/>
                    </a:ln>
                  </pic:spPr>
                </pic:pic>
              </a:graphicData>
            </a:graphic>
          </wp:inline>
        </w:drawing>
      </w:r>
    </w:p>
    <w:p w14:paraId="7C575648" w14:textId="70F0BC0E" w:rsidR="00A06761" w:rsidRPr="007C346D" w:rsidRDefault="00A06761" w:rsidP="00A06761">
      <w:pPr>
        <w:pBdr>
          <w:top w:val="nil"/>
          <w:left w:val="nil"/>
          <w:bottom w:val="nil"/>
          <w:right w:val="nil"/>
          <w:between w:val="nil"/>
        </w:pBdr>
        <w:tabs>
          <w:tab w:val="left" w:pos="900"/>
        </w:tabs>
        <w:spacing w:after="240"/>
        <w:ind w:left="567" w:firstLine="0"/>
        <w:jc w:val="center"/>
        <w:rPr>
          <w:color w:val="000000"/>
          <w:sz w:val="18"/>
          <w:szCs w:val="18"/>
        </w:rPr>
      </w:pPr>
      <w:bookmarkStart w:id="155" w:name="_Ref137028282"/>
      <w:bookmarkStart w:id="156" w:name="_Toc13726693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21</w:t>
      </w:r>
      <w:r w:rsidRPr="00B13FF1">
        <w:rPr>
          <w:color w:val="000000"/>
          <w:sz w:val="18"/>
          <w:szCs w:val="18"/>
        </w:rPr>
        <w:fldChar w:fldCharType="end"/>
      </w:r>
      <w:bookmarkEnd w:id="155"/>
      <w:r w:rsidRPr="00B13FF1">
        <w:rPr>
          <w:color w:val="000000"/>
          <w:sz w:val="18"/>
          <w:szCs w:val="18"/>
          <w:lang w:val="en-US"/>
        </w:rPr>
        <w:t>.</w:t>
      </w:r>
      <w:r>
        <w:rPr>
          <w:color w:val="000000"/>
          <w:sz w:val="18"/>
          <w:szCs w:val="18"/>
          <w:lang w:val="en-US"/>
        </w:rPr>
        <w:t xml:space="preserve"> Folder “tmp” containing both “academicDigital” and “academicPhotos”</w:t>
      </w:r>
      <w:r>
        <w:rPr>
          <w:color w:val="000000"/>
          <w:sz w:val="18"/>
          <w:szCs w:val="18"/>
        </w:rPr>
        <w:t>.</w:t>
      </w:r>
      <w:bookmarkEnd w:id="156"/>
    </w:p>
    <w:p w14:paraId="3D961300" w14:textId="77777777" w:rsidR="00A06761" w:rsidRDefault="00A06761" w:rsidP="00A06761">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4BF97212" wp14:editId="3B99EC30">
            <wp:extent cx="5900085" cy="1762125"/>
            <wp:effectExtent l="0" t="0" r="5715" b="0"/>
            <wp:docPr id="931343589" name="Picture 1" descr="A picture containing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43589" name="Picture 1" descr="A picture containing screenshot, design&#10;&#10;Description automatically generated"/>
                    <pic:cNvPicPr/>
                  </pic:nvPicPr>
                  <pic:blipFill>
                    <a:blip r:embed="rId35"/>
                    <a:stretch>
                      <a:fillRect/>
                    </a:stretch>
                  </pic:blipFill>
                  <pic:spPr>
                    <a:xfrm>
                      <a:off x="0" y="0"/>
                      <a:ext cx="5901771" cy="1762629"/>
                    </a:xfrm>
                    <a:prstGeom prst="rect">
                      <a:avLst/>
                    </a:prstGeom>
                  </pic:spPr>
                </pic:pic>
              </a:graphicData>
            </a:graphic>
          </wp:inline>
        </w:drawing>
      </w:r>
    </w:p>
    <w:p w14:paraId="4163B0CE" w14:textId="576637F8" w:rsidR="00A06761" w:rsidRPr="007C346D" w:rsidRDefault="00A06761" w:rsidP="00A06761">
      <w:pPr>
        <w:pBdr>
          <w:top w:val="nil"/>
          <w:left w:val="nil"/>
          <w:bottom w:val="nil"/>
          <w:right w:val="nil"/>
          <w:between w:val="nil"/>
        </w:pBdr>
        <w:tabs>
          <w:tab w:val="left" w:pos="900"/>
        </w:tabs>
        <w:spacing w:after="240"/>
        <w:ind w:left="567" w:firstLine="0"/>
        <w:jc w:val="center"/>
        <w:rPr>
          <w:color w:val="000000"/>
          <w:sz w:val="18"/>
          <w:szCs w:val="18"/>
        </w:rPr>
      </w:pPr>
      <w:bookmarkStart w:id="157" w:name="_Ref137029086"/>
      <w:bookmarkStart w:id="158" w:name="_Toc13726693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22</w:t>
      </w:r>
      <w:r w:rsidRPr="00B13FF1">
        <w:rPr>
          <w:color w:val="000000"/>
          <w:sz w:val="18"/>
          <w:szCs w:val="18"/>
        </w:rPr>
        <w:fldChar w:fldCharType="end"/>
      </w:r>
      <w:bookmarkEnd w:id="157"/>
      <w:r w:rsidRPr="00B13FF1">
        <w:rPr>
          <w:color w:val="000000"/>
          <w:sz w:val="18"/>
          <w:szCs w:val="18"/>
          <w:lang w:val="en-US"/>
        </w:rPr>
        <w:t>.</w:t>
      </w:r>
      <w:r>
        <w:rPr>
          <w:color w:val="000000"/>
          <w:sz w:val="18"/>
          <w:szCs w:val="18"/>
          <w:lang w:val="en-US"/>
        </w:rPr>
        <w:t xml:space="preserve"> Folder “tmp” containing “academicPhotos” only</w:t>
      </w:r>
      <w:r>
        <w:rPr>
          <w:color w:val="000000"/>
          <w:sz w:val="18"/>
          <w:szCs w:val="18"/>
        </w:rPr>
        <w:t>.</w:t>
      </w:r>
      <w:bookmarkEnd w:id="158"/>
    </w:p>
    <w:p w14:paraId="2882A574" w14:textId="77777777" w:rsidR="00A06761" w:rsidRDefault="00A06761" w:rsidP="00A06761">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1B06CA80" wp14:editId="6E935AE7">
            <wp:extent cx="5845319" cy="847725"/>
            <wp:effectExtent l="0" t="0" r="3175" b="0"/>
            <wp:docPr id="12951791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79179" name="Picture 1" descr="A screenshot of a computer&#10;&#10;Description automatically generated with medium confidence"/>
                    <pic:cNvPicPr/>
                  </pic:nvPicPr>
                  <pic:blipFill>
                    <a:blip r:embed="rId36"/>
                    <a:stretch>
                      <a:fillRect/>
                    </a:stretch>
                  </pic:blipFill>
                  <pic:spPr>
                    <a:xfrm>
                      <a:off x="0" y="0"/>
                      <a:ext cx="5852296" cy="848737"/>
                    </a:xfrm>
                    <a:prstGeom prst="rect">
                      <a:avLst/>
                    </a:prstGeom>
                  </pic:spPr>
                </pic:pic>
              </a:graphicData>
            </a:graphic>
          </wp:inline>
        </w:drawing>
      </w:r>
    </w:p>
    <w:p w14:paraId="24A71CCD" w14:textId="7AB7CE4F" w:rsidR="00A06761" w:rsidRPr="00A06761" w:rsidRDefault="00A06761" w:rsidP="00A06761">
      <w:pPr>
        <w:pBdr>
          <w:top w:val="nil"/>
          <w:left w:val="nil"/>
          <w:bottom w:val="nil"/>
          <w:right w:val="nil"/>
          <w:between w:val="nil"/>
        </w:pBdr>
        <w:tabs>
          <w:tab w:val="left" w:pos="900"/>
        </w:tabs>
        <w:spacing w:after="240"/>
        <w:ind w:left="567" w:firstLine="0"/>
        <w:jc w:val="center"/>
        <w:rPr>
          <w:color w:val="000000"/>
          <w:sz w:val="18"/>
          <w:szCs w:val="18"/>
        </w:rPr>
      </w:pPr>
      <w:bookmarkStart w:id="159" w:name="_Ref137029092"/>
      <w:bookmarkStart w:id="160" w:name="_Toc13726693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23</w:t>
      </w:r>
      <w:r w:rsidRPr="00B13FF1">
        <w:rPr>
          <w:color w:val="000000"/>
          <w:sz w:val="18"/>
          <w:szCs w:val="18"/>
        </w:rPr>
        <w:fldChar w:fldCharType="end"/>
      </w:r>
      <w:bookmarkEnd w:id="159"/>
      <w:r w:rsidRPr="00B13FF1">
        <w:rPr>
          <w:color w:val="000000"/>
          <w:sz w:val="18"/>
          <w:szCs w:val="18"/>
          <w:lang w:val="en-US"/>
        </w:rPr>
        <w:t>.</w:t>
      </w:r>
      <w:r>
        <w:rPr>
          <w:color w:val="000000"/>
          <w:sz w:val="18"/>
          <w:szCs w:val="18"/>
          <w:lang w:val="en-US"/>
        </w:rPr>
        <w:t xml:space="preserve"> Folder “tmp2” containing “academicDigital” only, sorted from highest to lowest unique color frequency</w:t>
      </w:r>
      <w:r>
        <w:rPr>
          <w:color w:val="000000"/>
          <w:sz w:val="18"/>
          <w:szCs w:val="18"/>
        </w:rPr>
        <w:t>.</w:t>
      </w:r>
      <w:bookmarkEnd w:id="160"/>
    </w:p>
    <w:p w14:paraId="67AFEA00" w14:textId="77777777" w:rsidR="009E6CBE" w:rsidRDefault="007B6463" w:rsidP="009E6CBE">
      <w:pPr>
        <w:pBdr>
          <w:top w:val="nil"/>
          <w:left w:val="nil"/>
          <w:bottom w:val="nil"/>
          <w:right w:val="nil"/>
          <w:between w:val="nil"/>
        </w:pBdr>
        <w:spacing w:after="120"/>
        <w:jc w:val="both"/>
        <w:rPr>
          <w:ins w:id="161" w:author="nahla" w:date="2023-06-10T11:39:00Z"/>
          <w:color w:val="000000"/>
        </w:rPr>
      </w:pPr>
      <w:r>
        <w:rPr>
          <w:color w:val="000000"/>
        </w:rPr>
        <w:t>In addition to the problems above</w:t>
      </w:r>
      <w:r w:rsidR="00854F19">
        <w:rPr>
          <w:color w:val="000000"/>
        </w:rPr>
        <w:t xml:space="preserve">, there was an issue while </w:t>
      </w:r>
      <w:r w:rsidR="000F7976">
        <w:rPr>
          <w:color w:val="000000"/>
        </w:rPr>
        <w:t>scraping</w:t>
      </w:r>
      <w:r w:rsidR="00854F19">
        <w:rPr>
          <w:color w:val="000000"/>
        </w:rPr>
        <w:t xml:space="preserve"> </w:t>
      </w:r>
      <w:r w:rsidR="0086678D">
        <w:rPr>
          <w:color w:val="000000"/>
        </w:rPr>
        <w:t xml:space="preserve">Facebook images for “eSocialMedia” and “eMemes” classes: </w:t>
      </w:r>
      <w:r w:rsidR="00440CD6">
        <w:rPr>
          <w:color w:val="000000"/>
        </w:rPr>
        <w:t xml:space="preserve">If </w:t>
      </w:r>
      <w:commentRangeStart w:id="162"/>
      <w:r w:rsidR="00440CD6" w:rsidRPr="009E6CBE">
        <w:rPr>
          <w:color w:val="000000"/>
          <w:highlight w:val="yellow"/>
          <w:rPrChange w:id="163" w:author="nahla" w:date="2023-06-10T11:36:00Z">
            <w:rPr>
              <w:color w:val="000000"/>
            </w:rPr>
          </w:rPrChange>
        </w:rPr>
        <w:t>you</w:t>
      </w:r>
      <w:commentRangeEnd w:id="162"/>
      <w:r w:rsidR="009E6CBE">
        <w:rPr>
          <w:rStyle w:val="CommentReference"/>
        </w:rPr>
        <w:commentReference w:id="162"/>
      </w:r>
      <w:r w:rsidR="00440CD6">
        <w:rPr>
          <w:color w:val="000000"/>
        </w:rPr>
        <w:t xml:space="preserve"> </w:t>
      </w:r>
      <w:r w:rsidR="00412540">
        <w:rPr>
          <w:color w:val="000000"/>
        </w:rPr>
        <w:t xml:space="preserve">attempt to scrape images while </w:t>
      </w:r>
      <w:r w:rsidR="00412540" w:rsidRPr="009E6CBE">
        <w:rPr>
          <w:color w:val="000000"/>
          <w:highlight w:val="yellow"/>
          <w:rPrChange w:id="164" w:author="nahla" w:date="2023-06-10T11:39:00Z">
            <w:rPr>
              <w:color w:val="000000"/>
            </w:rPr>
          </w:rPrChange>
        </w:rPr>
        <w:t>you</w:t>
      </w:r>
      <w:r w:rsidR="00412540">
        <w:rPr>
          <w:color w:val="000000"/>
        </w:rPr>
        <w:t xml:space="preserve"> are not logged into Facebook, then after a while</w:t>
      </w:r>
      <w:r w:rsidR="008D4CC2">
        <w:rPr>
          <w:color w:val="000000"/>
        </w:rPr>
        <w:t>, the image URLs</w:t>
      </w:r>
      <w:r w:rsidR="00A2748A">
        <w:rPr>
          <w:color w:val="000000"/>
        </w:rPr>
        <w:t>’ queries</w:t>
      </w:r>
      <w:r w:rsidR="008D4CC2">
        <w:rPr>
          <w:color w:val="000000"/>
        </w:rPr>
        <w:t xml:space="preserve"> used in each post you see </w:t>
      </w:r>
      <w:r w:rsidR="00A2748A">
        <w:rPr>
          <w:color w:val="000000"/>
        </w:rPr>
        <w:t xml:space="preserve">are altered so that </w:t>
      </w:r>
      <w:r w:rsidR="00417001">
        <w:rPr>
          <w:color w:val="000000"/>
        </w:rPr>
        <w:t>only part of the image is sent to reduce server overload on Facebook’s Content Delivery Network (FBCDN).</w:t>
      </w:r>
      <w:r w:rsidR="00805EC9">
        <w:rPr>
          <w:color w:val="000000"/>
        </w:rPr>
        <w:t xml:space="preserve"> This can be seen in </w:t>
      </w:r>
      <w:r w:rsidR="003D095A">
        <w:rPr>
          <w:color w:val="000000"/>
        </w:rPr>
        <w:fldChar w:fldCharType="begin"/>
      </w:r>
      <w:r w:rsidR="003D095A">
        <w:rPr>
          <w:color w:val="000000"/>
        </w:rPr>
        <w:instrText xml:space="preserve"> REF _Ref137045557 \h </w:instrText>
      </w:r>
      <w:r w:rsidR="0014566C">
        <w:rPr>
          <w:color w:val="000000"/>
        </w:rPr>
        <w:instrText xml:space="preserve"> \* MERGEFORMAT </w:instrText>
      </w:r>
      <w:r w:rsidR="003D095A">
        <w:rPr>
          <w:color w:val="000000"/>
        </w:rPr>
      </w:r>
      <w:r w:rsidR="003D095A">
        <w:rPr>
          <w:color w:val="000000"/>
        </w:rPr>
        <w:fldChar w:fldCharType="separate"/>
      </w:r>
      <w:r w:rsidR="009910D7" w:rsidRPr="009910D7">
        <w:rPr>
          <w:color w:val="000000"/>
        </w:rPr>
        <w:t>Figure 24</w:t>
      </w:r>
      <w:r w:rsidR="003D095A">
        <w:rPr>
          <w:color w:val="000000"/>
        </w:rPr>
        <w:fldChar w:fldCharType="end"/>
      </w:r>
      <w:r w:rsidR="00805EC9">
        <w:rPr>
          <w:color w:val="000000"/>
        </w:rPr>
        <w:t>, thus images retrieved from such URLs are center cropped as can be seen in</w:t>
      </w:r>
      <w:r w:rsidR="00D86B77">
        <w:rPr>
          <w:color w:val="000000"/>
        </w:rPr>
        <w:t xml:space="preserve"> </w:t>
      </w:r>
      <w:r w:rsidR="00D86B77">
        <w:rPr>
          <w:color w:val="000000"/>
        </w:rPr>
        <w:fldChar w:fldCharType="begin"/>
      </w:r>
      <w:r w:rsidR="00D86B77">
        <w:rPr>
          <w:color w:val="000000"/>
        </w:rPr>
        <w:instrText xml:space="preserve"> REF _Ref137045583 \h </w:instrText>
      </w:r>
      <w:r w:rsidR="0014566C">
        <w:rPr>
          <w:color w:val="000000"/>
        </w:rPr>
        <w:instrText xml:space="preserve"> \* MERGEFORMAT </w:instrText>
      </w:r>
      <w:r w:rsidR="00D86B77">
        <w:rPr>
          <w:color w:val="000000"/>
        </w:rPr>
      </w:r>
      <w:r w:rsidR="00D86B77">
        <w:rPr>
          <w:color w:val="000000"/>
        </w:rPr>
        <w:fldChar w:fldCharType="separate"/>
      </w:r>
      <w:r w:rsidR="009910D7" w:rsidRPr="009910D7">
        <w:rPr>
          <w:color w:val="000000"/>
        </w:rPr>
        <w:t>Figure 25</w:t>
      </w:r>
      <w:r w:rsidR="00D86B77">
        <w:rPr>
          <w:color w:val="000000"/>
        </w:rPr>
        <w:fldChar w:fldCharType="end"/>
      </w:r>
      <w:r w:rsidR="00805EC9">
        <w:rPr>
          <w:color w:val="000000"/>
        </w:rPr>
        <w:t xml:space="preserve">. </w:t>
      </w:r>
      <w:proofErr w:type="gramStart"/>
      <w:r w:rsidR="00805EC9">
        <w:rPr>
          <w:color w:val="000000"/>
        </w:rPr>
        <w:t>Also</w:t>
      </w:r>
      <w:proofErr w:type="gramEnd"/>
      <w:r w:rsidR="00805EC9">
        <w:rPr>
          <w:color w:val="000000"/>
        </w:rPr>
        <w:t xml:space="preserve"> in </w:t>
      </w:r>
      <w:r w:rsidR="00D86B77">
        <w:rPr>
          <w:color w:val="000000"/>
        </w:rPr>
        <w:fldChar w:fldCharType="begin"/>
      </w:r>
      <w:r w:rsidR="00D86B77">
        <w:rPr>
          <w:color w:val="000000"/>
        </w:rPr>
        <w:instrText xml:space="preserve"> REF _Ref137045591 \h </w:instrText>
      </w:r>
      <w:r w:rsidR="0014566C">
        <w:rPr>
          <w:color w:val="000000"/>
        </w:rPr>
        <w:instrText xml:space="preserve"> \* MERGEFORMAT </w:instrText>
      </w:r>
      <w:r w:rsidR="00D86B77">
        <w:rPr>
          <w:color w:val="000000"/>
        </w:rPr>
      </w:r>
      <w:r w:rsidR="00D86B77">
        <w:rPr>
          <w:color w:val="000000"/>
        </w:rPr>
        <w:fldChar w:fldCharType="separate"/>
      </w:r>
      <w:r w:rsidR="009910D7" w:rsidRPr="009910D7">
        <w:rPr>
          <w:color w:val="000000"/>
        </w:rPr>
        <w:t>Figure 26</w:t>
      </w:r>
      <w:r w:rsidR="00D86B77">
        <w:rPr>
          <w:color w:val="000000"/>
        </w:rPr>
        <w:fldChar w:fldCharType="end"/>
      </w:r>
      <w:r w:rsidR="00C92864">
        <w:rPr>
          <w:color w:val="000000"/>
        </w:rPr>
        <w:t xml:space="preserve">, and you can see that if </w:t>
      </w:r>
      <w:r w:rsidR="00C92864" w:rsidRPr="009E6CBE">
        <w:rPr>
          <w:color w:val="000000"/>
          <w:highlight w:val="yellow"/>
          <w:rPrChange w:id="165" w:author="nahla" w:date="2023-06-10T11:38:00Z">
            <w:rPr>
              <w:color w:val="000000"/>
            </w:rPr>
          </w:rPrChange>
        </w:rPr>
        <w:t>you</w:t>
      </w:r>
      <w:r w:rsidR="00C92864">
        <w:rPr>
          <w:color w:val="000000"/>
        </w:rPr>
        <w:t xml:space="preserve"> are logged into Facebook while scraping, then the URLs appear such that the whole image is loaded</w:t>
      </w:r>
      <w:r w:rsidR="004323A2">
        <w:rPr>
          <w:color w:val="000000"/>
        </w:rPr>
        <w:t xml:space="preserve">. But by the time this insight was discovered, several of the Facebook pages that were used to fetch the images were unfortunately </w:t>
      </w:r>
      <w:r w:rsidR="00780288">
        <w:rPr>
          <w:color w:val="000000"/>
        </w:rPr>
        <w:t>taken down</w:t>
      </w:r>
      <w:del w:id="166" w:author="nahla" w:date="2023-06-10T11:39:00Z">
        <w:r w:rsidR="00780288" w:rsidDel="009E6CBE">
          <w:rPr>
            <w:color w:val="000000"/>
          </w:rPr>
          <w:delText xml:space="preserve">, </w:delText>
        </w:r>
      </w:del>
      <w:ins w:id="167" w:author="nahla" w:date="2023-06-10T11:39:00Z">
        <w:r w:rsidR="009E6CBE">
          <w:rPr>
            <w:color w:val="000000"/>
          </w:rPr>
          <w:t xml:space="preserve">. </w:t>
        </w:r>
      </w:ins>
    </w:p>
    <w:p w14:paraId="1FB2E892" w14:textId="7F452CF1" w:rsidR="00854F19" w:rsidRDefault="00780288" w:rsidP="009E6CBE">
      <w:pPr>
        <w:pBdr>
          <w:top w:val="nil"/>
          <w:left w:val="nil"/>
          <w:bottom w:val="nil"/>
          <w:right w:val="nil"/>
          <w:between w:val="nil"/>
        </w:pBdr>
        <w:spacing w:after="120"/>
        <w:jc w:val="both"/>
        <w:rPr>
          <w:color w:val="000000"/>
        </w:rPr>
      </w:pPr>
      <w:del w:id="168" w:author="nahla" w:date="2023-06-10T11:39:00Z">
        <w:r w:rsidRPr="009E6CBE" w:rsidDel="009E6CBE">
          <w:rPr>
            <w:color w:val="000000"/>
            <w:highlight w:val="yellow"/>
            <w:rPrChange w:id="169" w:author="nahla" w:date="2023-06-10T11:39:00Z">
              <w:rPr>
                <w:color w:val="000000"/>
              </w:rPr>
            </w:rPrChange>
          </w:rPr>
          <w:lastRenderedPageBreak/>
          <w:delText>so</w:delText>
        </w:r>
      </w:del>
      <w:proofErr w:type="gramStart"/>
      <w:ins w:id="170" w:author="nahla" w:date="2023-06-10T11:39:00Z">
        <w:r w:rsidR="009E6CBE" w:rsidRPr="009E6CBE">
          <w:rPr>
            <w:color w:val="000000"/>
            <w:highlight w:val="yellow"/>
            <w:rPrChange w:id="171" w:author="nahla" w:date="2023-06-10T11:39:00Z">
              <w:rPr>
                <w:color w:val="000000"/>
              </w:rPr>
            </w:rPrChange>
          </w:rPr>
          <w:t>Therefore,</w:t>
        </w:r>
        <w:r w:rsidR="009E6CBE">
          <w:rPr>
            <w:color w:val="000000"/>
          </w:rPr>
          <w:t xml:space="preserve"> </w:t>
        </w:r>
      </w:ins>
      <w:r>
        <w:rPr>
          <w:color w:val="000000"/>
        </w:rPr>
        <w:t xml:space="preserve"> the</w:t>
      </w:r>
      <w:proofErr w:type="gramEnd"/>
      <w:r>
        <w:rPr>
          <w:color w:val="000000"/>
        </w:rPr>
        <w:t xml:space="preserve"> following cleaning procedure took place:</w:t>
      </w:r>
    </w:p>
    <w:p w14:paraId="28B9ADBE" w14:textId="765AAC09" w:rsidR="00780288" w:rsidRDefault="00780288" w:rsidP="00780288">
      <w:pPr>
        <w:pStyle w:val="ListParagraph"/>
        <w:numPr>
          <w:ilvl w:val="0"/>
          <w:numId w:val="15"/>
        </w:numPr>
        <w:pBdr>
          <w:top w:val="nil"/>
          <w:left w:val="nil"/>
          <w:bottom w:val="nil"/>
          <w:right w:val="nil"/>
          <w:between w:val="nil"/>
        </w:pBdr>
        <w:spacing w:after="120"/>
        <w:jc w:val="both"/>
        <w:rPr>
          <w:color w:val="000000"/>
        </w:rPr>
      </w:pPr>
      <w:r>
        <w:rPr>
          <w:color w:val="000000"/>
        </w:rPr>
        <w:t xml:space="preserve">For images </w:t>
      </w:r>
      <w:r w:rsidR="00BF0EBC">
        <w:rPr>
          <w:color w:val="000000"/>
        </w:rPr>
        <w:t xml:space="preserve">in “eMemes”, they were left out, as most of the time, the main essential content remained in the </w:t>
      </w:r>
      <w:r w:rsidR="003955FB">
        <w:rPr>
          <w:color w:val="000000"/>
        </w:rPr>
        <w:t xml:space="preserve">image, as can be seen in </w:t>
      </w:r>
      <w:r w:rsidR="0014566C">
        <w:rPr>
          <w:color w:val="000000"/>
        </w:rPr>
        <w:fldChar w:fldCharType="begin"/>
      </w:r>
      <w:r w:rsidR="0014566C">
        <w:rPr>
          <w:color w:val="000000"/>
        </w:rPr>
        <w:instrText xml:space="preserve"> REF _Ref137045611 \h  \* MERGEFORMAT </w:instrText>
      </w:r>
      <w:r w:rsidR="0014566C">
        <w:rPr>
          <w:color w:val="000000"/>
        </w:rPr>
      </w:r>
      <w:r w:rsidR="0014566C">
        <w:rPr>
          <w:color w:val="000000"/>
        </w:rPr>
        <w:fldChar w:fldCharType="separate"/>
      </w:r>
      <w:r w:rsidR="009910D7" w:rsidRPr="009910D7">
        <w:rPr>
          <w:color w:val="000000"/>
        </w:rPr>
        <w:t>Figure 27</w:t>
      </w:r>
      <w:r w:rsidR="0014566C">
        <w:rPr>
          <w:color w:val="000000"/>
        </w:rPr>
        <w:fldChar w:fldCharType="end"/>
      </w:r>
      <w:r w:rsidR="003955FB">
        <w:rPr>
          <w:color w:val="000000"/>
        </w:rPr>
        <w:t>.</w:t>
      </w:r>
    </w:p>
    <w:p w14:paraId="44E4B227" w14:textId="5AB3266A" w:rsidR="00A156A5" w:rsidRPr="00747078" w:rsidRDefault="003955FB" w:rsidP="00747078">
      <w:pPr>
        <w:pStyle w:val="ListParagraph"/>
        <w:numPr>
          <w:ilvl w:val="0"/>
          <w:numId w:val="15"/>
        </w:numPr>
        <w:pBdr>
          <w:top w:val="nil"/>
          <w:left w:val="nil"/>
          <w:bottom w:val="nil"/>
          <w:right w:val="nil"/>
          <w:between w:val="nil"/>
        </w:pBdr>
        <w:spacing w:after="120"/>
        <w:jc w:val="both"/>
        <w:rPr>
          <w:color w:val="000000"/>
        </w:rPr>
      </w:pPr>
      <w:r>
        <w:rPr>
          <w:color w:val="000000"/>
        </w:rPr>
        <w:t>For images in “</w:t>
      </w:r>
      <w:r w:rsidR="001A2036">
        <w:rPr>
          <w:color w:val="000000"/>
        </w:rPr>
        <w:t>eSocialMedia”</w:t>
      </w:r>
      <w:r w:rsidR="0015796E">
        <w:rPr>
          <w:color w:val="000000"/>
        </w:rPr>
        <w:t xml:space="preserve"> like the ones illustrated in </w:t>
      </w:r>
      <w:r w:rsidR="0014566C">
        <w:rPr>
          <w:color w:val="000000"/>
        </w:rPr>
        <w:fldChar w:fldCharType="begin"/>
      </w:r>
      <w:r w:rsidR="0014566C">
        <w:rPr>
          <w:color w:val="000000"/>
        </w:rPr>
        <w:instrText xml:space="preserve"> REF _Ref137045583 \h  \* MERGEFORMAT </w:instrText>
      </w:r>
      <w:r w:rsidR="0014566C">
        <w:rPr>
          <w:color w:val="000000"/>
        </w:rPr>
      </w:r>
      <w:r w:rsidR="0014566C">
        <w:rPr>
          <w:color w:val="000000"/>
        </w:rPr>
        <w:fldChar w:fldCharType="separate"/>
      </w:r>
      <w:r w:rsidR="009910D7" w:rsidRPr="009910D7">
        <w:rPr>
          <w:color w:val="000000"/>
        </w:rPr>
        <w:t>Figure 25</w:t>
      </w:r>
      <w:r w:rsidR="0014566C">
        <w:rPr>
          <w:color w:val="000000"/>
        </w:rPr>
        <w:fldChar w:fldCharType="end"/>
      </w:r>
      <w:r w:rsidR="0015796E">
        <w:rPr>
          <w:color w:val="000000"/>
        </w:rPr>
        <w:t xml:space="preserve"> and </w:t>
      </w:r>
      <w:r w:rsidR="0014566C">
        <w:rPr>
          <w:color w:val="000000"/>
        </w:rPr>
        <w:fldChar w:fldCharType="begin"/>
      </w:r>
      <w:r w:rsidR="0014566C">
        <w:rPr>
          <w:color w:val="000000"/>
        </w:rPr>
        <w:instrText xml:space="preserve"> REF _Ref137045591 \h  \* MERGEFORMAT </w:instrText>
      </w:r>
      <w:r w:rsidR="0014566C">
        <w:rPr>
          <w:color w:val="000000"/>
        </w:rPr>
      </w:r>
      <w:r w:rsidR="0014566C">
        <w:rPr>
          <w:color w:val="000000"/>
        </w:rPr>
        <w:fldChar w:fldCharType="separate"/>
      </w:r>
      <w:r w:rsidR="009910D7" w:rsidRPr="009910D7">
        <w:rPr>
          <w:color w:val="000000"/>
        </w:rPr>
        <w:t>Figure 26</w:t>
      </w:r>
      <w:r w:rsidR="0014566C">
        <w:rPr>
          <w:color w:val="000000"/>
        </w:rPr>
        <w:fldChar w:fldCharType="end"/>
      </w:r>
      <w:r w:rsidR="001A2036">
        <w:rPr>
          <w:color w:val="000000"/>
        </w:rPr>
        <w:t xml:space="preserve">, they were </w:t>
      </w:r>
      <w:r w:rsidR="0015796E">
        <w:rPr>
          <w:color w:val="000000"/>
        </w:rPr>
        <w:t>manually removed, which wasn’t hard, as most of these images were found next to each other in the “</w:t>
      </w:r>
      <w:r w:rsidR="0081246B">
        <w:rPr>
          <w:color w:val="000000"/>
        </w:rPr>
        <w:t xml:space="preserve">40. </w:t>
      </w:r>
      <w:r w:rsidR="0015796E">
        <w:rPr>
          <w:color w:val="000000"/>
        </w:rPr>
        <w:t>eSocialMedia” directory.</w:t>
      </w:r>
    </w:p>
    <w:p w14:paraId="6E394AD4" w14:textId="01D5267F" w:rsidR="00747078" w:rsidRDefault="00747078" w:rsidP="00747078">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69327FCB" wp14:editId="63026E78">
            <wp:extent cx="6083140" cy="1109133"/>
            <wp:effectExtent l="0" t="0" r="0" b="0"/>
            <wp:docPr id="189923204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32043" name="Picture 1" descr="A picture containing text, screenshot, font&#10;&#10;Description automatically generated"/>
                    <pic:cNvPicPr/>
                  </pic:nvPicPr>
                  <pic:blipFill>
                    <a:blip r:embed="rId37"/>
                    <a:stretch>
                      <a:fillRect/>
                    </a:stretch>
                  </pic:blipFill>
                  <pic:spPr>
                    <a:xfrm>
                      <a:off x="0" y="0"/>
                      <a:ext cx="6097345" cy="1111723"/>
                    </a:xfrm>
                    <a:prstGeom prst="rect">
                      <a:avLst/>
                    </a:prstGeom>
                  </pic:spPr>
                </pic:pic>
              </a:graphicData>
            </a:graphic>
          </wp:inline>
        </w:drawing>
      </w:r>
    </w:p>
    <w:p w14:paraId="26F8A246" w14:textId="46DE4D84" w:rsidR="00747078" w:rsidRPr="007C346D" w:rsidRDefault="00747078" w:rsidP="00747078">
      <w:pPr>
        <w:pBdr>
          <w:top w:val="nil"/>
          <w:left w:val="nil"/>
          <w:bottom w:val="nil"/>
          <w:right w:val="nil"/>
          <w:between w:val="nil"/>
        </w:pBdr>
        <w:tabs>
          <w:tab w:val="left" w:pos="900"/>
        </w:tabs>
        <w:spacing w:after="240"/>
        <w:ind w:left="567" w:firstLine="0"/>
        <w:jc w:val="center"/>
        <w:rPr>
          <w:color w:val="000000"/>
          <w:sz w:val="18"/>
          <w:szCs w:val="18"/>
        </w:rPr>
      </w:pPr>
      <w:bookmarkStart w:id="172" w:name="_Ref137045557"/>
      <w:bookmarkStart w:id="173" w:name="_Toc13726693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24</w:t>
      </w:r>
      <w:r w:rsidRPr="00B13FF1">
        <w:rPr>
          <w:color w:val="000000"/>
          <w:sz w:val="18"/>
          <w:szCs w:val="18"/>
        </w:rPr>
        <w:fldChar w:fldCharType="end"/>
      </w:r>
      <w:bookmarkEnd w:id="172"/>
      <w:r w:rsidRPr="00B13FF1">
        <w:rPr>
          <w:color w:val="000000"/>
          <w:sz w:val="18"/>
          <w:szCs w:val="18"/>
          <w:lang w:val="en-US"/>
        </w:rPr>
        <w:t>.</w:t>
      </w:r>
      <w:r>
        <w:rPr>
          <w:color w:val="000000"/>
          <w:sz w:val="18"/>
          <w:szCs w:val="18"/>
          <w:lang w:val="en-US"/>
        </w:rPr>
        <w:t xml:space="preserve"> </w:t>
      </w:r>
      <w:r w:rsidR="00FD30AA">
        <w:rPr>
          <w:color w:val="000000"/>
          <w:sz w:val="18"/>
          <w:szCs w:val="18"/>
          <w:lang w:val="en-US"/>
        </w:rPr>
        <w:t>FB Image URL when logged out (top) vs when logged in (bottom)</w:t>
      </w:r>
      <w:r>
        <w:rPr>
          <w:color w:val="000000"/>
          <w:sz w:val="18"/>
          <w:szCs w:val="18"/>
        </w:rPr>
        <w:t>.</w:t>
      </w:r>
      <w:bookmarkEnd w:id="173"/>
    </w:p>
    <w:p w14:paraId="421D6D38" w14:textId="68CEEF02" w:rsidR="00747078" w:rsidRDefault="00885270" w:rsidP="00747078">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65B419EF" wp14:editId="1FA61FF5">
            <wp:extent cx="4558006" cy="2904067"/>
            <wp:effectExtent l="0" t="0" r="0" b="0"/>
            <wp:docPr id="936050274"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50274" name="Picture 1" descr="A screenshot of a computer screen&#10;&#10;Description automatically generated with medium confidence"/>
                    <pic:cNvPicPr/>
                  </pic:nvPicPr>
                  <pic:blipFill>
                    <a:blip r:embed="rId38"/>
                    <a:stretch>
                      <a:fillRect/>
                    </a:stretch>
                  </pic:blipFill>
                  <pic:spPr>
                    <a:xfrm>
                      <a:off x="0" y="0"/>
                      <a:ext cx="4568541" cy="2910779"/>
                    </a:xfrm>
                    <a:prstGeom prst="rect">
                      <a:avLst/>
                    </a:prstGeom>
                  </pic:spPr>
                </pic:pic>
              </a:graphicData>
            </a:graphic>
          </wp:inline>
        </w:drawing>
      </w:r>
    </w:p>
    <w:p w14:paraId="7DF3CDF7" w14:textId="11309136" w:rsidR="00747078" w:rsidRPr="007C346D" w:rsidRDefault="00747078" w:rsidP="00747078">
      <w:pPr>
        <w:pBdr>
          <w:top w:val="nil"/>
          <w:left w:val="nil"/>
          <w:bottom w:val="nil"/>
          <w:right w:val="nil"/>
          <w:between w:val="nil"/>
        </w:pBdr>
        <w:tabs>
          <w:tab w:val="left" w:pos="900"/>
        </w:tabs>
        <w:spacing w:after="240"/>
        <w:ind w:left="567" w:firstLine="0"/>
        <w:jc w:val="center"/>
        <w:rPr>
          <w:color w:val="000000"/>
          <w:sz w:val="18"/>
          <w:szCs w:val="18"/>
        </w:rPr>
      </w:pPr>
      <w:bookmarkStart w:id="174" w:name="_Ref137045583"/>
      <w:bookmarkStart w:id="175" w:name="_Toc13726693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25</w:t>
      </w:r>
      <w:r w:rsidRPr="00B13FF1">
        <w:rPr>
          <w:color w:val="000000"/>
          <w:sz w:val="18"/>
          <w:szCs w:val="18"/>
        </w:rPr>
        <w:fldChar w:fldCharType="end"/>
      </w:r>
      <w:bookmarkEnd w:id="174"/>
      <w:r w:rsidRPr="00B13FF1">
        <w:rPr>
          <w:color w:val="000000"/>
          <w:sz w:val="18"/>
          <w:szCs w:val="18"/>
          <w:lang w:val="en-US"/>
        </w:rPr>
        <w:t>.</w:t>
      </w:r>
      <w:r>
        <w:rPr>
          <w:color w:val="000000"/>
          <w:sz w:val="18"/>
          <w:szCs w:val="18"/>
          <w:lang w:val="en-US"/>
        </w:rPr>
        <w:t xml:space="preserve"> </w:t>
      </w:r>
      <w:r w:rsidR="008737C4">
        <w:rPr>
          <w:color w:val="000000"/>
          <w:sz w:val="18"/>
          <w:szCs w:val="18"/>
          <w:lang w:val="en-US"/>
        </w:rPr>
        <w:t>Example 1 of cropped (highlighted) vs non-cropped images</w:t>
      </w:r>
      <w:r>
        <w:rPr>
          <w:color w:val="000000"/>
          <w:sz w:val="18"/>
          <w:szCs w:val="18"/>
        </w:rPr>
        <w:t>.</w:t>
      </w:r>
      <w:bookmarkEnd w:id="175"/>
    </w:p>
    <w:p w14:paraId="0627C5D5" w14:textId="3FB32F7D" w:rsidR="008737C4" w:rsidRDefault="009E21B6" w:rsidP="008737C4">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46020ED9" wp14:editId="4D6A431C">
            <wp:extent cx="4859867" cy="1355580"/>
            <wp:effectExtent l="0" t="0" r="0" b="0"/>
            <wp:docPr id="1230785791" name="Picture 1" descr="A picture containing text, font,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85791" name="Picture 1" descr="A picture containing text, font, handwriting, line&#10;&#10;Description automatically generated"/>
                    <pic:cNvPicPr/>
                  </pic:nvPicPr>
                  <pic:blipFill>
                    <a:blip r:embed="rId39"/>
                    <a:stretch>
                      <a:fillRect/>
                    </a:stretch>
                  </pic:blipFill>
                  <pic:spPr>
                    <a:xfrm>
                      <a:off x="0" y="0"/>
                      <a:ext cx="4872670" cy="1359151"/>
                    </a:xfrm>
                    <a:prstGeom prst="rect">
                      <a:avLst/>
                    </a:prstGeom>
                  </pic:spPr>
                </pic:pic>
              </a:graphicData>
            </a:graphic>
          </wp:inline>
        </w:drawing>
      </w:r>
    </w:p>
    <w:p w14:paraId="085CE13B" w14:textId="41F0378A" w:rsidR="00747078" w:rsidRPr="007814A0" w:rsidRDefault="008737C4" w:rsidP="007814A0">
      <w:pPr>
        <w:pBdr>
          <w:top w:val="nil"/>
          <w:left w:val="nil"/>
          <w:bottom w:val="nil"/>
          <w:right w:val="nil"/>
          <w:between w:val="nil"/>
        </w:pBdr>
        <w:tabs>
          <w:tab w:val="left" w:pos="900"/>
        </w:tabs>
        <w:spacing w:after="240"/>
        <w:ind w:left="567" w:firstLine="0"/>
        <w:jc w:val="center"/>
        <w:rPr>
          <w:color w:val="000000"/>
          <w:sz w:val="18"/>
          <w:szCs w:val="18"/>
        </w:rPr>
      </w:pPr>
      <w:bookmarkStart w:id="176" w:name="_Ref137045591"/>
      <w:bookmarkStart w:id="177" w:name="_Toc13726693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26</w:t>
      </w:r>
      <w:r w:rsidRPr="00B13FF1">
        <w:rPr>
          <w:color w:val="000000"/>
          <w:sz w:val="18"/>
          <w:szCs w:val="18"/>
        </w:rPr>
        <w:fldChar w:fldCharType="end"/>
      </w:r>
      <w:bookmarkEnd w:id="176"/>
      <w:r w:rsidRPr="00B13FF1">
        <w:rPr>
          <w:color w:val="000000"/>
          <w:sz w:val="18"/>
          <w:szCs w:val="18"/>
          <w:lang w:val="en-US"/>
        </w:rPr>
        <w:t>.</w:t>
      </w:r>
      <w:r>
        <w:rPr>
          <w:color w:val="000000"/>
          <w:sz w:val="18"/>
          <w:szCs w:val="18"/>
          <w:lang w:val="en-US"/>
        </w:rPr>
        <w:t xml:space="preserve"> Example 2 of cropped vs non-cropped images</w:t>
      </w:r>
      <w:r>
        <w:rPr>
          <w:color w:val="000000"/>
          <w:sz w:val="18"/>
          <w:szCs w:val="18"/>
        </w:rPr>
        <w:t>.</w:t>
      </w:r>
      <w:bookmarkEnd w:id="177"/>
    </w:p>
    <w:p w14:paraId="3435C6B3" w14:textId="4DC6E732" w:rsidR="00DB36E2" w:rsidRDefault="003F0155" w:rsidP="00DB36E2">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0DF7901C" wp14:editId="54C95DDF">
            <wp:extent cx="3502165" cy="2074333"/>
            <wp:effectExtent l="0" t="0" r="3175" b="2540"/>
            <wp:docPr id="181524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8487" cy="2095846"/>
                    </a:xfrm>
                    <a:prstGeom prst="rect">
                      <a:avLst/>
                    </a:prstGeom>
                    <a:noFill/>
                    <a:ln>
                      <a:noFill/>
                    </a:ln>
                  </pic:spPr>
                </pic:pic>
              </a:graphicData>
            </a:graphic>
          </wp:inline>
        </w:drawing>
      </w:r>
    </w:p>
    <w:p w14:paraId="64949C1C" w14:textId="24985B36" w:rsidR="00DB36E2" w:rsidRPr="00DB36E2" w:rsidRDefault="00DB36E2" w:rsidP="00DB36E2">
      <w:pPr>
        <w:pBdr>
          <w:top w:val="nil"/>
          <w:left w:val="nil"/>
          <w:bottom w:val="nil"/>
          <w:right w:val="nil"/>
          <w:between w:val="nil"/>
        </w:pBdr>
        <w:tabs>
          <w:tab w:val="left" w:pos="900"/>
        </w:tabs>
        <w:spacing w:after="240"/>
        <w:ind w:left="567" w:firstLine="0"/>
        <w:jc w:val="center"/>
        <w:rPr>
          <w:color w:val="000000"/>
          <w:sz w:val="18"/>
          <w:szCs w:val="18"/>
        </w:rPr>
      </w:pPr>
      <w:bookmarkStart w:id="178" w:name="_Ref137045611"/>
      <w:bookmarkStart w:id="179" w:name="_Toc13726693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27</w:t>
      </w:r>
      <w:r w:rsidRPr="00B13FF1">
        <w:rPr>
          <w:color w:val="000000"/>
          <w:sz w:val="18"/>
          <w:szCs w:val="18"/>
        </w:rPr>
        <w:fldChar w:fldCharType="end"/>
      </w:r>
      <w:bookmarkEnd w:id="178"/>
      <w:r w:rsidRPr="00B13FF1">
        <w:rPr>
          <w:color w:val="000000"/>
          <w:sz w:val="18"/>
          <w:szCs w:val="18"/>
          <w:lang w:val="en-US"/>
        </w:rPr>
        <w:t>.</w:t>
      </w:r>
      <w:r>
        <w:rPr>
          <w:color w:val="000000"/>
          <w:sz w:val="18"/>
          <w:szCs w:val="18"/>
          <w:lang w:val="en-US"/>
        </w:rPr>
        <w:t xml:space="preserve"> Example 3 of cropped (highlighted) vs non-cropped images</w:t>
      </w:r>
      <w:r>
        <w:rPr>
          <w:color w:val="000000"/>
          <w:sz w:val="18"/>
          <w:szCs w:val="18"/>
        </w:rPr>
        <w:t>.</w:t>
      </w:r>
      <w:bookmarkEnd w:id="179"/>
    </w:p>
    <w:p w14:paraId="69CBEB3E" w14:textId="7CCB2314" w:rsidR="00780288" w:rsidRDefault="00CE3C58" w:rsidP="00780C6C">
      <w:pPr>
        <w:pBdr>
          <w:top w:val="nil"/>
          <w:left w:val="nil"/>
          <w:bottom w:val="nil"/>
          <w:right w:val="nil"/>
          <w:between w:val="nil"/>
        </w:pBdr>
        <w:spacing w:after="120"/>
        <w:jc w:val="both"/>
        <w:rPr>
          <w:color w:val="000000"/>
        </w:rPr>
      </w:pPr>
      <w:r>
        <w:rPr>
          <w:color w:val="000000"/>
        </w:rPr>
        <w:t xml:space="preserve">On </w:t>
      </w:r>
      <w:r w:rsidR="00453BC8">
        <w:rPr>
          <w:color w:val="000000"/>
        </w:rPr>
        <w:t xml:space="preserve">the </w:t>
      </w:r>
      <w:r w:rsidR="00B04C42">
        <w:rPr>
          <w:color w:val="000000"/>
        </w:rPr>
        <w:t xml:space="preserve">more </w:t>
      </w:r>
      <w:r w:rsidR="00453BC8">
        <w:rPr>
          <w:color w:val="000000"/>
        </w:rPr>
        <w:t xml:space="preserve">technical side of issues, </w:t>
      </w:r>
      <w:r w:rsidR="009A25DA">
        <w:rPr>
          <w:color w:val="000000"/>
        </w:rPr>
        <w:t xml:space="preserve">after storing the scraped images, we’ve found that some of them were of type PNG even though they were explicitly stored as </w:t>
      </w:r>
      <w:r w:rsidR="00381B71">
        <w:rPr>
          <w:color w:val="000000"/>
        </w:rPr>
        <w:t>JPEG images</w:t>
      </w:r>
      <w:r w:rsidR="0049174B">
        <w:rPr>
          <w:color w:val="000000"/>
        </w:rPr>
        <w:t xml:space="preserve">, which is illustrated in </w:t>
      </w:r>
      <w:r w:rsidR="0014566C">
        <w:rPr>
          <w:color w:val="000000"/>
        </w:rPr>
        <w:fldChar w:fldCharType="begin"/>
      </w:r>
      <w:r w:rsidR="0014566C">
        <w:rPr>
          <w:color w:val="000000"/>
        </w:rPr>
        <w:instrText xml:space="preserve"> REF _Ref137045642 \h  \* MERGEFORMAT </w:instrText>
      </w:r>
      <w:r w:rsidR="0014566C">
        <w:rPr>
          <w:color w:val="000000"/>
        </w:rPr>
      </w:r>
      <w:r w:rsidR="0014566C">
        <w:rPr>
          <w:color w:val="000000"/>
        </w:rPr>
        <w:fldChar w:fldCharType="separate"/>
      </w:r>
      <w:r w:rsidR="009910D7" w:rsidRPr="009910D7">
        <w:rPr>
          <w:color w:val="000000"/>
        </w:rPr>
        <w:t>Figure 28</w:t>
      </w:r>
      <w:r w:rsidR="0014566C">
        <w:rPr>
          <w:color w:val="000000"/>
        </w:rPr>
        <w:fldChar w:fldCharType="end"/>
      </w:r>
      <w:r w:rsidR="0049174B">
        <w:rPr>
          <w:color w:val="000000"/>
        </w:rPr>
        <w:t xml:space="preserve">. </w:t>
      </w:r>
      <w:r w:rsidR="00E11BC9">
        <w:rPr>
          <w:color w:val="000000"/>
        </w:rPr>
        <w:t xml:space="preserve">This was fixed by using </w:t>
      </w:r>
      <w:r w:rsidR="00E737DE">
        <w:rPr>
          <w:color w:val="000000"/>
        </w:rPr>
        <w:t xml:space="preserve">a third-party </w:t>
      </w:r>
      <w:r w:rsidR="00B2059F">
        <w:rPr>
          <w:color w:val="000000"/>
        </w:rPr>
        <w:t xml:space="preserve">Python </w:t>
      </w:r>
      <w:r w:rsidR="00E737DE">
        <w:rPr>
          <w:color w:val="000000"/>
        </w:rPr>
        <w:t xml:space="preserve">library </w:t>
      </w:r>
      <w:r w:rsidR="00B2059F">
        <w:rPr>
          <w:color w:val="000000"/>
        </w:rPr>
        <w:t xml:space="preserve">which detects the type of the image without relying on its extension. </w:t>
      </w:r>
    </w:p>
    <w:p w14:paraId="35BB6BE8" w14:textId="77777777" w:rsidR="0014566C" w:rsidRDefault="0014566C" w:rsidP="0014566C">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6C5A4993" wp14:editId="17713D9E">
            <wp:extent cx="4072467" cy="841904"/>
            <wp:effectExtent l="0" t="0" r="4445" b="0"/>
            <wp:docPr id="420876069"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76069" name="Picture 1" descr="A screen shot of a computer&#10;&#10;Description automatically generated with low confidence"/>
                    <pic:cNvPicPr/>
                  </pic:nvPicPr>
                  <pic:blipFill>
                    <a:blip r:embed="rId41"/>
                    <a:stretch>
                      <a:fillRect/>
                    </a:stretch>
                  </pic:blipFill>
                  <pic:spPr>
                    <a:xfrm>
                      <a:off x="0" y="0"/>
                      <a:ext cx="4132123" cy="854237"/>
                    </a:xfrm>
                    <a:prstGeom prst="rect">
                      <a:avLst/>
                    </a:prstGeom>
                  </pic:spPr>
                </pic:pic>
              </a:graphicData>
            </a:graphic>
          </wp:inline>
        </w:drawing>
      </w:r>
    </w:p>
    <w:p w14:paraId="5F36006E" w14:textId="41FB1C3B" w:rsidR="0014566C" w:rsidRPr="0014566C" w:rsidRDefault="0014566C" w:rsidP="0014566C">
      <w:pPr>
        <w:pBdr>
          <w:top w:val="nil"/>
          <w:left w:val="nil"/>
          <w:bottom w:val="nil"/>
          <w:right w:val="nil"/>
          <w:between w:val="nil"/>
        </w:pBdr>
        <w:tabs>
          <w:tab w:val="left" w:pos="900"/>
        </w:tabs>
        <w:spacing w:after="240"/>
        <w:ind w:left="567" w:firstLine="0"/>
        <w:jc w:val="center"/>
        <w:rPr>
          <w:color w:val="000000"/>
          <w:sz w:val="18"/>
          <w:szCs w:val="18"/>
        </w:rPr>
      </w:pPr>
      <w:bookmarkStart w:id="180" w:name="_Ref137045642"/>
      <w:bookmarkStart w:id="181" w:name="_Toc13726693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28</w:t>
      </w:r>
      <w:r w:rsidRPr="00B13FF1">
        <w:rPr>
          <w:color w:val="000000"/>
          <w:sz w:val="18"/>
          <w:szCs w:val="18"/>
        </w:rPr>
        <w:fldChar w:fldCharType="end"/>
      </w:r>
      <w:bookmarkEnd w:id="180"/>
      <w:r w:rsidRPr="00B13FF1">
        <w:rPr>
          <w:color w:val="000000"/>
          <w:sz w:val="18"/>
          <w:szCs w:val="18"/>
          <w:lang w:val="en-US"/>
        </w:rPr>
        <w:t>.</w:t>
      </w:r>
      <w:r>
        <w:rPr>
          <w:color w:val="000000"/>
          <w:sz w:val="18"/>
          <w:szCs w:val="18"/>
          <w:lang w:val="en-US"/>
        </w:rPr>
        <w:t xml:space="preserve"> Example of image with “.jpg” extension that are actually PNG images</w:t>
      </w:r>
      <w:r>
        <w:rPr>
          <w:color w:val="000000"/>
          <w:sz w:val="18"/>
          <w:szCs w:val="18"/>
        </w:rPr>
        <w:t>.</w:t>
      </w:r>
      <w:bookmarkEnd w:id="181"/>
    </w:p>
    <w:p w14:paraId="1BDA05D3" w14:textId="77777777" w:rsidR="009E6CBE" w:rsidRDefault="00B2059F" w:rsidP="00780C6C">
      <w:pPr>
        <w:pBdr>
          <w:top w:val="nil"/>
          <w:left w:val="nil"/>
          <w:bottom w:val="nil"/>
          <w:right w:val="nil"/>
          <w:between w:val="nil"/>
        </w:pBdr>
        <w:spacing w:after="120"/>
        <w:jc w:val="both"/>
        <w:rPr>
          <w:ins w:id="182" w:author="nahla" w:date="2023-06-10T11:40:00Z"/>
          <w:color w:val="000000"/>
        </w:rPr>
      </w:pPr>
      <w:r>
        <w:rPr>
          <w:color w:val="000000"/>
        </w:rPr>
        <w:t>A</w:t>
      </w:r>
      <w:r w:rsidR="00E6253B">
        <w:rPr>
          <w:color w:val="000000"/>
        </w:rPr>
        <w:t xml:space="preserve">nother minor issue that occurred was that </w:t>
      </w:r>
      <w:r w:rsidR="00144357">
        <w:rPr>
          <w:color w:val="000000"/>
        </w:rPr>
        <w:t xml:space="preserve">some images in “academicPhotos” and “academicDigital” were incorrectly oriented as shown in </w:t>
      </w:r>
      <w:r w:rsidR="00A736FA">
        <w:rPr>
          <w:color w:val="000000"/>
        </w:rPr>
        <w:fldChar w:fldCharType="begin"/>
      </w:r>
      <w:r w:rsidR="00A736FA">
        <w:rPr>
          <w:color w:val="000000"/>
        </w:rPr>
        <w:instrText xml:space="preserve"> REF _Ref137045995 \h  \* MERGEFORMAT </w:instrText>
      </w:r>
      <w:r w:rsidR="00A736FA">
        <w:rPr>
          <w:color w:val="000000"/>
        </w:rPr>
      </w:r>
      <w:r w:rsidR="00A736FA">
        <w:rPr>
          <w:color w:val="000000"/>
        </w:rPr>
        <w:fldChar w:fldCharType="separate"/>
      </w:r>
      <w:r w:rsidR="009910D7" w:rsidRPr="009910D7">
        <w:rPr>
          <w:color w:val="000000"/>
        </w:rPr>
        <w:t>Figure 29</w:t>
      </w:r>
      <w:r w:rsidR="00A736FA">
        <w:rPr>
          <w:color w:val="000000"/>
        </w:rPr>
        <w:fldChar w:fldCharType="end"/>
      </w:r>
      <w:r w:rsidR="00144357">
        <w:rPr>
          <w:color w:val="000000"/>
        </w:rPr>
        <w:t>.</w:t>
      </w:r>
    </w:p>
    <w:p w14:paraId="10D67026" w14:textId="161E3543" w:rsidR="00B2059F" w:rsidRDefault="00144357" w:rsidP="00780C6C">
      <w:pPr>
        <w:pBdr>
          <w:top w:val="nil"/>
          <w:left w:val="nil"/>
          <w:bottom w:val="nil"/>
          <w:right w:val="nil"/>
          <w:between w:val="nil"/>
        </w:pBdr>
        <w:spacing w:after="120"/>
        <w:jc w:val="both"/>
        <w:rPr>
          <w:color w:val="000000"/>
        </w:rPr>
      </w:pPr>
      <w:r>
        <w:rPr>
          <w:color w:val="000000"/>
        </w:rPr>
        <w:t xml:space="preserve"> Moreover, since a</w:t>
      </w:r>
      <w:r w:rsidR="00D66D8A">
        <w:rPr>
          <w:color w:val="000000"/>
        </w:rPr>
        <w:t xml:space="preserve">ll </w:t>
      </w:r>
      <w:r>
        <w:rPr>
          <w:color w:val="000000"/>
        </w:rPr>
        <w:t xml:space="preserve">of these images were sent through social media </w:t>
      </w:r>
      <w:r w:rsidR="00C9626B">
        <w:rPr>
          <w:color w:val="000000"/>
        </w:rPr>
        <w:t xml:space="preserve">and cloud </w:t>
      </w:r>
      <w:r>
        <w:rPr>
          <w:color w:val="000000"/>
        </w:rPr>
        <w:t>platforms</w:t>
      </w:r>
      <w:r w:rsidR="00C9626B">
        <w:rPr>
          <w:color w:val="000000"/>
        </w:rPr>
        <w:t xml:space="preserve">, </w:t>
      </w:r>
      <w:r w:rsidR="00D66D8A">
        <w:rPr>
          <w:color w:val="000000"/>
        </w:rPr>
        <w:t xml:space="preserve">most of them have the EXIF metadata stripped away from them, so there is no way to certainly know to which degree these images </w:t>
      </w:r>
      <w:r w:rsidR="007E7BAE">
        <w:rPr>
          <w:color w:val="000000"/>
        </w:rPr>
        <w:t>should be rotated to get the correct orientation. However, this is considered a minor issue since upon manual inspection, very few images suffer from this issue.</w:t>
      </w:r>
    </w:p>
    <w:p w14:paraId="028AB6FE" w14:textId="630A0401" w:rsidR="00B878D8" w:rsidRDefault="00CA446D" w:rsidP="00B878D8">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1248885C" wp14:editId="06A8EAD9">
            <wp:extent cx="3142567" cy="2286000"/>
            <wp:effectExtent l="0" t="0" r="1270" b="0"/>
            <wp:docPr id="228821793" name="Picture 1" descr="A picture containing text, handwriting, sketch,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21793" name="Picture 1" descr="A picture containing text, handwriting, sketch, rectangle&#10;&#10;Description automatically generated"/>
                    <pic:cNvPicPr/>
                  </pic:nvPicPr>
                  <pic:blipFill>
                    <a:blip r:embed="rId42"/>
                    <a:stretch>
                      <a:fillRect/>
                    </a:stretch>
                  </pic:blipFill>
                  <pic:spPr>
                    <a:xfrm>
                      <a:off x="0" y="0"/>
                      <a:ext cx="3214686" cy="2338462"/>
                    </a:xfrm>
                    <a:prstGeom prst="rect">
                      <a:avLst/>
                    </a:prstGeom>
                  </pic:spPr>
                </pic:pic>
              </a:graphicData>
            </a:graphic>
          </wp:inline>
        </w:drawing>
      </w:r>
    </w:p>
    <w:p w14:paraId="749490FA" w14:textId="1EAB696B" w:rsidR="00B878D8" w:rsidRPr="00B878D8" w:rsidRDefault="00B878D8" w:rsidP="00B878D8">
      <w:pPr>
        <w:pBdr>
          <w:top w:val="nil"/>
          <w:left w:val="nil"/>
          <w:bottom w:val="nil"/>
          <w:right w:val="nil"/>
          <w:between w:val="nil"/>
        </w:pBdr>
        <w:tabs>
          <w:tab w:val="left" w:pos="900"/>
        </w:tabs>
        <w:spacing w:after="240"/>
        <w:ind w:left="567" w:firstLine="0"/>
        <w:jc w:val="center"/>
        <w:rPr>
          <w:color w:val="000000"/>
          <w:sz w:val="18"/>
          <w:szCs w:val="18"/>
        </w:rPr>
      </w:pPr>
      <w:bookmarkStart w:id="183" w:name="_Ref137045995"/>
      <w:bookmarkStart w:id="184" w:name="_Toc13726694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29</w:t>
      </w:r>
      <w:r w:rsidRPr="00B13FF1">
        <w:rPr>
          <w:color w:val="000000"/>
          <w:sz w:val="18"/>
          <w:szCs w:val="18"/>
        </w:rPr>
        <w:fldChar w:fldCharType="end"/>
      </w:r>
      <w:bookmarkEnd w:id="183"/>
      <w:r w:rsidRPr="00B13FF1">
        <w:rPr>
          <w:color w:val="000000"/>
          <w:sz w:val="18"/>
          <w:szCs w:val="18"/>
          <w:lang w:val="en-US"/>
        </w:rPr>
        <w:t>.</w:t>
      </w:r>
      <w:r>
        <w:rPr>
          <w:color w:val="000000"/>
          <w:sz w:val="18"/>
          <w:szCs w:val="18"/>
          <w:lang w:val="en-US"/>
        </w:rPr>
        <w:t xml:space="preserve"> Example of image with wrong orientation</w:t>
      </w:r>
      <w:r>
        <w:rPr>
          <w:color w:val="000000"/>
          <w:sz w:val="18"/>
          <w:szCs w:val="18"/>
        </w:rPr>
        <w:t>.</w:t>
      </w:r>
      <w:bookmarkEnd w:id="184"/>
    </w:p>
    <w:p w14:paraId="28315A9E" w14:textId="143FE5C7" w:rsidR="008117D9" w:rsidRDefault="00255729" w:rsidP="001D33DF">
      <w:pPr>
        <w:pBdr>
          <w:top w:val="nil"/>
          <w:left w:val="nil"/>
          <w:bottom w:val="nil"/>
          <w:right w:val="nil"/>
          <w:between w:val="nil"/>
        </w:pBdr>
        <w:spacing w:after="120"/>
        <w:jc w:val="both"/>
        <w:rPr>
          <w:color w:val="000000"/>
        </w:rPr>
      </w:pPr>
      <w:r>
        <w:rPr>
          <w:color w:val="000000"/>
        </w:rPr>
        <w:t xml:space="preserve">Finally, after the entire cleaning process is done, </w:t>
      </w:r>
      <w:r w:rsidR="00D07AD6">
        <w:rPr>
          <w:color w:val="000000"/>
        </w:rPr>
        <w:t>we visualized the image’s dimensions to get a</w:t>
      </w:r>
      <w:r w:rsidR="00CB799E">
        <w:rPr>
          <w:color w:val="000000"/>
        </w:rPr>
        <w:t xml:space="preserve">n estimate of the image size </w:t>
      </w:r>
      <w:r w:rsidR="00AC3894">
        <w:rPr>
          <w:color w:val="000000"/>
        </w:rPr>
        <w:t xml:space="preserve">to be fixed while training the models. The results are shown in </w:t>
      </w:r>
      <w:r w:rsidR="00BD445D">
        <w:rPr>
          <w:color w:val="000000"/>
        </w:rPr>
        <w:fldChar w:fldCharType="begin"/>
      </w:r>
      <w:r w:rsidR="00BD445D">
        <w:rPr>
          <w:color w:val="000000"/>
        </w:rPr>
        <w:instrText xml:space="preserve"> REF _Ref137052195 \h  \* MERGEFORMAT </w:instrText>
      </w:r>
      <w:r w:rsidR="00BD445D">
        <w:rPr>
          <w:color w:val="000000"/>
        </w:rPr>
      </w:r>
      <w:r w:rsidR="00BD445D">
        <w:rPr>
          <w:color w:val="000000"/>
        </w:rPr>
        <w:fldChar w:fldCharType="separate"/>
      </w:r>
      <w:r w:rsidR="009910D7" w:rsidRPr="009910D7">
        <w:rPr>
          <w:color w:val="000000"/>
        </w:rPr>
        <w:t>Figure 30</w:t>
      </w:r>
      <w:r w:rsidR="00BD445D">
        <w:rPr>
          <w:color w:val="000000"/>
        </w:rPr>
        <w:fldChar w:fldCharType="end"/>
      </w:r>
      <w:r w:rsidR="00AC3894">
        <w:rPr>
          <w:color w:val="000000"/>
        </w:rPr>
        <w:t>,</w:t>
      </w:r>
      <w:r w:rsidR="00447156">
        <w:rPr>
          <w:color w:val="000000"/>
        </w:rPr>
        <w:t xml:space="preserve"> noting that in the references, you can access</w:t>
      </w:r>
      <w:r w:rsidR="00BC7FB4">
        <w:rPr>
          <w:color w:val="000000"/>
        </w:rPr>
        <w:t xml:space="preserve"> the notebook online to click on the legend and show or hide any of the classes </w:t>
      </w:r>
      <w:r w:rsidR="00C42C6C">
        <w:rPr>
          <w:color w:val="000000"/>
        </w:rPr>
        <w:fldChar w:fldCharType="begin"/>
      </w:r>
      <w:r w:rsidR="001D33DF">
        <w:rPr>
          <w:color w:val="000000"/>
        </w:rPr>
        <w:instrText xml:space="preserve"> ADDIN ZOTERO_ITEM CSL_CITATION {"citationID":"aj8ll4tefh","properties":{"formattedCitation":"[39]","plainCitation":"[39]","noteIndex":0},"citationItems":[{"id":1105,"uris":["http://zotero.org/users/7276241/items/MBQ8UFE2"],"itemData":{"id":1105,"type":"webpage","title":"Image Dimension Visualization Jupyter Notebook Viewer","URL":"https://nbviewer.org/github/OdyAsh/graduation_project/blob/4b0b4d00022d412b5179ff34da234f1eab78e157/dataset_preprocessing_part_2.ipynb#:~:text=ac3ddf010a288be5ce0725854099702355adcfea/dataset_preprocessing.ipynb-,0,As,-we%20can%20see","accessed":{"date-parts":[["2023",6,7]]}}}],"schema":"https://github.com/citation-style-language/schema/raw/master/csl-citation.json"} </w:instrText>
      </w:r>
      <w:r w:rsidR="00C42C6C">
        <w:rPr>
          <w:color w:val="000000"/>
        </w:rPr>
        <w:fldChar w:fldCharType="separate"/>
      </w:r>
      <w:r w:rsidR="001D33DF" w:rsidRPr="001D33DF">
        <w:t>[39]</w:t>
      </w:r>
      <w:r w:rsidR="00C42C6C">
        <w:rPr>
          <w:color w:val="000000"/>
        </w:rPr>
        <w:fldChar w:fldCharType="end"/>
      </w:r>
      <w:r w:rsidR="00B008F3">
        <w:rPr>
          <w:color w:val="000000"/>
        </w:rPr>
        <w:t>.</w:t>
      </w:r>
      <w:r w:rsidR="00662526">
        <w:rPr>
          <w:color w:val="000000"/>
        </w:rPr>
        <w:t xml:space="preserve"> In any case, due to the dataset size and</w:t>
      </w:r>
      <w:r w:rsidR="00711061">
        <w:rPr>
          <w:color w:val="000000"/>
        </w:rPr>
        <w:t xml:space="preserve"> time constraint of running these models </w:t>
      </w:r>
      <w:r w:rsidR="00DF6FF7">
        <w:rPr>
          <w:color w:val="000000"/>
        </w:rPr>
        <w:t>locally, and</w:t>
      </w:r>
      <w:r w:rsidR="00D30E05">
        <w:rPr>
          <w:color w:val="000000"/>
        </w:rPr>
        <w:t xml:space="preserve"> due to the majority of the samples lying in </w:t>
      </w:r>
      <w:r w:rsidR="00912738">
        <w:rPr>
          <w:color w:val="000000"/>
        </w:rPr>
        <w:t xml:space="preserve">the “selfies” class, which is already pre-processed and resized to 306x306, we will choose that </w:t>
      </w:r>
      <w:r w:rsidR="00E11081">
        <w:rPr>
          <w:color w:val="000000"/>
        </w:rPr>
        <w:t>size for resizing images that are fed into the deep learning models mentioned later.</w:t>
      </w:r>
    </w:p>
    <w:p w14:paraId="39FD3447" w14:textId="361B21F7" w:rsidR="00B4145C" w:rsidRDefault="00A736FA" w:rsidP="00B4145C">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49F2CC8F" wp14:editId="6B4115BD">
            <wp:extent cx="5705860" cy="1854200"/>
            <wp:effectExtent l="0" t="0" r="9525" b="0"/>
            <wp:docPr id="857339481" name="Picture 1" descr="A picture containing text, plo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9481" name="Picture 1" descr="A picture containing text, plot, line, screenshot&#10;&#10;Description automatically generated"/>
                    <pic:cNvPicPr/>
                  </pic:nvPicPr>
                  <pic:blipFill>
                    <a:blip r:embed="rId43"/>
                    <a:stretch>
                      <a:fillRect/>
                    </a:stretch>
                  </pic:blipFill>
                  <pic:spPr>
                    <a:xfrm>
                      <a:off x="0" y="0"/>
                      <a:ext cx="5722520" cy="1859614"/>
                    </a:xfrm>
                    <a:prstGeom prst="rect">
                      <a:avLst/>
                    </a:prstGeom>
                  </pic:spPr>
                </pic:pic>
              </a:graphicData>
            </a:graphic>
          </wp:inline>
        </w:drawing>
      </w:r>
    </w:p>
    <w:p w14:paraId="2CF6697F" w14:textId="768ECB37" w:rsidR="00B541DF" w:rsidRPr="00B4145C" w:rsidRDefault="00B4145C" w:rsidP="00B4145C">
      <w:pPr>
        <w:pBdr>
          <w:top w:val="nil"/>
          <w:left w:val="nil"/>
          <w:bottom w:val="nil"/>
          <w:right w:val="nil"/>
          <w:between w:val="nil"/>
        </w:pBdr>
        <w:tabs>
          <w:tab w:val="left" w:pos="900"/>
        </w:tabs>
        <w:spacing w:after="240"/>
        <w:ind w:left="567" w:firstLine="0"/>
        <w:jc w:val="center"/>
        <w:rPr>
          <w:color w:val="000000"/>
          <w:sz w:val="18"/>
          <w:szCs w:val="18"/>
        </w:rPr>
      </w:pPr>
      <w:bookmarkStart w:id="185" w:name="_Ref137052195"/>
      <w:bookmarkStart w:id="186" w:name="_Toc13726694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30</w:t>
      </w:r>
      <w:r w:rsidRPr="00B13FF1">
        <w:rPr>
          <w:color w:val="000000"/>
          <w:sz w:val="18"/>
          <w:szCs w:val="18"/>
        </w:rPr>
        <w:fldChar w:fldCharType="end"/>
      </w:r>
      <w:bookmarkEnd w:id="185"/>
      <w:r w:rsidRPr="00B13FF1">
        <w:rPr>
          <w:color w:val="000000"/>
          <w:sz w:val="18"/>
          <w:szCs w:val="18"/>
          <w:lang w:val="en-US"/>
        </w:rPr>
        <w:t>.</w:t>
      </w:r>
      <w:r>
        <w:rPr>
          <w:color w:val="000000"/>
          <w:sz w:val="18"/>
          <w:szCs w:val="18"/>
          <w:lang w:val="en-US"/>
        </w:rPr>
        <w:t xml:space="preserve"> Example of image with wrong orientation</w:t>
      </w:r>
      <w:r>
        <w:rPr>
          <w:color w:val="000000"/>
          <w:sz w:val="18"/>
          <w:szCs w:val="18"/>
        </w:rPr>
        <w:t>.</w:t>
      </w:r>
      <w:bookmarkEnd w:id="186"/>
    </w:p>
    <w:p w14:paraId="674B300E" w14:textId="5A7519BA" w:rsidR="000F48EB" w:rsidRDefault="000F48EB" w:rsidP="000F48EB">
      <w:pPr>
        <w:pStyle w:val="Heading3"/>
        <w:numPr>
          <w:ilvl w:val="2"/>
          <w:numId w:val="1"/>
        </w:numPr>
        <w:jc w:val="both"/>
      </w:pPr>
      <w:bookmarkStart w:id="187" w:name="_Toc137266870"/>
      <w:r>
        <w:t>Data Pre-processing</w:t>
      </w:r>
      <w:bookmarkEnd w:id="187"/>
    </w:p>
    <w:p w14:paraId="0B495AFB" w14:textId="6AF5CCC9" w:rsidR="000F48EB" w:rsidRDefault="00586951" w:rsidP="001207C1">
      <w:pPr>
        <w:pBdr>
          <w:top w:val="nil"/>
          <w:left w:val="nil"/>
          <w:bottom w:val="nil"/>
          <w:right w:val="nil"/>
          <w:between w:val="nil"/>
        </w:pBdr>
        <w:spacing w:after="120"/>
        <w:jc w:val="both"/>
        <w:rPr>
          <w:color w:val="000000"/>
        </w:rPr>
      </w:pPr>
      <w:del w:id="188" w:author="nahla" w:date="2023-06-10T11:46:00Z">
        <w:r w:rsidDel="00F045A3">
          <w:rPr>
            <w:color w:val="000000"/>
          </w:rPr>
          <w:delText xml:space="preserve">Very </w:delText>
        </w:r>
        <w:r w:rsidR="005652C1" w:rsidDel="00F045A3">
          <w:rPr>
            <w:color w:val="000000"/>
          </w:rPr>
          <w:delText>basic</w:delText>
        </w:r>
      </w:del>
      <w:ins w:id="189" w:author="nahla" w:date="2023-06-10T11:46:00Z">
        <w:r w:rsidR="00F045A3">
          <w:rPr>
            <w:color w:val="000000"/>
          </w:rPr>
          <w:t>Different</w:t>
        </w:r>
      </w:ins>
      <w:r w:rsidR="005652C1">
        <w:rPr>
          <w:color w:val="000000"/>
        </w:rPr>
        <w:t xml:space="preserve"> pre-processing steps have been made to the images, such as resizing the images into 306x306</w:t>
      </w:r>
      <w:r w:rsidR="00E17D5C">
        <w:rPr>
          <w:color w:val="000000"/>
        </w:rPr>
        <w:t xml:space="preserve"> using nearest interpolation method</w:t>
      </w:r>
      <w:r w:rsidR="00AF4D14">
        <w:rPr>
          <w:color w:val="000000"/>
        </w:rPr>
        <w:t xml:space="preserve"> and randomly augmenting </w:t>
      </w:r>
      <w:r w:rsidR="001B7C7A">
        <w:rPr>
          <w:color w:val="000000"/>
        </w:rPr>
        <w:t xml:space="preserve">the dataset while training certain models. However, a crucial pre-processing step was done for “m02” (model version 2) </w:t>
      </w:r>
      <w:r w:rsidR="00657D8E">
        <w:rPr>
          <w:color w:val="000000"/>
        </w:rPr>
        <w:t>variants, which</w:t>
      </w:r>
      <w:r w:rsidR="00F37DDD">
        <w:rPr>
          <w:color w:val="000000"/>
        </w:rPr>
        <w:t xml:space="preserve"> is extracting certain features from each image and feeding these features as additional input to </w:t>
      </w:r>
      <w:r w:rsidR="00004E15">
        <w:rPr>
          <w:color w:val="000000"/>
        </w:rPr>
        <w:t xml:space="preserve">“m02.x”. These features </w:t>
      </w:r>
      <w:r w:rsidR="00657D8E">
        <w:rPr>
          <w:color w:val="000000"/>
        </w:rPr>
        <w:t>are explained in the upcoming sub-section.</w:t>
      </w:r>
    </w:p>
    <w:p w14:paraId="2359483E" w14:textId="0E7A2D46" w:rsidR="00B42E01" w:rsidRDefault="00B42E01" w:rsidP="00B42E01">
      <w:pPr>
        <w:pStyle w:val="Heading4"/>
        <w:numPr>
          <w:ilvl w:val="3"/>
          <w:numId w:val="1"/>
        </w:numPr>
        <w:jc w:val="both"/>
      </w:pPr>
      <w:bookmarkStart w:id="190" w:name="_Ref137059695"/>
      <w:bookmarkStart w:id="191" w:name="_Ref137118026"/>
      <w:bookmarkStart w:id="192" w:name="_Toc137266871"/>
      <w:r>
        <w:lastRenderedPageBreak/>
        <w:t>Metadata Extraction</w:t>
      </w:r>
      <w:bookmarkEnd w:id="190"/>
      <w:bookmarkEnd w:id="191"/>
      <w:bookmarkEnd w:id="192"/>
    </w:p>
    <w:p w14:paraId="347FA28E" w14:textId="3DC18E55" w:rsidR="008B47A4" w:rsidRDefault="00415E9B" w:rsidP="00C66F9E">
      <w:pPr>
        <w:pBdr>
          <w:top w:val="nil"/>
          <w:left w:val="nil"/>
          <w:bottom w:val="nil"/>
          <w:right w:val="nil"/>
          <w:between w:val="nil"/>
        </w:pBdr>
        <w:spacing w:after="120"/>
        <w:jc w:val="both"/>
        <w:rPr>
          <w:color w:val="000000"/>
        </w:rPr>
      </w:pPr>
      <w:r>
        <w:rPr>
          <w:color w:val="000000"/>
        </w:rPr>
        <w:fldChar w:fldCharType="begin"/>
      </w:r>
      <w:r>
        <w:rPr>
          <w:color w:val="000000"/>
        </w:rPr>
        <w:instrText xml:space="preserve"> REF _Ref137052595 \h  \* MERGEFORMAT </w:instrText>
      </w:r>
      <w:r>
        <w:rPr>
          <w:color w:val="000000"/>
        </w:rPr>
      </w:r>
      <w:r>
        <w:rPr>
          <w:color w:val="000000"/>
        </w:rPr>
        <w:fldChar w:fldCharType="separate"/>
      </w:r>
      <w:r w:rsidR="009910D7" w:rsidRPr="009910D7">
        <w:rPr>
          <w:color w:val="000000"/>
        </w:rPr>
        <w:t>Figure 31</w:t>
      </w:r>
      <w:r>
        <w:rPr>
          <w:color w:val="000000"/>
        </w:rPr>
        <w:fldChar w:fldCharType="end"/>
      </w:r>
      <w:r>
        <w:rPr>
          <w:color w:val="000000"/>
        </w:rPr>
        <w:t xml:space="preserve"> s</w:t>
      </w:r>
      <w:r w:rsidR="00EE0899">
        <w:rPr>
          <w:color w:val="000000"/>
        </w:rPr>
        <w:t>hows the list of features extracted from each image.</w:t>
      </w:r>
      <w:r w:rsidR="004D635E">
        <w:rPr>
          <w:color w:val="000000"/>
        </w:rPr>
        <w:t xml:space="preserve"> Some of these features were directly extracted from the image’s RGB channels, while other features required third-party libraries to be extracted.</w:t>
      </w:r>
    </w:p>
    <w:p w14:paraId="73941527" w14:textId="495FE99A" w:rsidR="00BD445D" w:rsidRDefault="0080122C" w:rsidP="00BD445D">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7F919720" wp14:editId="0F5FB332">
            <wp:extent cx="4915326" cy="2164268"/>
            <wp:effectExtent l="0" t="0" r="0" b="7620"/>
            <wp:docPr id="168203831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38311" name="Picture 1" descr="A screen shot of a computer code&#10;&#10;Description automatically generated with low confidence"/>
                    <pic:cNvPicPr/>
                  </pic:nvPicPr>
                  <pic:blipFill>
                    <a:blip r:embed="rId44"/>
                    <a:stretch>
                      <a:fillRect/>
                    </a:stretch>
                  </pic:blipFill>
                  <pic:spPr>
                    <a:xfrm>
                      <a:off x="0" y="0"/>
                      <a:ext cx="4915326" cy="2164268"/>
                    </a:xfrm>
                    <a:prstGeom prst="rect">
                      <a:avLst/>
                    </a:prstGeom>
                  </pic:spPr>
                </pic:pic>
              </a:graphicData>
            </a:graphic>
          </wp:inline>
        </w:drawing>
      </w:r>
    </w:p>
    <w:p w14:paraId="12FC77BA" w14:textId="5F2614EF" w:rsidR="00BD445D" w:rsidRPr="00B4145C" w:rsidRDefault="00BD445D" w:rsidP="00BD445D">
      <w:pPr>
        <w:pBdr>
          <w:top w:val="nil"/>
          <w:left w:val="nil"/>
          <w:bottom w:val="nil"/>
          <w:right w:val="nil"/>
          <w:between w:val="nil"/>
        </w:pBdr>
        <w:tabs>
          <w:tab w:val="left" w:pos="900"/>
        </w:tabs>
        <w:spacing w:after="240"/>
        <w:ind w:left="567" w:firstLine="0"/>
        <w:jc w:val="center"/>
        <w:rPr>
          <w:color w:val="000000"/>
          <w:sz w:val="18"/>
          <w:szCs w:val="18"/>
        </w:rPr>
      </w:pPr>
      <w:bookmarkStart w:id="193" w:name="_Ref137052595"/>
      <w:bookmarkStart w:id="194" w:name="_Toc13726694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31</w:t>
      </w:r>
      <w:r w:rsidRPr="00B13FF1">
        <w:rPr>
          <w:color w:val="000000"/>
          <w:sz w:val="18"/>
          <w:szCs w:val="18"/>
        </w:rPr>
        <w:fldChar w:fldCharType="end"/>
      </w:r>
      <w:bookmarkEnd w:id="193"/>
      <w:r w:rsidRPr="00B13FF1">
        <w:rPr>
          <w:color w:val="000000"/>
          <w:sz w:val="18"/>
          <w:szCs w:val="18"/>
          <w:lang w:val="en-US"/>
        </w:rPr>
        <w:t>.</w:t>
      </w:r>
      <w:r>
        <w:rPr>
          <w:color w:val="000000"/>
          <w:sz w:val="18"/>
          <w:szCs w:val="18"/>
          <w:lang w:val="en-US"/>
        </w:rPr>
        <w:t xml:space="preserve"> </w:t>
      </w:r>
      <w:r w:rsidR="009553EC">
        <w:rPr>
          <w:color w:val="000000"/>
          <w:sz w:val="18"/>
          <w:szCs w:val="18"/>
          <w:lang w:val="en-US"/>
        </w:rPr>
        <w:t xml:space="preserve">Features </w:t>
      </w:r>
      <w:r w:rsidR="00AD1932">
        <w:rPr>
          <w:color w:val="000000"/>
          <w:sz w:val="18"/>
          <w:szCs w:val="18"/>
          <w:lang w:val="en-US"/>
        </w:rPr>
        <w:t xml:space="preserve">of “imgsPropsv1.csv” </w:t>
      </w:r>
      <w:r w:rsidR="009553EC">
        <w:rPr>
          <w:color w:val="000000"/>
          <w:sz w:val="18"/>
          <w:szCs w:val="18"/>
          <w:lang w:val="en-US"/>
        </w:rPr>
        <w:t>extracted from the dataset’s images</w:t>
      </w:r>
      <w:r>
        <w:rPr>
          <w:color w:val="000000"/>
          <w:sz w:val="18"/>
          <w:szCs w:val="18"/>
        </w:rPr>
        <w:t>.</w:t>
      </w:r>
      <w:bookmarkEnd w:id="194"/>
    </w:p>
    <w:p w14:paraId="27F6040C" w14:textId="47DB6A8A" w:rsidR="004D635E" w:rsidRDefault="00161337" w:rsidP="00C66F9E">
      <w:pPr>
        <w:pBdr>
          <w:top w:val="nil"/>
          <w:left w:val="nil"/>
          <w:bottom w:val="nil"/>
          <w:right w:val="nil"/>
          <w:between w:val="nil"/>
        </w:pBdr>
        <w:spacing w:after="120"/>
        <w:jc w:val="both"/>
        <w:rPr>
          <w:color w:val="000000"/>
        </w:rPr>
      </w:pPr>
      <w:r>
        <w:rPr>
          <w:color w:val="000000"/>
        </w:rPr>
        <w:t xml:space="preserve">Upon inspecting </w:t>
      </w:r>
      <w:r w:rsidR="007F3E00">
        <w:rPr>
          <w:color w:val="000000"/>
        </w:rPr>
        <w:fldChar w:fldCharType="begin"/>
      </w:r>
      <w:r w:rsidR="007F3E00">
        <w:rPr>
          <w:color w:val="000000"/>
        </w:rPr>
        <w:instrText xml:space="preserve"> REF _Ref137052595 \h  \* MERGEFORMAT </w:instrText>
      </w:r>
      <w:r w:rsidR="007F3E00">
        <w:rPr>
          <w:color w:val="000000"/>
        </w:rPr>
      </w:r>
      <w:r w:rsidR="007F3E00">
        <w:rPr>
          <w:color w:val="000000"/>
        </w:rPr>
        <w:fldChar w:fldCharType="separate"/>
      </w:r>
      <w:r w:rsidR="009910D7" w:rsidRPr="009910D7">
        <w:rPr>
          <w:color w:val="000000"/>
        </w:rPr>
        <w:t>Figure 31</w:t>
      </w:r>
      <w:r w:rsidR="007F3E00">
        <w:rPr>
          <w:color w:val="000000"/>
        </w:rPr>
        <w:fldChar w:fldCharType="end"/>
      </w:r>
      <w:r>
        <w:rPr>
          <w:color w:val="000000"/>
        </w:rPr>
        <w:t xml:space="preserve">, we’ll </w:t>
      </w:r>
      <w:r w:rsidR="00226740">
        <w:rPr>
          <w:color w:val="000000"/>
        </w:rPr>
        <w:t>notice that obviously not all features were used as input to the model, such as “</w:t>
      </w:r>
      <w:r w:rsidR="00C51E75">
        <w:rPr>
          <w:color w:val="000000"/>
        </w:rPr>
        <w:t>file_name”, “relative_path”, and “class”. However, there are other features that weren’t used throughout this project due to time and resource constraints</w:t>
      </w:r>
      <w:r w:rsidR="00DA1790">
        <w:rPr>
          <w:color w:val="000000"/>
        </w:rPr>
        <w:t xml:space="preserve"> of integrating an NLP model with our chosen model (CNN).</w:t>
      </w:r>
      <w:r w:rsidR="005441DE">
        <w:rPr>
          <w:color w:val="000000"/>
        </w:rPr>
        <w:t xml:space="preserve"> Succinctly, the features that were </w:t>
      </w:r>
      <w:r w:rsidR="003E2E29">
        <w:rPr>
          <w:color w:val="000000"/>
        </w:rPr>
        <w:t xml:space="preserve">actually </w:t>
      </w:r>
      <w:r w:rsidR="005441DE">
        <w:rPr>
          <w:color w:val="000000"/>
        </w:rPr>
        <w:t xml:space="preserve">used by “m02.x” variants </w:t>
      </w:r>
      <w:r w:rsidR="002F56BD">
        <w:rPr>
          <w:color w:val="000000"/>
        </w:rPr>
        <w:t xml:space="preserve">are </w:t>
      </w:r>
      <w:r w:rsidR="00F26A9F">
        <w:rPr>
          <w:color w:val="000000"/>
        </w:rPr>
        <w:t>within the range of features starting from “dominant_color_1” until “total_ar_boxes</w:t>
      </w:r>
      <w:proofErr w:type="gramStart"/>
      <w:r w:rsidR="00F26A9F">
        <w:rPr>
          <w:color w:val="000000"/>
        </w:rPr>
        <w:t>”, and</w:t>
      </w:r>
      <w:proofErr w:type="gramEnd"/>
      <w:r w:rsidR="00F26A9F">
        <w:rPr>
          <w:color w:val="000000"/>
        </w:rPr>
        <w:t xml:space="preserve"> </w:t>
      </w:r>
      <w:r w:rsidR="005441DE">
        <w:rPr>
          <w:color w:val="000000"/>
        </w:rPr>
        <w:t xml:space="preserve">will be </w:t>
      </w:r>
      <w:r w:rsidR="007F3E00">
        <w:rPr>
          <w:color w:val="000000"/>
        </w:rPr>
        <w:t>mentioned in section</w:t>
      </w:r>
      <w:r w:rsidR="006153A4">
        <w:rPr>
          <w:color w:val="000000"/>
        </w:rPr>
        <w:t xml:space="preserve"> </w:t>
      </w:r>
      <w:r w:rsidR="006153A4">
        <w:rPr>
          <w:color w:val="000000"/>
        </w:rPr>
        <w:fldChar w:fldCharType="begin"/>
      </w:r>
      <w:r w:rsidR="006153A4">
        <w:rPr>
          <w:color w:val="000000"/>
        </w:rPr>
        <w:instrText xml:space="preserve"> REF _Ref137059804 \r \h </w:instrText>
      </w:r>
      <w:r w:rsidR="006153A4">
        <w:rPr>
          <w:color w:val="000000"/>
        </w:rPr>
      </w:r>
      <w:r w:rsidR="006153A4">
        <w:rPr>
          <w:color w:val="000000"/>
        </w:rPr>
        <w:fldChar w:fldCharType="separate"/>
      </w:r>
      <w:r w:rsidR="009910D7">
        <w:rPr>
          <w:color w:val="000000"/>
          <w:cs/>
        </w:rPr>
        <w:t>‎</w:t>
      </w:r>
      <w:r w:rsidR="009910D7">
        <w:rPr>
          <w:color w:val="000000"/>
        </w:rPr>
        <w:t>3.2.2</w:t>
      </w:r>
      <w:r w:rsidR="006153A4">
        <w:rPr>
          <w:color w:val="000000"/>
        </w:rPr>
        <w:fldChar w:fldCharType="end"/>
      </w:r>
      <w:r w:rsidR="007F3E00">
        <w:rPr>
          <w:color w:val="000000"/>
        </w:rPr>
        <w:t>.</w:t>
      </w:r>
    </w:p>
    <w:p w14:paraId="5252A9A0" w14:textId="1CEEC110" w:rsidR="008C24C5" w:rsidRDefault="008C24C5" w:rsidP="00C66F9E">
      <w:pPr>
        <w:pBdr>
          <w:top w:val="nil"/>
          <w:left w:val="nil"/>
          <w:bottom w:val="nil"/>
          <w:right w:val="nil"/>
          <w:between w:val="nil"/>
        </w:pBdr>
        <w:spacing w:after="120"/>
        <w:jc w:val="both"/>
        <w:rPr>
          <w:color w:val="000000"/>
        </w:rPr>
      </w:pPr>
      <w:r>
        <w:rPr>
          <w:color w:val="000000"/>
        </w:rPr>
        <w:t xml:space="preserve">Some of these features are </w:t>
      </w:r>
      <w:r w:rsidR="00EE5C38">
        <w:rPr>
          <w:color w:val="000000"/>
        </w:rPr>
        <w:t>self-explanatory</w:t>
      </w:r>
      <w:r>
        <w:rPr>
          <w:color w:val="000000"/>
        </w:rPr>
        <w:t xml:space="preserve">, such as “aspect_ratio”, “area”, “width”, and “height”, which were obtained </w:t>
      </w:r>
      <w:r w:rsidR="00EE5C38">
        <w:rPr>
          <w:color w:val="000000"/>
        </w:rPr>
        <w:t xml:space="preserve">by simply getting the dimensions of the image. Moreover, the colour-related features </w:t>
      </w:r>
      <w:r w:rsidR="004C61B9">
        <w:rPr>
          <w:color w:val="000000"/>
        </w:rPr>
        <w:t xml:space="preserve">were obtained by analysing the RGB values of each image; </w:t>
      </w:r>
      <w:r w:rsidR="00FD054E">
        <w:rPr>
          <w:color w:val="000000"/>
        </w:rPr>
        <w:t xml:space="preserve">“dominant_color_x” represent the top “x” </w:t>
      </w:r>
      <w:r w:rsidR="00D82FC6">
        <w:rPr>
          <w:color w:val="000000"/>
        </w:rPr>
        <w:t xml:space="preserve">dominant </w:t>
      </w:r>
      <w:r w:rsidR="00FE2C71">
        <w:rPr>
          <w:color w:val="000000"/>
        </w:rPr>
        <w:t>colours</w:t>
      </w:r>
      <w:r w:rsidR="00D82FC6">
        <w:rPr>
          <w:color w:val="000000"/>
        </w:rPr>
        <w:t xml:space="preserve"> in an image, where a dominant colour means </w:t>
      </w:r>
      <w:r w:rsidR="00DE7360">
        <w:rPr>
          <w:color w:val="000000"/>
        </w:rPr>
        <w:t xml:space="preserve">the colour with the highest frequency but represented as </w:t>
      </w:r>
      <w:r w:rsidR="0075043B">
        <w:rPr>
          <w:color w:val="000000"/>
        </w:rPr>
        <w:t>24 bits</w:t>
      </w:r>
      <w:r w:rsidR="000A1585">
        <w:rPr>
          <w:color w:val="000000"/>
        </w:rPr>
        <w:t xml:space="preserve">. For example, if we consider </w:t>
      </w:r>
      <w:r w:rsidR="000612F4">
        <w:rPr>
          <w:color w:val="000000"/>
        </w:rPr>
        <w:fldChar w:fldCharType="begin"/>
      </w:r>
      <w:r w:rsidR="000612F4">
        <w:rPr>
          <w:color w:val="000000"/>
        </w:rPr>
        <w:instrText xml:space="preserve"> REF _Ref137052195 \h  \* MERGEFORMAT </w:instrText>
      </w:r>
      <w:r w:rsidR="000612F4">
        <w:rPr>
          <w:color w:val="000000"/>
        </w:rPr>
      </w:r>
      <w:r w:rsidR="000612F4">
        <w:rPr>
          <w:color w:val="000000"/>
        </w:rPr>
        <w:fldChar w:fldCharType="separate"/>
      </w:r>
      <w:r w:rsidR="009910D7" w:rsidRPr="009910D7">
        <w:rPr>
          <w:color w:val="000000"/>
        </w:rPr>
        <w:t>Figure 30</w:t>
      </w:r>
      <w:r w:rsidR="000612F4">
        <w:rPr>
          <w:color w:val="000000"/>
        </w:rPr>
        <w:fldChar w:fldCharType="end"/>
      </w:r>
      <w:r w:rsidR="000A1585">
        <w:rPr>
          <w:color w:val="000000"/>
        </w:rPr>
        <w:t xml:space="preserve"> an actual image, then its most dominant colour is white, which has RGB values of (255, 255, 255), so it is </w:t>
      </w:r>
      <w:r w:rsidR="00587F93">
        <w:rPr>
          <w:color w:val="000000"/>
        </w:rPr>
        <w:t>combined into a single 24 bit value of</w:t>
      </w:r>
      <w:r w:rsidR="000A1585">
        <w:rPr>
          <w:color w:val="000000"/>
        </w:rPr>
        <w:t xml:space="preserve"> </w:t>
      </w:r>
      <w:r w:rsidR="00587F93">
        <w:rPr>
          <w:color w:val="000000"/>
        </w:rPr>
        <w:t xml:space="preserve"> “</w:t>
      </w:r>
      <w:r w:rsidR="00FE0FBB">
        <w:rPr>
          <w:color w:val="000000"/>
        </w:rPr>
        <w:t>11111111 11111111 11111111</w:t>
      </w:r>
      <w:r w:rsidR="00587F93">
        <w:rPr>
          <w:color w:val="000000"/>
        </w:rPr>
        <w:t xml:space="preserve">”, which is stored as its base 10 representation, which is </w:t>
      </w:r>
      <w:r w:rsidR="00363169">
        <w:rPr>
          <w:color w:val="000000"/>
        </w:rPr>
        <w:t>“</w:t>
      </w:r>
      <w:r w:rsidR="00E33A5F" w:rsidRPr="00E33A5F">
        <w:rPr>
          <w:color w:val="000000"/>
        </w:rPr>
        <w:t>16777215</w:t>
      </w:r>
      <w:r w:rsidR="00E33A5F">
        <w:rPr>
          <w:color w:val="000000"/>
        </w:rPr>
        <w:t>”</w:t>
      </w:r>
      <w:r w:rsidR="00FE0FBB">
        <w:rPr>
          <w:color w:val="000000"/>
        </w:rPr>
        <w:t>.</w:t>
      </w:r>
      <w:r w:rsidR="00E33A5F">
        <w:rPr>
          <w:color w:val="000000"/>
        </w:rPr>
        <w:t xml:space="preserve"> Correspondingly, the second most dominant </w:t>
      </w:r>
      <w:r w:rsidR="00FE2C71">
        <w:rPr>
          <w:color w:val="000000"/>
        </w:rPr>
        <w:t>colour</w:t>
      </w:r>
      <w:r w:rsidR="00E33A5F">
        <w:rPr>
          <w:color w:val="000000"/>
        </w:rPr>
        <w:t xml:space="preserve"> </w:t>
      </w:r>
      <w:r w:rsidR="00FE2C71">
        <w:rPr>
          <w:color w:val="000000"/>
        </w:rPr>
        <w:t xml:space="preserve">in </w:t>
      </w:r>
      <w:r w:rsidR="000612F4">
        <w:rPr>
          <w:color w:val="000000"/>
        </w:rPr>
        <w:fldChar w:fldCharType="begin"/>
      </w:r>
      <w:r w:rsidR="000612F4">
        <w:rPr>
          <w:color w:val="000000"/>
        </w:rPr>
        <w:instrText xml:space="preserve"> REF _Ref137052195 \h  \* MERGEFORMAT </w:instrText>
      </w:r>
      <w:r w:rsidR="000612F4">
        <w:rPr>
          <w:color w:val="000000"/>
        </w:rPr>
      </w:r>
      <w:r w:rsidR="000612F4">
        <w:rPr>
          <w:color w:val="000000"/>
        </w:rPr>
        <w:fldChar w:fldCharType="separate"/>
      </w:r>
      <w:r w:rsidR="009910D7" w:rsidRPr="009910D7">
        <w:rPr>
          <w:color w:val="000000"/>
        </w:rPr>
        <w:t>Figure 30</w:t>
      </w:r>
      <w:r w:rsidR="000612F4">
        <w:rPr>
          <w:color w:val="000000"/>
        </w:rPr>
        <w:fldChar w:fldCharType="end"/>
      </w:r>
      <w:r w:rsidR="00FE2C71">
        <w:rPr>
          <w:color w:val="000000"/>
        </w:rPr>
        <w:t xml:space="preserve"> is light blue, and so on. Regarding “color_to_image_ratio_x”, it refers to the </w:t>
      </w:r>
      <w:r w:rsidR="002B12E8">
        <w:rPr>
          <w:color w:val="000000"/>
        </w:rPr>
        <w:t xml:space="preserve">ratio of the “x” most dominant colour over the total image </w:t>
      </w:r>
      <w:r w:rsidR="003D569B">
        <w:rPr>
          <w:color w:val="000000"/>
        </w:rPr>
        <w:t xml:space="preserve">area, so if we take </w:t>
      </w:r>
      <w:r w:rsidR="000612F4">
        <w:rPr>
          <w:color w:val="000000"/>
        </w:rPr>
        <w:fldChar w:fldCharType="begin"/>
      </w:r>
      <w:r w:rsidR="000612F4">
        <w:rPr>
          <w:color w:val="000000"/>
        </w:rPr>
        <w:instrText xml:space="preserve"> REF _Ref137052195 \h  \* MERGEFORMAT </w:instrText>
      </w:r>
      <w:r w:rsidR="000612F4">
        <w:rPr>
          <w:color w:val="000000"/>
        </w:rPr>
      </w:r>
      <w:r w:rsidR="000612F4">
        <w:rPr>
          <w:color w:val="000000"/>
        </w:rPr>
        <w:fldChar w:fldCharType="separate"/>
      </w:r>
      <w:r w:rsidR="009910D7" w:rsidRPr="009910D7">
        <w:rPr>
          <w:color w:val="000000"/>
        </w:rPr>
        <w:t>Figure 30</w:t>
      </w:r>
      <w:r w:rsidR="000612F4">
        <w:rPr>
          <w:color w:val="000000"/>
        </w:rPr>
        <w:fldChar w:fldCharType="end"/>
      </w:r>
      <w:r w:rsidR="003D569B">
        <w:rPr>
          <w:color w:val="000000"/>
        </w:rPr>
        <w:t xml:space="preserve"> as the same example as before, then by eye-balling, </w:t>
      </w:r>
      <w:r w:rsidR="00850877">
        <w:rPr>
          <w:color w:val="000000"/>
        </w:rPr>
        <w:t>the ratio of white colour over image area is approximately the third of the image.</w:t>
      </w:r>
      <w:r w:rsidR="003D569B">
        <w:rPr>
          <w:color w:val="000000"/>
        </w:rPr>
        <w:t xml:space="preserve"> </w:t>
      </w:r>
    </w:p>
    <w:p w14:paraId="0CA6BAB5" w14:textId="2B217F0B" w:rsidR="00D06FD7" w:rsidRDefault="00D06FD7" w:rsidP="001D33DF">
      <w:pPr>
        <w:pBdr>
          <w:top w:val="nil"/>
          <w:left w:val="nil"/>
          <w:bottom w:val="nil"/>
          <w:right w:val="nil"/>
          <w:between w:val="nil"/>
        </w:pBdr>
        <w:spacing w:after="120"/>
        <w:jc w:val="both"/>
        <w:rPr>
          <w:color w:val="000000"/>
        </w:rPr>
      </w:pPr>
      <w:r>
        <w:rPr>
          <w:color w:val="000000"/>
        </w:rPr>
        <w:t>Next, we have the face-related features “</w:t>
      </w:r>
      <w:r w:rsidR="004D4661">
        <w:rPr>
          <w:color w:val="000000"/>
        </w:rPr>
        <w:t xml:space="preserve">total_faces_count” and “faces_to_image_ratio”, which are self-explanatory, and are obtained by passing each image to a pre-trained </w:t>
      </w:r>
      <w:r w:rsidR="004A7EB8">
        <w:rPr>
          <w:color w:val="000000"/>
        </w:rPr>
        <w:t xml:space="preserve">face </w:t>
      </w:r>
      <w:r w:rsidR="004A7EB8">
        <w:rPr>
          <w:color w:val="000000"/>
        </w:rPr>
        <w:lastRenderedPageBreak/>
        <w:t>detection model</w:t>
      </w:r>
      <w:r w:rsidR="00EB0C82">
        <w:rPr>
          <w:color w:val="000000"/>
        </w:rPr>
        <w:t xml:space="preserve"> called R</w:t>
      </w:r>
      <w:r w:rsidR="0061529F">
        <w:rPr>
          <w:color w:val="000000"/>
        </w:rPr>
        <w:t>etinaFace</w:t>
      </w:r>
      <w:r w:rsidR="004A7EB8">
        <w:rPr>
          <w:color w:val="000000"/>
        </w:rPr>
        <w:t xml:space="preserve"> </w:t>
      </w:r>
      <w:r w:rsidR="0040223D">
        <w:rPr>
          <w:color w:val="000000"/>
        </w:rPr>
        <w:fldChar w:fldCharType="begin"/>
      </w:r>
      <w:r w:rsidR="001D33DF">
        <w:rPr>
          <w:color w:val="000000"/>
        </w:rPr>
        <w:instrText xml:space="preserve"> ADDIN ZOTERO_ITEM CSL_CITATION {"citationID":"apvod5996t","properties":{"formattedCitation":"[40]","plainCitation":"[40]","noteIndex":0},"citationItems":[{"id":1099,"uris":["http://zotero.org/users/7276241/items/QKN5BJ6N"],"itemData":{"id":1099,"type":"software","abstract":"RetinaFace: Deep Face Detection Library for Python","genre":"Python","license":"MIT","note":"original-date: 2021-04-25T20:34:22Z","source":"GitHub","title":"RetinaFace","URL":"https://github.com/serengil/retinaface","author":[{"family":"Serengil","given":"Sefik Ilkin"}],"accessed":{"date-parts":[["2023",6,7]]},"issued":{"date-parts":[["2023",6,6]]}}}],"schema":"https://github.com/citation-style-language/schema/raw/master/csl-citation.json"} </w:instrText>
      </w:r>
      <w:r w:rsidR="0040223D">
        <w:rPr>
          <w:color w:val="000000"/>
        </w:rPr>
        <w:fldChar w:fldCharType="separate"/>
      </w:r>
      <w:r w:rsidR="001D33DF" w:rsidRPr="001D33DF">
        <w:t>[40]</w:t>
      </w:r>
      <w:r w:rsidR="0040223D">
        <w:rPr>
          <w:color w:val="000000"/>
        </w:rPr>
        <w:fldChar w:fldCharType="end"/>
      </w:r>
      <w:r w:rsidR="004A7EB8">
        <w:rPr>
          <w:color w:val="000000"/>
        </w:rPr>
        <w:t>, which returns the bounding boxes of each face in an image.</w:t>
      </w:r>
    </w:p>
    <w:p w14:paraId="16DAA2B7" w14:textId="049B996F" w:rsidR="004D635E" w:rsidRDefault="00A568F9" w:rsidP="001D33DF">
      <w:pPr>
        <w:pBdr>
          <w:top w:val="nil"/>
          <w:left w:val="nil"/>
          <w:bottom w:val="nil"/>
          <w:right w:val="nil"/>
          <w:between w:val="nil"/>
        </w:pBdr>
        <w:spacing w:after="120"/>
        <w:jc w:val="both"/>
        <w:rPr>
          <w:color w:val="000000"/>
        </w:rPr>
      </w:pPr>
      <w:r>
        <w:rPr>
          <w:color w:val="000000"/>
        </w:rPr>
        <w:t xml:space="preserve">Finally, we have the text-related features, </w:t>
      </w:r>
      <w:r w:rsidR="00CA7B8A">
        <w:rPr>
          <w:color w:val="000000"/>
        </w:rPr>
        <w:t xml:space="preserve">which are obtained by using </w:t>
      </w:r>
      <w:r w:rsidR="00865BBA">
        <w:rPr>
          <w:color w:val="000000"/>
        </w:rPr>
        <w:t>passing each image to</w:t>
      </w:r>
      <w:r w:rsidR="0061529F">
        <w:rPr>
          <w:color w:val="000000"/>
        </w:rPr>
        <w:t xml:space="preserve"> an Optical Character Recognition (OCR) library called</w:t>
      </w:r>
      <w:r w:rsidR="00865BBA">
        <w:rPr>
          <w:color w:val="000000"/>
        </w:rPr>
        <w:t xml:space="preserve"> Paddle OCR </w:t>
      </w:r>
      <w:r w:rsidR="00EB0C82">
        <w:rPr>
          <w:color w:val="000000"/>
        </w:rPr>
        <w:fldChar w:fldCharType="begin"/>
      </w:r>
      <w:r w:rsidR="001D33DF">
        <w:rPr>
          <w:color w:val="000000"/>
        </w:rPr>
        <w:instrText xml:space="preserve"> ADDIN ZOTERO_ITEM CSL_CITATION {"citationID":"a4h6d35ctq","properties":{"formattedCitation":"[41]","plainCitation":"[41]","noteIndex":0},"citationItems":[{"id":1100,"uris":["http://zotero.org/users/7276241/items/5Z2AFSVM"],"itemData":{"id":1100,"type":"webpage","title":"PaddlePaddle/PaddleOCR: Awesome multilingual OCR toolkits based on PaddlePaddle (practical ultra lightweight OCR system, support 80+ languages recognition, provide data annotation and synthesis tools, support training and deployment among server, mobile, embedded and IoT devices)","URL":"https://github.com/PaddlePaddle/PaddleOCR","accessed":{"date-parts":[["2023",6,7]]}}}],"schema":"https://github.com/citation-style-language/schema/raw/master/csl-citation.json"} </w:instrText>
      </w:r>
      <w:r w:rsidR="00EB0C82">
        <w:rPr>
          <w:color w:val="000000"/>
        </w:rPr>
        <w:fldChar w:fldCharType="separate"/>
      </w:r>
      <w:r w:rsidR="001D33DF" w:rsidRPr="001D33DF">
        <w:t>[41]</w:t>
      </w:r>
      <w:r w:rsidR="00EB0C82">
        <w:rPr>
          <w:color w:val="000000"/>
        </w:rPr>
        <w:fldChar w:fldCharType="end"/>
      </w:r>
      <w:r w:rsidR="009A4B4A">
        <w:rPr>
          <w:color w:val="000000"/>
        </w:rPr>
        <w:t xml:space="preserve"> which returns</w:t>
      </w:r>
      <w:r w:rsidR="00E15948">
        <w:rPr>
          <w:color w:val="000000"/>
        </w:rPr>
        <w:t xml:space="preserve"> a</w:t>
      </w:r>
      <w:r w:rsidR="009A4B4A">
        <w:rPr>
          <w:color w:val="000000"/>
        </w:rPr>
        <w:t xml:space="preserve"> text boxes around each detected word</w:t>
      </w:r>
      <w:r w:rsidR="00E15948">
        <w:rPr>
          <w:color w:val="000000"/>
        </w:rPr>
        <w:t xml:space="preserve"> along with a confidence score</w:t>
      </w:r>
      <w:r w:rsidR="009A4B4A">
        <w:rPr>
          <w:color w:val="000000"/>
        </w:rPr>
        <w:t>, as well as the detected</w:t>
      </w:r>
      <w:r w:rsidR="00E15948">
        <w:rPr>
          <w:color w:val="000000"/>
        </w:rPr>
        <w:t xml:space="preserve"> word itself</w:t>
      </w:r>
      <w:r w:rsidR="00EB0C82">
        <w:rPr>
          <w:color w:val="000000"/>
        </w:rPr>
        <w:t>.</w:t>
      </w:r>
      <w:r w:rsidR="00FB332B">
        <w:rPr>
          <w:color w:val="000000"/>
        </w:rPr>
        <w:t xml:space="preserve"> Most of the features are self-explanatory, except for a few</w:t>
      </w:r>
      <w:r w:rsidR="00EB6DAE">
        <w:rPr>
          <w:color w:val="000000"/>
        </w:rPr>
        <w:t xml:space="preserve">, </w:t>
      </w:r>
      <w:r w:rsidR="000F5989">
        <w:rPr>
          <w:color w:val="000000"/>
        </w:rPr>
        <w:t>namely the following:</w:t>
      </w:r>
    </w:p>
    <w:p w14:paraId="12D6E469" w14:textId="0F01CB79" w:rsidR="000F5989" w:rsidRDefault="008209A3" w:rsidP="000F5989">
      <w:pPr>
        <w:pStyle w:val="ListParagraph"/>
        <w:numPr>
          <w:ilvl w:val="0"/>
          <w:numId w:val="15"/>
        </w:numPr>
        <w:pBdr>
          <w:top w:val="nil"/>
          <w:left w:val="nil"/>
          <w:bottom w:val="nil"/>
          <w:right w:val="nil"/>
          <w:between w:val="nil"/>
        </w:pBdr>
        <w:spacing w:after="120"/>
        <w:jc w:val="both"/>
        <w:rPr>
          <w:color w:val="000000"/>
        </w:rPr>
      </w:pPr>
      <w:r>
        <w:rPr>
          <w:color w:val="000000"/>
        </w:rPr>
        <w:t xml:space="preserve">“lines_per_text_block”: </w:t>
      </w:r>
      <w:r w:rsidR="00A3351A">
        <w:rPr>
          <w:color w:val="000000"/>
        </w:rPr>
        <w:t>“</w:t>
      </w:r>
      <w:r w:rsidR="00CE5ED9" w:rsidRPr="00CE5ED9">
        <w:rPr>
          <w:color w:val="000000"/>
        </w:rPr>
        <w:t>total_lines_of_text_count</w:t>
      </w:r>
      <w:r w:rsidR="00A3351A">
        <w:rPr>
          <w:color w:val="000000"/>
        </w:rPr>
        <w:t>” / “</w:t>
      </w:r>
      <w:r w:rsidR="00CE5ED9" w:rsidRPr="00CE5ED9">
        <w:rPr>
          <w:color w:val="000000"/>
        </w:rPr>
        <w:t>text_blocks_count</w:t>
      </w:r>
      <w:r w:rsidR="00A3351A">
        <w:rPr>
          <w:color w:val="000000"/>
        </w:rPr>
        <w:t>”</w:t>
      </w:r>
    </w:p>
    <w:p w14:paraId="76D73AF2" w14:textId="47EE21C3" w:rsidR="00CE5ED9" w:rsidRDefault="00F155AA" w:rsidP="000F5989">
      <w:pPr>
        <w:pStyle w:val="ListParagraph"/>
        <w:numPr>
          <w:ilvl w:val="0"/>
          <w:numId w:val="15"/>
        </w:numPr>
        <w:pBdr>
          <w:top w:val="nil"/>
          <w:left w:val="nil"/>
          <w:bottom w:val="nil"/>
          <w:right w:val="nil"/>
          <w:between w:val="nil"/>
        </w:pBdr>
        <w:spacing w:after="120"/>
        <w:jc w:val="both"/>
        <w:rPr>
          <w:color w:val="000000"/>
        </w:rPr>
      </w:pPr>
      <w:r>
        <w:rPr>
          <w:color w:val="000000"/>
        </w:rPr>
        <w:t xml:space="preserve">“text_blocks_count”: </w:t>
      </w:r>
      <w:r w:rsidR="00736A56">
        <w:rPr>
          <w:color w:val="000000"/>
        </w:rPr>
        <w:t>T</w:t>
      </w:r>
      <w:r>
        <w:rPr>
          <w:color w:val="000000"/>
        </w:rPr>
        <w:t xml:space="preserve">he number of text blocks. A </w:t>
      </w:r>
      <w:r w:rsidR="001B1743">
        <w:rPr>
          <w:color w:val="000000"/>
        </w:rPr>
        <w:t>series of words are</w:t>
      </w:r>
      <w:r w:rsidR="001A5D3C">
        <w:rPr>
          <w:color w:val="000000"/>
        </w:rPr>
        <w:t xml:space="preserve"> considered</w:t>
      </w:r>
      <w:r w:rsidR="001B1743">
        <w:rPr>
          <w:color w:val="000000"/>
        </w:rPr>
        <w:t xml:space="preserve"> a “text block” if their bounding boxes are sufficiently close to each other vertically and horizontally within the image</w:t>
      </w:r>
      <w:r w:rsidR="00DB60F2">
        <w:rPr>
          <w:color w:val="000000"/>
        </w:rPr>
        <w:t>.</w:t>
      </w:r>
    </w:p>
    <w:p w14:paraId="6F0FDE7D" w14:textId="2111F7B0" w:rsidR="00DB60F2" w:rsidRDefault="00DB60F2" w:rsidP="000F5989">
      <w:pPr>
        <w:pStyle w:val="ListParagraph"/>
        <w:numPr>
          <w:ilvl w:val="0"/>
          <w:numId w:val="15"/>
        </w:numPr>
        <w:pBdr>
          <w:top w:val="nil"/>
          <w:left w:val="nil"/>
          <w:bottom w:val="nil"/>
          <w:right w:val="nil"/>
          <w:between w:val="nil"/>
        </w:pBdr>
        <w:spacing w:after="120"/>
        <w:jc w:val="both"/>
        <w:rPr>
          <w:color w:val="000000"/>
        </w:rPr>
      </w:pPr>
      <w:r>
        <w:rPr>
          <w:color w:val="000000"/>
        </w:rPr>
        <w:t>“en” and “ar”: English and Arabic respectively</w:t>
      </w:r>
    </w:p>
    <w:p w14:paraId="48FB25A7" w14:textId="01005E4F" w:rsidR="00DB60F2" w:rsidRDefault="00916FB5" w:rsidP="001D33DF">
      <w:pPr>
        <w:pStyle w:val="ListParagraph"/>
        <w:numPr>
          <w:ilvl w:val="0"/>
          <w:numId w:val="15"/>
        </w:numPr>
        <w:pBdr>
          <w:top w:val="nil"/>
          <w:left w:val="nil"/>
          <w:bottom w:val="nil"/>
          <w:right w:val="nil"/>
          <w:between w:val="nil"/>
        </w:pBdr>
        <w:spacing w:after="120"/>
        <w:jc w:val="both"/>
        <w:rPr>
          <w:color w:val="000000"/>
        </w:rPr>
      </w:pPr>
      <w:r>
        <w:rPr>
          <w:color w:val="000000"/>
        </w:rPr>
        <w:t>“</w:t>
      </w:r>
      <w:proofErr w:type="gramStart"/>
      <w:r w:rsidR="00B20E84" w:rsidRPr="00B20E84">
        <w:rPr>
          <w:color w:val="000000"/>
        </w:rPr>
        <w:t>en</w:t>
      </w:r>
      <w:proofErr w:type="gramEnd"/>
      <w:r w:rsidR="00B20E84" w:rsidRPr="00B20E84">
        <w:rPr>
          <w:color w:val="000000"/>
        </w:rPr>
        <w:t>_words_segmented_and_lemmatized</w:t>
      </w:r>
      <w:r w:rsidR="00B20E84">
        <w:rPr>
          <w:color w:val="000000"/>
        </w:rPr>
        <w:t xml:space="preserve">”: </w:t>
      </w:r>
      <w:r w:rsidR="00736A56">
        <w:rPr>
          <w:color w:val="000000"/>
        </w:rPr>
        <w:t>A</w:t>
      </w:r>
      <w:r w:rsidR="008E3F4D">
        <w:rPr>
          <w:color w:val="000000"/>
        </w:rPr>
        <w:t xml:space="preserve"> </w:t>
      </w:r>
      <w:r w:rsidR="00542A57">
        <w:rPr>
          <w:color w:val="000000"/>
        </w:rPr>
        <w:t>string</w:t>
      </w:r>
      <w:r w:rsidR="008E3F4D">
        <w:rPr>
          <w:color w:val="000000"/>
        </w:rPr>
        <w:t xml:space="preserve"> of English words, where e</w:t>
      </w:r>
      <w:r w:rsidR="00B20E84">
        <w:rPr>
          <w:color w:val="000000"/>
        </w:rPr>
        <w:t xml:space="preserve">ach English word is </w:t>
      </w:r>
      <w:r w:rsidR="008E3F4D">
        <w:rPr>
          <w:color w:val="000000"/>
        </w:rPr>
        <w:t xml:space="preserve">first </w:t>
      </w:r>
      <w:r w:rsidR="00B20E84">
        <w:rPr>
          <w:color w:val="000000"/>
        </w:rPr>
        <w:t>segmented</w:t>
      </w:r>
      <w:r w:rsidR="008E3F4D">
        <w:rPr>
          <w:color w:val="000000"/>
        </w:rPr>
        <w:t xml:space="preserve">, lemmatized, then added to the </w:t>
      </w:r>
      <w:r w:rsidR="00542A57">
        <w:rPr>
          <w:color w:val="000000"/>
        </w:rPr>
        <w:t>string</w:t>
      </w:r>
      <w:r w:rsidR="008E3F4D">
        <w:rPr>
          <w:color w:val="000000"/>
        </w:rPr>
        <w:t xml:space="preserve"> of words</w:t>
      </w:r>
      <w:r w:rsidR="00E54ED1">
        <w:rPr>
          <w:color w:val="000000"/>
        </w:rPr>
        <w:t xml:space="preserve">. A segmented word means a word that was possibly a combination of multiple words then got segmented into multiple words. For example, </w:t>
      </w:r>
      <w:r w:rsidR="00F76212">
        <w:rPr>
          <w:color w:val="000000"/>
        </w:rPr>
        <w:t>“Helloworld” is segmented into words “hello world” using a third-party library</w:t>
      </w:r>
      <w:r w:rsidR="00325FFC">
        <w:rPr>
          <w:color w:val="000000"/>
        </w:rPr>
        <w:t xml:space="preserve"> </w:t>
      </w:r>
      <w:r w:rsidR="00325FFC">
        <w:rPr>
          <w:color w:val="000000"/>
        </w:rPr>
        <w:fldChar w:fldCharType="begin"/>
      </w:r>
      <w:r w:rsidR="001D33DF">
        <w:rPr>
          <w:color w:val="000000"/>
        </w:rPr>
        <w:instrText xml:space="preserve"> ADDIN ZOTERO_ITEM CSL_CITATION {"citationID":"a1o6tpt03j5","properties":{"formattedCitation":"[42]","plainCitation":"[42]","noteIndex":0},"citationItems":[{"id":1104,"uris":["http://zotero.org/users/7276241/items/Y8FPW3FI"],"itemData":{"id":1104,"type":"software","abstract":"English word segmentation, written in pure-Python, and based on a trillion-word corpus.","genre":"Python","note":"original-date: 2014-06-05T19:21:27Z","source":"GitHub","title":"Python Word Segmentation","URL":"https://github.com/grantjenks/python-wordsegment","author":[{"family":"Jenks","given":"Grant"}],"accessed":{"date-parts":[["2023",6,7]]},"issued":{"date-parts":[["2023",4,26]]}}}],"schema":"https://github.com/citation-style-language/schema/raw/master/csl-citation.json"} </w:instrText>
      </w:r>
      <w:r w:rsidR="00325FFC">
        <w:rPr>
          <w:color w:val="000000"/>
        </w:rPr>
        <w:fldChar w:fldCharType="separate"/>
      </w:r>
      <w:r w:rsidR="001D33DF" w:rsidRPr="001D33DF">
        <w:t>[42]</w:t>
      </w:r>
      <w:r w:rsidR="00325FFC">
        <w:rPr>
          <w:color w:val="000000"/>
        </w:rPr>
        <w:fldChar w:fldCharType="end"/>
      </w:r>
      <w:r w:rsidR="00F76212">
        <w:rPr>
          <w:color w:val="000000"/>
        </w:rPr>
        <w:t>.</w:t>
      </w:r>
      <w:r w:rsidR="00E54ED1">
        <w:rPr>
          <w:color w:val="000000"/>
        </w:rPr>
        <w:t xml:space="preserve"> </w:t>
      </w:r>
    </w:p>
    <w:p w14:paraId="3EADF942" w14:textId="0052BCBD" w:rsidR="00956CB0" w:rsidRDefault="00956CB0" w:rsidP="000F5989">
      <w:pPr>
        <w:pStyle w:val="ListParagraph"/>
        <w:numPr>
          <w:ilvl w:val="0"/>
          <w:numId w:val="15"/>
        </w:numPr>
        <w:pBdr>
          <w:top w:val="nil"/>
          <w:left w:val="nil"/>
          <w:bottom w:val="nil"/>
          <w:right w:val="nil"/>
          <w:between w:val="nil"/>
        </w:pBdr>
        <w:spacing w:after="120"/>
        <w:jc w:val="both"/>
        <w:rPr>
          <w:color w:val="000000"/>
        </w:rPr>
      </w:pPr>
      <w:r>
        <w:rPr>
          <w:color w:val="000000"/>
        </w:rPr>
        <w:t xml:space="preserve">“en_words_including_separators”: </w:t>
      </w:r>
      <w:r w:rsidR="00736A56">
        <w:rPr>
          <w:color w:val="000000"/>
        </w:rPr>
        <w:t>A</w:t>
      </w:r>
      <w:r>
        <w:rPr>
          <w:color w:val="000000"/>
        </w:rPr>
        <w:t xml:space="preserve"> </w:t>
      </w:r>
      <w:r w:rsidR="00324B90">
        <w:rPr>
          <w:color w:val="000000"/>
        </w:rPr>
        <w:t xml:space="preserve">string </w:t>
      </w:r>
      <w:r>
        <w:rPr>
          <w:color w:val="000000"/>
        </w:rPr>
        <w:t xml:space="preserve">of English words including </w:t>
      </w:r>
      <w:r w:rsidR="00324B90">
        <w:rPr>
          <w:color w:val="000000"/>
        </w:rPr>
        <w:t>separator</w:t>
      </w:r>
      <w:r w:rsidR="00AB6EBC">
        <w:rPr>
          <w:color w:val="000000"/>
        </w:rPr>
        <w:t>s</w:t>
      </w:r>
      <w:r w:rsidR="00324B90">
        <w:rPr>
          <w:color w:val="000000"/>
        </w:rPr>
        <w:t xml:space="preserve"> (“||”)</w:t>
      </w:r>
      <w:r w:rsidR="00411A6B">
        <w:rPr>
          <w:color w:val="000000"/>
        </w:rPr>
        <w:t xml:space="preserve"> </w:t>
      </w:r>
      <w:r w:rsidR="00AB6EBC">
        <w:rPr>
          <w:color w:val="000000"/>
        </w:rPr>
        <w:t xml:space="preserve">and (“|||”) </w:t>
      </w:r>
      <w:r w:rsidR="00411A6B">
        <w:rPr>
          <w:color w:val="000000"/>
        </w:rPr>
        <w:t xml:space="preserve">which </w:t>
      </w:r>
      <w:r w:rsidR="00AB6EBC">
        <w:rPr>
          <w:color w:val="000000"/>
        </w:rPr>
        <w:t xml:space="preserve">were </w:t>
      </w:r>
      <w:r w:rsidR="00411A6B">
        <w:rPr>
          <w:color w:val="000000"/>
        </w:rPr>
        <w:t>used to indicate the start of a new line</w:t>
      </w:r>
      <w:r w:rsidR="00AB6EBC">
        <w:rPr>
          <w:color w:val="000000"/>
        </w:rPr>
        <w:t xml:space="preserve"> and block of text respectively.</w:t>
      </w:r>
    </w:p>
    <w:p w14:paraId="2500EFC2" w14:textId="5F4505A3" w:rsidR="00A06E17" w:rsidRPr="000F5989" w:rsidRDefault="00736A56" w:rsidP="000F5989">
      <w:pPr>
        <w:pStyle w:val="ListParagraph"/>
        <w:numPr>
          <w:ilvl w:val="0"/>
          <w:numId w:val="15"/>
        </w:numPr>
        <w:pBdr>
          <w:top w:val="nil"/>
          <w:left w:val="nil"/>
          <w:bottom w:val="nil"/>
          <w:right w:val="nil"/>
          <w:between w:val="nil"/>
        </w:pBdr>
        <w:spacing w:after="120"/>
        <w:jc w:val="both"/>
        <w:rPr>
          <w:color w:val="000000"/>
        </w:rPr>
      </w:pPr>
      <w:r>
        <w:rPr>
          <w:color w:val="000000"/>
        </w:rPr>
        <w:t>“en_words_to_boxes”: A dictionary mapping each detected word to all the boxes that bounded that word (in case that word occurred more than one time in the image).</w:t>
      </w:r>
    </w:p>
    <w:p w14:paraId="1563139D" w14:textId="24BD780A" w:rsidR="00AF3B5F" w:rsidRPr="00F045A3" w:rsidRDefault="00AF3B5F" w:rsidP="00AF3B5F">
      <w:pPr>
        <w:pStyle w:val="Heading2"/>
        <w:numPr>
          <w:ilvl w:val="1"/>
          <w:numId w:val="1"/>
        </w:numPr>
        <w:jc w:val="both"/>
        <w:rPr>
          <w:highlight w:val="yellow"/>
          <w:rPrChange w:id="195" w:author="nahla" w:date="2023-06-10T11:48:00Z">
            <w:rPr/>
          </w:rPrChange>
        </w:rPr>
      </w:pPr>
      <w:bookmarkStart w:id="196" w:name="_Toc137266872"/>
      <w:commentRangeStart w:id="197"/>
      <w:commentRangeStart w:id="198"/>
      <w:r w:rsidRPr="00F045A3">
        <w:rPr>
          <w:highlight w:val="yellow"/>
          <w:rPrChange w:id="199" w:author="nahla" w:date="2023-06-10T11:48:00Z">
            <w:rPr/>
          </w:rPrChange>
        </w:rPr>
        <w:t>Model Development Phase</w:t>
      </w:r>
      <w:bookmarkEnd w:id="196"/>
      <w:commentRangeEnd w:id="197"/>
      <w:r w:rsidR="00F045A3">
        <w:rPr>
          <w:rStyle w:val="CommentReference"/>
          <w:b w:val="0"/>
        </w:rPr>
        <w:commentReference w:id="197"/>
      </w:r>
      <w:commentRangeEnd w:id="198"/>
      <w:r w:rsidR="00145F63">
        <w:rPr>
          <w:rStyle w:val="CommentReference"/>
          <w:b w:val="0"/>
        </w:rPr>
        <w:commentReference w:id="198"/>
      </w:r>
    </w:p>
    <w:p w14:paraId="7632F6C8" w14:textId="6978B7FE" w:rsidR="00AF3B5F" w:rsidRDefault="00E61FDC" w:rsidP="00F045A3">
      <w:pPr>
        <w:pBdr>
          <w:top w:val="nil"/>
          <w:left w:val="nil"/>
          <w:bottom w:val="nil"/>
          <w:right w:val="nil"/>
          <w:between w:val="nil"/>
        </w:pBdr>
        <w:spacing w:after="120"/>
        <w:jc w:val="both"/>
        <w:rPr>
          <w:color w:val="000000"/>
        </w:rPr>
      </w:pPr>
      <w:r>
        <w:rPr>
          <w:color w:val="000000"/>
        </w:rPr>
        <w:t xml:space="preserve">After the dataset have been prepared, </w:t>
      </w:r>
      <w:r w:rsidR="00620306">
        <w:rPr>
          <w:color w:val="000000"/>
        </w:rPr>
        <w:t xml:space="preserve">we </w:t>
      </w:r>
      <w:del w:id="200" w:author="nahla" w:date="2023-06-10T11:51:00Z">
        <w:r w:rsidR="00620306" w:rsidDel="00F045A3">
          <w:rPr>
            <w:color w:val="000000"/>
          </w:rPr>
          <w:delText xml:space="preserve">tried </w:delText>
        </w:r>
      </w:del>
      <w:ins w:id="201" w:author="nahla" w:date="2023-06-10T11:51:00Z">
        <w:r w:rsidR="00F045A3">
          <w:rPr>
            <w:color w:val="000000"/>
          </w:rPr>
          <w:t xml:space="preserve">tested </w:t>
        </w:r>
      </w:ins>
      <w:r w:rsidR="00620306">
        <w:rPr>
          <w:color w:val="000000"/>
        </w:rPr>
        <w:t>multiple deep learning (DL) models</w:t>
      </w:r>
      <w:ins w:id="202" w:author="nahla" w:date="2023-06-10T11:51:00Z">
        <w:r w:rsidR="00F045A3">
          <w:rPr>
            <w:color w:val="000000"/>
          </w:rPr>
          <w:t>,</w:t>
        </w:r>
      </w:ins>
      <w:r w:rsidR="00620306">
        <w:rPr>
          <w:color w:val="000000"/>
        </w:rPr>
        <w:t xml:space="preserve"> </w:t>
      </w:r>
      <w:del w:id="203" w:author="nahla" w:date="2023-06-10T11:51:00Z">
        <w:r w:rsidR="00620306" w:rsidDel="00F045A3">
          <w:rPr>
            <w:color w:val="000000"/>
          </w:rPr>
          <w:delText xml:space="preserve">on it </w:delText>
        </w:r>
      </w:del>
      <w:r w:rsidR="00620306">
        <w:rPr>
          <w:color w:val="000000"/>
        </w:rPr>
        <w:t>to see which of them achieved the best results</w:t>
      </w:r>
      <w:r w:rsidR="00C21467">
        <w:rPr>
          <w:color w:val="000000"/>
        </w:rPr>
        <w:t xml:space="preserve">. The following sub-sections describe the general architecture of </w:t>
      </w:r>
      <w:r w:rsidR="000F574B">
        <w:rPr>
          <w:color w:val="000000"/>
        </w:rPr>
        <w:t>each of the attempted models, ordered by the model versions mentioned in the code</w:t>
      </w:r>
      <w:r w:rsidR="000F574B">
        <w:rPr>
          <w:rStyle w:val="FootnoteReference"/>
          <w:color w:val="000000"/>
        </w:rPr>
        <w:footnoteReference w:id="3"/>
      </w:r>
      <w:r w:rsidR="000F574B">
        <w:rPr>
          <w:color w:val="000000"/>
        </w:rPr>
        <w:t xml:space="preserve">. </w:t>
      </w:r>
      <w:r w:rsidR="00632F8E">
        <w:rPr>
          <w:color w:val="000000"/>
        </w:rPr>
        <w:t xml:space="preserve">As a side note, whenever a question mark “?” appears in any of the architecture figures, then this refers to </w:t>
      </w:r>
      <w:r w:rsidR="0006021A">
        <w:rPr>
          <w:color w:val="000000"/>
        </w:rPr>
        <w:t xml:space="preserve">the batch size, which is changed based on the </w:t>
      </w:r>
      <w:r w:rsidR="00886476">
        <w:rPr>
          <w:color w:val="000000"/>
        </w:rPr>
        <w:t xml:space="preserve">version of the </w:t>
      </w:r>
      <w:r w:rsidR="0006021A">
        <w:rPr>
          <w:color w:val="000000"/>
        </w:rPr>
        <w:t>trained</w:t>
      </w:r>
      <w:r w:rsidR="00886476">
        <w:rPr>
          <w:color w:val="000000"/>
        </w:rPr>
        <w:t xml:space="preserve"> model</w:t>
      </w:r>
      <w:r w:rsidR="0006021A">
        <w:rPr>
          <w:color w:val="000000"/>
        </w:rPr>
        <w:t>.</w:t>
      </w:r>
    </w:p>
    <w:p w14:paraId="2EE69E15" w14:textId="3AC3C804" w:rsidR="001546D3" w:rsidRDefault="00C66F9E" w:rsidP="001546D3">
      <w:pPr>
        <w:pStyle w:val="Heading3"/>
        <w:numPr>
          <w:ilvl w:val="2"/>
          <w:numId w:val="1"/>
        </w:numPr>
        <w:jc w:val="both"/>
      </w:pPr>
      <w:bookmarkStart w:id="204" w:name="_Ref137071015"/>
      <w:bookmarkStart w:id="205" w:name="_Toc137266873"/>
      <w:r>
        <w:t>VCNN</w:t>
      </w:r>
      <w:r w:rsidR="008E308B">
        <w:t>: Vanilla CNN</w:t>
      </w:r>
      <w:bookmarkEnd w:id="204"/>
      <w:bookmarkEnd w:id="205"/>
    </w:p>
    <w:p w14:paraId="163377E3" w14:textId="2A759A3B" w:rsidR="00557324" w:rsidRDefault="000B69A7" w:rsidP="00D909F3">
      <w:pPr>
        <w:pStyle w:val="BodyText"/>
        <w:jc w:val="both"/>
        <w:rPr>
          <w:color w:val="000000"/>
        </w:rPr>
      </w:pPr>
      <w:r w:rsidRPr="000B69A7">
        <w:rPr>
          <w:color w:val="000000"/>
        </w:rPr>
        <w:t xml:space="preserve">Convolutional Neural Networks (CNNs) are a type of deep learning architecture specifically designed for </w:t>
      </w:r>
      <w:r w:rsidR="003050FD" w:rsidRPr="000B69A7">
        <w:rPr>
          <w:color w:val="000000"/>
        </w:rPr>
        <w:t>analysing</w:t>
      </w:r>
      <w:r w:rsidRPr="000B69A7">
        <w:rPr>
          <w:color w:val="000000"/>
        </w:rPr>
        <w:t xml:space="preserve"> visual data, such as images</w:t>
      </w:r>
      <w:r>
        <w:rPr>
          <w:color w:val="000000"/>
        </w:rPr>
        <w:t xml:space="preserve">, and </w:t>
      </w:r>
      <w:r w:rsidR="00727055">
        <w:rPr>
          <w:color w:val="000000"/>
        </w:rPr>
        <w:t xml:space="preserve">are composed of convolutional layers </w:t>
      </w:r>
      <w:r w:rsidR="00727055">
        <w:rPr>
          <w:color w:val="000000"/>
        </w:rPr>
        <w:lastRenderedPageBreak/>
        <w:t>which perform local operations</w:t>
      </w:r>
      <w:r w:rsidR="00A2171C">
        <w:rPr>
          <w:color w:val="000000"/>
        </w:rPr>
        <w:t xml:space="preserve">, called convolutions, </w:t>
      </w:r>
      <w:r w:rsidR="00727055">
        <w:rPr>
          <w:color w:val="000000"/>
        </w:rPr>
        <w:t xml:space="preserve">on patches (small regions) of the </w:t>
      </w:r>
      <w:r w:rsidR="00A2171C">
        <w:rPr>
          <w:color w:val="000000"/>
        </w:rPr>
        <w:t>input image to generate feature maps</w:t>
      </w:r>
      <w:r w:rsidR="003D1427">
        <w:rPr>
          <w:color w:val="000000"/>
        </w:rPr>
        <w:t>,</w:t>
      </w:r>
      <w:r w:rsidR="00A2171C">
        <w:rPr>
          <w:color w:val="000000"/>
        </w:rPr>
        <w:t xml:space="preserve"> </w:t>
      </w:r>
      <w:r w:rsidR="000B4CEC">
        <w:rPr>
          <w:color w:val="000000"/>
        </w:rPr>
        <w:t xml:space="preserve">which </w:t>
      </w:r>
      <w:r w:rsidR="003D1427">
        <w:rPr>
          <w:color w:val="000000"/>
        </w:rPr>
        <w:t xml:space="preserve">are </w:t>
      </w:r>
      <w:r w:rsidR="008D192D">
        <w:rPr>
          <w:color w:val="000000"/>
        </w:rPr>
        <w:t>relevant features of the image</w:t>
      </w:r>
      <w:r w:rsidR="003D1427">
        <w:rPr>
          <w:color w:val="000000"/>
        </w:rPr>
        <w:t xml:space="preserve">, then these are passed to pooling layers </w:t>
      </w:r>
      <w:r w:rsidR="003F29A6">
        <w:rPr>
          <w:color w:val="000000"/>
        </w:rPr>
        <w:t xml:space="preserve">which </w:t>
      </w:r>
      <w:r w:rsidR="004E32C0">
        <w:rPr>
          <w:color w:val="000000"/>
        </w:rPr>
        <w:t xml:space="preserve">aggregate </w:t>
      </w:r>
      <w:r w:rsidR="00A2375E">
        <w:rPr>
          <w:color w:val="000000"/>
        </w:rPr>
        <w:t xml:space="preserve">these features </w:t>
      </w:r>
      <w:r w:rsidR="003F29A6">
        <w:rPr>
          <w:color w:val="000000"/>
        </w:rPr>
        <w:t xml:space="preserve">to obtain less but more important features a </w:t>
      </w:r>
      <w:r w:rsidR="00A2375E">
        <w:rPr>
          <w:color w:val="000000"/>
        </w:rPr>
        <w:t xml:space="preserve">smaller dimensional space </w:t>
      </w:r>
      <w:r w:rsidR="008951D5">
        <w:rPr>
          <w:color w:val="000000"/>
        </w:rPr>
        <w:t xml:space="preserve">which are finally passed to a fully connected (dense) layer </w:t>
      </w:r>
      <w:r w:rsidR="00557324">
        <w:rPr>
          <w:color w:val="000000"/>
        </w:rPr>
        <w:t>in order to perform the required task (classification or regression).</w:t>
      </w:r>
      <w:r w:rsidR="001E208C">
        <w:rPr>
          <w:color w:val="000000"/>
        </w:rPr>
        <w:t xml:space="preserve"> </w:t>
      </w:r>
      <w:r w:rsidR="001E208C">
        <w:rPr>
          <w:color w:val="000000"/>
        </w:rPr>
        <w:fldChar w:fldCharType="begin"/>
      </w:r>
      <w:r w:rsidR="001E208C">
        <w:rPr>
          <w:color w:val="000000"/>
        </w:rPr>
        <w:instrText xml:space="preserve"> REF _Ref137059512 \h  \* MERGEFORMAT </w:instrText>
      </w:r>
      <w:r w:rsidR="001E208C">
        <w:rPr>
          <w:color w:val="000000"/>
        </w:rPr>
      </w:r>
      <w:r w:rsidR="001E208C">
        <w:rPr>
          <w:color w:val="000000"/>
        </w:rPr>
        <w:fldChar w:fldCharType="separate"/>
      </w:r>
      <w:r w:rsidR="009910D7" w:rsidRPr="009910D7">
        <w:rPr>
          <w:color w:val="000000"/>
        </w:rPr>
        <w:t>Figure 32</w:t>
      </w:r>
      <w:r w:rsidR="001E208C">
        <w:rPr>
          <w:color w:val="000000"/>
        </w:rPr>
        <w:fldChar w:fldCharType="end"/>
      </w:r>
      <w:r w:rsidR="00D909F3">
        <w:rPr>
          <w:color w:val="000000"/>
        </w:rPr>
        <w:t xml:space="preserve"> </w:t>
      </w:r>
      <w:r w:rsidR="001E208C">
        <w:rPr>
          <w:color w:val="000000"/>
        </w:rPr>
        <w:t>s</w:t>
      </w:r>
      <w:r w:rsidR="00DE377F">
        <w:rPr>
          <w:color w:val="000000"/>
        </w:rPr>
        <w:t xml:space="preserve">hows the architecture of the base (i.e., vanilla) CNN model chosen </w:t>
      </w:r>
      <w:r w:rsidR="00D909F3">
        <w:rPr>
          <w:color w:val="000000"/>
        </w:rPr>
        <w:t xml:space="preserve">in all “m01.x” model versions. </w:t>
      </w:r>
    </w:p>
    <w:p w14:paraId="30955AF1" w14:textId="3DEBCAFE" w:rsidR="00D909F3" w:rsidRDefault="00CE3030" w:rsidP="00D909F3">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19D74645" wp14:editId="1D25B67E">
            <wp:extent cx="4308497" cy="3979333"/>
            <wp:effectExtent l="0" t="0" r="0" b="2540"/>
            <wp:docPr id="2125837478"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37478" name="Picture 1" descr="A picture containing text, screenshot, diagram, font&#10;&#10;Description automatically generated"/>
                    <pic:cNvPicPr/>
                  </pic:nvPicPr>
                  <pic:blipFill>
                    <a:blip r:embed="rId46"/>
                    <a:stretch>
                      <a:fillRect/>
                    </a:stretch>
                  </pic:blipFill>
                  <pic:spPr>
                    <a:xfrm>
                      <a:off x="0" y="0"/>
                      <a:ext cx="4312774" cy="3983283"/>
                    </a:xfrm>
                    <a:prstGeom prst="rect">
                      <a:avLst/>
                    </a:prstGeom>
                  </pic:spPr>
                </pic:pic>
              </a:graphicData>
            </a:graphic>
          </wp:inline>
        </w:drawing>
      </w:r>
    </w:p>
    <w:p w14:paraId="60E40CF8" w14:textId="1ECBB023" w:rsidR="00D909F3" w:rsidRPr="00D909F3" w:rsidRDefault="00D909F3" w:rsidP="00D909F3">
      <w:pPr>
        <w:pBdr>
          <w:top w:val="nil"/>
          <w:left w:val="nil"/>
          <w:bottom w:val="nil"/>
          <w:right w:val="nil"/>
          <w:between w:val="nil"/>
        </w:pBdr>
        <w:tabs>
          <w:tab w:val="left" w:pos="900"/>
        </w:tabs>
        <w:spacing w:after="240"/>
        <w:ind w:left="567" w:firstLine="0"/>
        <w:jc w:val="center"/>
        <w:rPr>
          <w:color w:val="000000"/>
          <w:sz w:val="18"/>
          <w:szCs w:val="18"/>
        </w:rPr>
      </w:pPr>
      <w:bookmarkStart w:id="206" w:name="_Ref137059512"/>
      <w:bookmarkStart w:id="207" w:name="_Toc13726694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32</w:t>
      </w:r>
      <w:r w:rsidRPr="00B13FF1">
        <w:rPr>
          <w:color w:val="000000"/>
          <w:sz w:val="18"/>
          <w:szCs w:val="18"/>
        </w:rPr>
        <w:fldChar w:fldCharType="end"/>
      </w:r>
      <w:bookmarkEnd w:id="206"/>
      <w:r w:rsidRPr="00B13FF1">
        <w:rPr>
          <w:color w:val="000000"/>
          <w:sz w:val="18"/>
          <w:szCs w:val="18"/>
          <w:lang w:val="en-US"/>
        </w:rPr>
        <w:t>.</w:t>
      </w:r>
      <w:r>
        <w:rPr>
          <w:color w:val="000000"/>
          <w:sz w:val="18"/>
          <w:szCs w:val="18"/>
          <w:lang w:val="en-US"/>
        </w:rPr>
        <w:t xml:space="preserve"> VCNN Architecture</w:t>
      </w:r>
      <w:r>
        <w:rPr>
          <w:color w:val="000000"/>
          <w:sz w:val="18"/>
          <w:szCs w:val="18"/>
        </w:rPr>
        <w:t>.</w:t>
      </w:r>
      <w:bookmarkEnd w:id="207"/>
    </w:p>
    <w:p w14:paraId="15AE679A" w14:textId="1511C082" w:rsidR="00D909F3" w:rsidRDefault="00083AA7" w:rsidP="00D909F3">
      <w:pPr>
        <w:pStyle w:val="BodyText"/>
        <w:jc w:val="both"/>
        <w:rPr>
          <w:color w:val="000000"/>
        </w:rPr>
      </w:pPr>
      <w:r>
        <w:rPr>
          <w:color w:val="000000"/>
        </w:rPr>
        <w:t>The parameters chosen for the architecture of the model are reasoned in the following way:</w:t>
      </w:r>
    </w:p>
    <w:p w14:paraId="05029896" w14:textId="5904A1EF" w:rsidR="00083AA7" w:rsidRDefault="004F589A" w:rsidP="00FE68AF">
      <w:pPr>
        <w:pStyle w:val="ListParagraph"/>
        <w:numPr>
          <w:ilvl w:val="0"/>
          <w:numId w:val="15"/>
        </w:numPr>
        <w:pBdr>
          <w:top w:val="nil"/>
          <w:left w:val="nil"/>
          <w:bottom w:val="nil"/>
          <w:right w:val="nil"/>
          <w:between w:val="nil"/>
        </w:pBdr>
        <w:spacing w:after="120"/>
        <w:jc w:val="both"/>
        <w:rPr>
          <w:color w:val="000000"/>
        </w:rPr>
      </w:pPr>
      <w:r>
        <w:rPr>
          <w:color w:val="000000"/>
        </w:rPr>
        <w:t xml:space="preserve">The number of </w:t>
      </w:r>
      <w:r w:rsidR="007A6130">
        <w:rPr>
          <w:color w:val="000000"/>
        </w:rPr>
        <w:t xml:space="preserve">output </w:t>
      </w:r>
      <w:r w:rsidR="00446CDA">
        <w:rPr>
          <w:color w:val="000000"/>
        </w:rPr>
        <w:t>feature maps per convolutional layer</w:t>
      </w:r>
      <w:r w:rsidR="007A6130">
        <w:rPr>
          <w:color w:val="000000"/>
        </w:rPr>
        <w:t xml:space="preserve"> (i.e., 32, 64, 128, 128) </w:t>
      </w:r>
      <w:r w:rsidR="008F5154">
        <w:rPr>
          <w:color w:val="000000"/>
        </w:rPr>
        <w:t xml:space="preserve">are to capture varying levels of abstraction within the image; </w:t>
      </w:r>
      <w:r w:rsidR="00D76C2D">
        <w:rPr>
          <w:color w:val="000000"/>
        </w:rPr>
        <w:t xml:space="preserve">by sequentially increasing the </w:t>
      </w:r>
      <w:r w:rsidR="001D14BD">
        <w:rPr>
          <w:color w:val="000000"/>
        </w:rPr>
        <w:t>feature map size,</w:t>
      </w:r>
      <w:r w:rsidR="008F1378">
        <w:rPr>
          <w:color w:val="000000"/>
        </w:rPr>
        <w:t xml:space="preserve"> we’re allowing the</w:t>
      </w:r>
      <w:r w:rsidR="001D14BD">
        <w:rPr>
          <w:color w:val="000000"/>
        </w:rPr>
        <w:t xml:space="preserve"> </w:t>
      </w:r>
      <w:r w:rsidR="008F1378" w:rsidRPr="008F1378">
        <w:rPr>
          <w:color w:val="000000"/>
        </w:rPr>
        <w:t>network to capture increasingly complex and high-level features</w:t>
      </w:r>
      <w:r w:rsidR="008F1378">
        <w:rPr>
          <w:color w:val="000000"/>
        </w:rPr>
        <w:t xml:space="preserve"> by learning </w:t>
      </w:r>
      <w:r w:rsidR="008F1378" w:rsidRPr="008F1378">
        <w:rPr>
          <w:color w:val="000000"/>
        </w:rPr>
        <w:t>hierarchical representations, where lower-level features are combined to form higher-level abstractions.</w:t>
      </w:r>
      <w:r w:rsidR="00B777D2">
        <w:rPr>
          <w:color w:val="000000"/>
        </w:rPr>
        <w:t xml:space="preserve"> Moreover, we didn’t reverse this order, because if we did,</w:t>
      </w:r>
      <w:r w:rsidR="00512681">
        <w:rPr>
          <w:color w:val="000000"/>
        </w:rPr>
        <w:t xml:space="preserve"> we’ll </w:t>
      </w:r>
      <w:r w:rsidR="00BC31B7" w:rsidRPr="00BC31B7">
        <w:rPr>
          <w:color w:val="000000"/>
        </w:rPr>
        <w:t>risk</w:t>
      </w:r>
      <w:r w:rsidR="00512681">
        <w:rPr>
          <w:color w:val="000000"/>
        </w:rPr>
        <w:t xml:space="preserve"> </w:t>
      </w:r>
      <w:r w:rsidR="00BC31B7" w:rsidRPr="00BC31B7">
        <w:rPr>
          <w:color w:val="000000"/>
        </w:rPr>
        <w:t>overfitting the training data, as the model may memorize specific details instead of learning more generalizable features.</w:t>
      </w:r>
    </w:p>
    <w:p w14:paraId="74BEA70F" w14:textId="6B3B5CAF" w:rsidR="008F1378" w:rsidRDefault="00077CDE" w:rsidP="00FE68AF">
      <w:pPr>
        <w:pStyle w:val="ListParagraph"/>
        <w:numPr>
          <w:ilvl w:val="0"/>
          <w:numId w:val="15"/>
        </w:numPr>
        <w:pBdr>
          <w:top w:val="nil"/>
          <w:left w:val="nil"/>
          <w:bottom w:val="nil"/>
          <w:right w:val="nil"/>
          <w:between w:val="nil"/>
        </w:pBdr>
        <w:spacing w:after="120"/>
        <w:jc w:val="both"/>
        <w:rPr>
          <w:color w:val="000000"/>
        </w:rPr>
      </w:pPr>
      <w:r w:rsidRPr="00077CDE">
        <w:rPr>
          <w:color w:val="000000"/>
        </w:rPr>
        <w:t xml:space="preserve">The filter size (3x3) is a common choice for </w:t>
      </w:r>
      <w:r>
        <w:rPr>
          <w:color w:val="000000"/>
        </w:rPr>
        <w:t xml:space="preserve">CNNs, since it </w:t>
      </w:r>
      <w:r w:rsidRPr="00077CDE">
        <w:rPr>
          <w:color w:val="000000"/>
        </w:rPr>
        <w:t>is small enough to capture local features and patterns while being computationally efficient.</w:t>
      </w:r>
    </w:p>
    <w:p w14:paraId="6EE12915" w14:textId="05D47819" w:rsidR="00077CDE" w:rsidRDefault="00D0172B" w:rsidP="00FE68AF">
      <w:pPr>
        <w:pStyle w:val="ListParagraph"/>
        <w:numPr>
          <w:ilvl w:val="0"/>
          <w:numId w:val="15"/>
        </w:numPr>
        <w:pBdr>
          <w:top w:val="nil"/>
          <w:left w:val="nil"/>
          <w:bottom w:val="nil"/>
          <w:right w:val="nil"/>
          <w:between w:val="nil"/>
        </w:pBdr>
        <w:spacing w:after="120"/>
        <w:jc w:val="both"/>
        <w:rPr>
          <w:color w:val="000000"/>
        </w:rPr>
      </w:pPr>
      <w:r>
        <w:rPr>
          <w:color w:val="000000"/>
        </w:rPr>
        <w:lastRenderedPageBreak/>
        <w:t xml:space="preserve">Choosing rectified linear unit (ReLU) activation function </w:t>
      </w:r>
      <w:r w:rsidRPr="00D0172B">
        <w:rPr>
          <w:color w:val="000000"/>
        </w:rPr>
        <w:t xml:space="preserve">introduces non-linearity, </w:t>
      </w:r>
      <w:r>
        <w:rPr>
          <w:color w:val="000000"/>
        </w:rPr>
        <w:t xml:space="preserve">which will allow the model </w:t>
      </w:r>
      <w:r w:rsidRPr="00D0172B">
        <w:rPr>
          <w:color w:val="000000"/>
        </w:rPr>
        <w:t xml:space="preserve">to learn complex relationships between the input data and the </w:t>
      </w:r>
      <w:r>
        <w:rPr>
          <w:color w:val="000000"/>
        </w:rPr>
        <w:t xml:space="preserve">feature maps while </w:t>
      </w:r>
      <w:r w:rsidR="001F1EA9">
        <w:rPr>
          <w:color w:val="000000"/>
        </w:rPr>
        <w:t xml:space="preserve">remaining a </w:t>
      </w:r>
      <w:r w:rsidRPr="00D0172B">
        <w:rPr>
          <w:color w:val="000000"/>
        </w:rPr>
        <w:t xml:space="preserve">computationally efficient </w:t>
      </w:r>
      <w:r w:rsidR="001F1EA9">
        <w:rPr>
          <w:color w:val="000000"/>
        </w:rPr>
        <w:t xml:space="preserve">function which </w:t>
      </w:r>
      <w:r w:rsidRPr="00D0172B">
        <w:rPr>
          <w:color w:val="000000"/>
        </w:rPr>
        <w:t>helps alleviate the vanishing gradient problem.</w:t>
      </w:r>
    </w:p>
    <w:p w14:paraId="65FA6427" w14:textId="476D93C3" w:rsidR="009D710D" w:rsidRDefault="00557562" w:rsidP="001D33DF">
      <w:pPr>
        <w:pStyle w:val="ListParagraph"/>
        <w:numPr>
          <w:ilvl w:val="0"/>
          <w:numId w:val="15"/>
        </w:numPr>
        <w:pBdr>
          <w:top w:val="nil"/>
          <w:left w:val="nil"/>
          <w:bottom w:val="nil"/>
          <w:right w:val="nil"/>
          <w:between w:val="nil"/>
        </w:pBdr>
        <w:spacing w:after="120"/>
        <w:jc w:val="both"/>
        <w:rPr>
          <w:color w:val="000000"/>
        </w:rPr>
      </w:pPr>
      <w:r>
        <w:rPr>
          <w:color w:val="000000"/>
        </w:rPr>
        <w:t xml:space="preserve">The choice of </w:t>
      </w:r>
      <w:r w:rsidR="00EC3F9A">
        <w:rPr>
          <w:color w:val="000000"/>
        </w:rPr>
        <w:t xml:space="preserve">max pooling over other pooling strategies is solely based on the popularity of max pooling strategy </w:t>
      </w:r>
      <w:r w:rsidR="00EC3F9A">
        <w:rPr>
          <w:color w:val="000000"/>
        </w:rPr>
        <w:fldChar w:fldCharType="begin"/>
      </w:r>
      <w:r w:rsidR="001D33DF">
        <w:rPr>
          <w:color w:val="000000"/>
        </w:rPr>
        <w:instrText xml:space="preserve"> ADDIN ZOTERO_ITEM CSL_CITATION {"citationID":"a5ruo6lntq","properties":{"formattedCitation":"[43]","plainCitation":"[43]","noteIndex":0},"citationItems":[{"id":1102,"uris":["http://zotero.org/users/7276241/items/4PH4YE6Z"],"itemData":{"id":1102,"type":"article-journal","abstract":"One of the most promising techniques used in various sciences is deep neural networks (DNNs). A special type of DNN called a convolutional neural network (CNN) consists of several convolutional layers, each preceded by an activation function and a pooling layer. The feature map of the previous layer is sampled by the pooling layer (that seems to be an important layer) to create a new feature map with condensed resolution. This layer significantly reduces the spatial dimension of the input. It always accomplished two main goals. As a first step, it reduces the number of parameters or weights to minimize computational costs. The second step is to prevent the overfitting of the network. In addition, pooling techniques can significantly reduce model training time and computational costs. This paper provides a critical understanding of traditional and modern pooling techniques and highlights the strengths and weaknesses for readers. Moreover, the performance of pooling techniques on different datasets is qualitatively evaluated and reviewed. This study is expected to contribute to a comprehensive understanding of the importance of CNNs and pooling techniques in computer vision challenges.","container-title":"Applied Sciences","DOI":"10.3390/app12178643","ISSN":"2076-3417","issue":"17","language":"en","license":"http://creativecommons.org/licenses/by/3.0/","note":"number: 17\npublisher: Multidisciplinary Digital Publishing Institute","page":"8643","source":"www.mdpi.com","title":"A Comparison of Pooling Methods for Convolutional Neural Networks","volume":"12","author":[{"family":"Zafar","given":"Afia"},{"family":"Aamir","given":"Muhammad"},{"family":"Mohd Nawi","given":"Nazri"},{"family":"Arshad","given":"Ali"},{"family":"Riaz","given":"Saman"},{"family":"Alruban","given":"Abdulrahman"},{"family":"Dutta","given":"Ashit Kumar"},{"family":"Almotairi","given":"Sultan"}],"issued":{"date-parts":[["2022",1]]}}}],"schema":"https://github.com/citation-style-language/schema/raw/master/csl-citation.json"} </w:instrText>
      </w:r>
      <w:r w:rsidR="00EC3F9A">
        <w:rPr>
          <w:color w:val="000000"/>
        </w:rPr>
        <w:fldChar w:fldCharType="separate"/>
      </w:r>
      <w:r w:rsidR="001D33DF" w:rsidRPr="001D33DF">
        <w:t>[43]</w:t>
      </w:r>
      <w:r w:rsidR="00EC3F9A">
        <w:rPr>
          <w:color w:val="000000"/>
        </w:rPr>
        <w:fldChar w:fldCharType="end"/>
      </w:r>
      <w:r w:rsidR="00EC3F9A">
        <w:rPr>
          <w:color w:val="000000"/>
        </w:rPr>
        <w:t>.</w:t>
      </w:r>
      <w:r w:rsidR="002E040B">
        <w:rPr>
          <w:color w:val="000000"/>
        </w:rPr>
        <w:t xml:space="preserve"> Same logic applies for choosing “512” as the number of dense units in the dense layer.</w:t>
      </w:r>
      <w:r w:rsidR="00EC3F9A">
        <w:rPr>
          <w:color w:val="000000"/>
        </w:rPr>
        <w:t xml:space="preserve"> </w:t>
      </w:r>
    </w:p>
    <w:p w14:paraId="0D929910" w14:textId="57377299" w:rsidR="00DB1D29" w:rsidRPr="00DB1D29" w:rsidRDefault="00DB1D29" w:rsidP="00DB1D29">
      <w:pPr>
        <w:pBdr>
          <w:top w:val="nil"/>
          <w:left w:val="nil"/>
          <w:bottom w:val="nil"/>
          <w:right w:val="nil"/>
          <w:between w:val="nil"/>
        </w:pBdr>
        <w:spacing w:after="120"/>
        <w:jc w:val="both"/>
        <w:rPr>
          <w:color w:val="000000"/>
        </w:rPr>
      </w:pPr>
      <w:r>
        <w:rPr>
          <w:color w:val="000000"/>
        </w:rPr>
        <w:t xml:space="preserve">Regarding </w:t>
      </w:r>
      <w:r w:rsidR="00AB360F">
        <w:rPr>
          <w:color w:val="000000"/>
        </w:rPr>
        <w:t xml:space="preserve">the </w:t>
      </w:r>
      <w:r w:rsidR="00E00F67">
        <w:rPr>
          <w:color w:val="000000"/>
        </w:rPr>
        <w:t xml:space="preserve">other </w:t>
      </w:r>
      <w:r w:rsidR="00AB360F">
        <w:rPr>
          <w:color w:val="000000"/>
        </w:rPr>
        <w:t>hyperparameters used on “m01.x”</w:t>
      </w:r>
      <w:r w:rsidR="00D93024">
        <w:rPr>
          <w:color w:val="000000"/>
        </w:rPr>
        <w:t xml:space="preserve"> model variants, they will be mentioned in section </w:t>
      </w:r>
      <w:r w:rsidR="00D93024" w:rsidRPr="00F045A3">
        <w:rPr>
          <w:color w:val="000000"/>
          <w:highlight w:val="yellow"/>
          <w:rPrChange w:id="208" w:author="nahla" w:date="2023-06-10T11:53:00Z">
            <w:rPr>
              <w:color w:val="000000"/>
            </w:rPr>
          </w:rPrChange>
        </w:rPr>
        <w:fldChar w:fldCharType="begin"/>
      </w:r>
      <w:r w:rsidR="00D93024" w:rsidRPr="00F045A3">
        <w:rPr>
          <w:color w:val="000000"/>
          <w:highlight w:val="yellow"/>
          <w:rPrChange w:id="209" w:author="nahla" w:date="2023-06-10T11:53:00Z">
            <w:rPr>
              <w:color w:val="000000"/>
            </w:rPr>
          </w:rPrChange>
        </w:rPr>
        <w:instrText xml:space="preserve"> REF _Ref137059243 \r \h </w:instrText>
      </w:r>
      <w:r w:rsidR="00F045A3">
        <w:rPr>
          <w:color w:val="000000"/>
          <w:highlight w:val="yellow"/>
        </w:rPr>
        <w:instrText xml:space="preserve"> \* MERGEFORMAT </w:instrText>
      </w:r>
      <w:r w:rsidR="00D93024" w:rsidRPr="00005BA9">
        <w:rPr>
          <w:color w:val="000000"/>
          <w:highlight w:val="yellow"/>
        </w:rPr>
      </w:r>
      <w:r w:rsidR="00D93024" w:rsidRPr="00F045A3">
        <w:rPr>
          <w:color w:val="000000"/>
          <w:highlight w:val="yellow"/>
          <w:rPrChange w:id="210" w:author="nahla" w:date="2023-06-10T11:53:00Z">
            <w:rPr>
              <w:color w:val="000000"/>
            </w:rPr>
          </w:rPrChange>
        </w:rPr>
        <w:fldChar w:fldCharType="separate"/>
      </w:r>
      <w:r w:rsidR="009910D7" w:rsidRPr="00F045A3">
        <w:rPr>
          <w:b/>
          <w:bCs/>
          <w:color w:val="000000"/>
          <w:highlight w:val="yellow"/>
          <w:lang w:val="en-US"/>
          <w:rPrChange w:id="211" w:author="nahla" w:date="2023-06-10T11:53:00Z">
            <w:rPr>
              <w:b/>
              <w:bCs/>
              <w:color w:val="000000"/>
              <w:lang w:val="en-US"/>
            </w:rPr>
          </w:rPrChange>
        </w:rPr>
        <w:t>Error! Reference source not found.</w:t>
      </w:r>
      <w:r w:rsidR="00D93024" w:rsidRPr="00F045A3">
        <w:rPr>
          <w:color w:val="000000"/>
          <w:highlight w:val="yellow"/>
          <w:rPrChange w:id="212" w:author="nahla" w:date="2023-06-10T11:53:00Z">
            <w:rPr>
              <w:color w:val="000000"/>
            </w:rPr>
          </w:rPrChange>
        </w:rPr>
        <w:fldChar w:fldCharType="end"/>
      </w:r>
      <w:r w:rsidR="00D93024">
        <w:rPr>
          <w:color w:val="000000"/>
        </w:rPr>
        <w:t>.</w:t>
      </w:r>
      <w:r w:rsidR="00AB360F">
        <w:rPr>
          <w:color w:val="000000"/>
        </w:rPr>
        <w:t xml:space="preserve"> </w:t>
      </w:r>
      <w:r w:rsidR="00D93024">
        <w:rPr>
          <w:color w:val="000000"/>
        </w:rPr>
        <w:t>Same logic applies to the rest of the models in the upcoming sub-sections.</w:t>
      </w:r>
      <w:r w:rsidR="002D09B1">
        <w:rPr>
          <w:color w:val="000000"/>
        </w:rPr>
        <w:t xml:space="preserve"> Finally, the model’s trainable parameters were </w:t>
      </w:r>
      <w:r w:rsidR="00801114" w:rsidRPr="00801114">
        <w:rPr>
          <w:color w:val="000000"/>
        </w:rPr>
        <w:t>19,185,865</w:t>
      </w:r>
      <w:r w:rsidR="00801114">
        <w:rPr>
          <w:color w:val="000000"/>
        </w:rPr>
        <w:t>.</w:t>
      </w:r>
    </w:p>
    <w:p w14:paraId="59B5C13E" w14:textId="1FB0CA04" w:rsidR="00477F52" w:rsidRDefault="008E308B" w:rsidP="00477F52">
      <w:pPr>
        <w:pStyle w:val="Heading3"/>
        <w:numPr>
          <w:ilvl w:val="2"/>
          <w:numId w:val="1"/>
        </w:numPr>
        <w:jc w:val="both"/>
      </w:pPr>
      <w:bookmarkStart w:id="213" w:name="_Ref137059804"/>
      <w:bookmarkStart w:id="214" w:name="_Toc137266874"/>
      <w:r>
        <w:t>M</w:t>
      </w:r>
      <w:r w:rsidR="00477F52">
        <w:t>CNN</w:t>
      </w:r>
      <w:r>
        <w:t xml:space="preserve">: CNN </w:t>
      </w:r>
      <w:r w:rsidR="0035606C">
        <w:t>Incorporating Metadata</w:t>
      </w:r>
      <w:bookmarkEnd w:id="213"/>
      <w:bookmarkEnd w:id="214"/>
    </w:p>
    <w:p w14:paraId="2378EF62" w14:textId="053443EF" w:rsidR="00477F52" w:rsidRDefault="0075659E" w:rsidP="001546D3">
      <w:pPr>
        <w:pStyle w:val="BodyText"/>
        <w:jc w:val="both"/>
        <w:rPr>
          <w:color w:val="000000"/>
        </w:rPr>
      </w:pPr>
      <w:r>
        <w:rPr>
          <w:color w:val="000000"/>
        </w:rPr>
        <w:t>This model has the same base architecture as VCNN, but</w:t>
      </w:r>
      <w:r w:rsidR="007D33E7">
        <w:rPr>
          <w:color w:val="000000"/>
        </w:rPr>
        <w:t xml:space="preserve"> the differences lie in the structured input which </w:t>
      </w:r>
      <w:ins w:id="215" w:author="nahla" w:date="2023-06-10T11:53:00Z">
        <w:r w:rsidR="00F045A3">
          <w:rPr>
            <w:color w:val="000000"/>
          </w:rPr>
          <w:t>h</w:t>
        </w:r>
      </w:ins>
      <w:r w:rsidR="007D33E7">
        <w:rPr>
          <w:color w:val="000000"/>
        </w:rPr>
        <w:t xml:space="preserve">as been added as well as the original 306x306 image input. This structured input is </w:t>
      </w:r>
      <w:r w:rsidR="001B42C6">
        <w:rPr>
          <w:color w:val="000000"/>
        </w:rPr>
        <w:t>like a table of information (dataframe) which contains metadata about each image</w:t>
      </w:r>
      <w:r w:rsidR="00C20FA4">
        <w:rPr>
          <w:color w:val="000000"/>
        </w:rPr>
        <w:t xml:space="preserve"> discussed in section </w:t>
      </w:r>
      <w:r w:rsidR="00C20FA4">
        <w:rPr>
          <w:color w:val="000000"/>
        </w:rPr>
        <w:fldChar w:fldCharType="begin"/>
      </w:r>
      <w:r w:rsidR="00C20FA4">
        <w:rPr>
          <w:color w:val="000000"/>
        </w:rPr>
        <w:instrText xml:space="preserve"> REF _Ref137059695 \r \h </w:instrText>
      </w:r>
      <w:r w:rsidR="00C20FA4">
        <w:rPr>
          <w:color w:val="000000"/>
        </w:rPr>
      </w:r>
      <w:r w:rsidR="00C20FA4">
        <w:rPr>
          <w:color w:val="000000"/>
        </w:rPr>
        <w:fldChar w:fldCharType="separate"/>
      </w:r>
      <w:r w:rsidR="009910D7">
        <w:rPr>
          <w:color w:val="000000"/>
          <w:cs/>
        </w:rPr>
        <w:t>‎</w:t>
      </w:r>
      <w:r w:rsidR="009910D7">
        <w:rPr>
          <w:color w:val="000000"/>
        </w:rPr>
        <w:t>3.1.4.1</w:t>
      </w:r>
      <w:r w:rsidR="00C20FA4">
        <w:rPr>
          <w:color w:val="000000"/>
        </w:rPr>
        <w:fldChar w:fldCharType="end"/>
      </w:r>
      <w:r w:rsidR="00C20FA4">
        <w:rPr>
          <w:color w:val="000000"/>
        </w:rPr>
        <w:t>.</w:t>
      </w:r>
      <w:r w:rsidR="006B6E62">
        <w:rPr>
          <w:color w:val="000000"/>
        </w:rPr>
        <w:t xml:space="preserve"> </w:t>
      </w:r>
      <w:r w:rsidR="006B6E62">
        <w:rPr>
          <w:color w:val="000000"/>
        </w:rPr>
        <w:fldChar w:fldCharType="begin"/>
      </w:r>
      <w:r w:rsidR="006B6E62">
        <w:rPr>
          <w:color w:val="000000"/>
        </w:rPr>
        <w:instrText xml:space="preserve"> REF _Ref137064035 \h  \* MERGEFORMAT </w:instrText>
      </w:r>
      <w:r w:rsidR="006B6E62">
        <w:rPr>
          <w:color w:val="000000"/>
        </w:rPr>
      </w:r>
      <w:r w:rsidR="006B6E62">
        <w:rPr>
          <w:color w:val="000000"/>
        </w:rPr>
        <w:fldChar w:fldCharType="separate"/>
      </w:r>
      <w:r w:rsidR="009910D7" w:rsidRPr="009910D7">
        <w:rPr>
          <w:color w:val="000000"/>
        </w:rPr>
        <w:t>Figure 33</w:t>
      </w:r>
      <w:r w:rsidR="006B6E62">
        <w:rPr>
          <w:color w:val="000000"/>
        </w:rPr>
        <w:fldChar w:fldCharType="end"/>
      </w:r>
      <w:r>
        <w:rPr>
          <w:color w:val="000000"/>
        </w:rPr>
        <w:t xml:space="preserve"> </w:t>
      </w:r>
      <w:r w:rsidR="005F57FA">
        <w:rPr>
          <w:color w:val="000000"/>
        </w:rPr>
        <w:t xml:space="preserve">shows the architecture of MCNN version “m02”. The main difference between this and other “m02.x” versions is that the others have different input shape for the </w:t>
      </w:r>
      <w:r w:rsidR="00593895">
        <w:rPr>
          <w:color w:val="000000"/>
        </w:rPr>
        <w:t>structured table of information based on the number of features chosen</w:t>
      </w:r>
      <w:r w:rsidR="00560C56">
        <w:rPr>
          <w:color w:val="000000"/>
        </w:rPr>
        <w:t xml:space="preserve">, which is considered on the hyperparameters that will be discussed in section </w:t>
      </w:r>
      <w:r w:rsidR="00483DAD">
        <w:rPr>
          <w:color w:val="000000"/>
        </w:rPr>
        <w:fldChar w:fldCharType="begin"/>
      </w:r>
      <w:r w:rsidR="00483DAD">
        <w:rPr>
          <w:color w:val="000000"/>
        </w:rPr>
        <w:instrText xml:space="preserve"> REF _Ref137054056 \r \h </w:instrText>
      </w:r>
      <w:r w:rsidR="00483DAD">
        <w:rPr>
          <w:color w:val="000000"/>
        </w:rPr>
      </w:r>
      <w:r w:rsidR="00483DAD">
        <w:rPr>
          <w:color w:val="000000"/>
        </w:rPr>
        <w:fldChar w:fldCharType="separate"/>
      </w:r>
      <w:r w:rsidR="009910D7">
        <w:rPr>
          <w:color w:val="000000"/>
          <w:cs/>
        </w:rPr>
        <w:t>‎</w:t>
      </w:r>
      <w:r w:rsidR="009910D7">
        <w:rPr>
          <w:color w:val="000000"/>
        </w:rPr>
        <w:t>4.2.2</w:t>
      </w:r>
      <w:r w:rsidR="00483DAD">
        <w:rPr>
          <w:color w:val="000000"/>
        </w:rPr>
        <w:fldChar w:fldCharType="end"/>
      </w:r>
      <w:r w:rsidR="00560C56">
        <w:rPr>
          <w:color w:val="000000"/>
        </w:rPr>
        <w:t>.</w:t>
      </w:r>
    </w:p>
    <w:p w14:paraId="386B743A" w14:textId="5AF5E780" w:rsidR="00483DAD" w:rsidRDefault="00803816" w:rsidP="00483DAD">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26BEF6F0" wp14:editId="1A1E18F2">
            <wp:extent cx="4814963" cy="3818466"/>
            <wp:effectExtent l="0" t="0" r="5080" b="0"/>
            <wp:docPr id="9269812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81248" name="Picture 1" descr="A screenshot of a computer&#10;&#10;Description automatically generated with medium confidence"/>
                    <pic:cNvPicPr/>
                  </pic:nvPicPr>
                  <pic:blipFill>
                    <a:blip r:embed="rId47"/>
                    <a:stretch>
                      <a:fillRect/>
                    </a:stretch>
                  </pic:blipFill>
                  <pic:spPr>
                    <a:xfrm>
                      <a:off x="0" y="0"/>
                      <a:ext cx="4818774" cy="3821489"/>
                    </a:xfrm>
                    <a:prstGeom prst="rect">
                      <a:avLst/>
                    </a:prstGeom>
                  </pic:spPr>
                </pic:pic>
              </a:graphicData>
            </a:graphic>
          </wp:inline>
        </w:drawing>
      </w:r>
    </w:p>
    <w:p w14:paraId="0D56A53F" w14:textId="2B44A080" w:rsidR="00483DAD" w:rsidRPr="00D909F3" w:rsidRDefault="00483DAD" w:rsidP="00483DAD">
      <w:pPr>
        <w:pBdr>
          <w:top w:val="nil"/>
          <w:left w:val="nil"/>
          <w:bottom w:val="nil"/>
          <w:right w:val="nil"/>
          <w:between w:val="nil"/>
        </w:pBdr>
        <w:tabs>
          <w:tab w:val="left" w:pos="900"/>
        </w:tabs>
        <w:spacing w:after="240"/>
        <w:ind w:left="567" w:firstLine="0"/>
        <w:jc w:val="center"/>
        <w:rPr>
          <w:color w:val="000000"/>
          <w:sz w:val="18"/>
          <w:szCs w:val="18"/>
        </w:rPr>
      </w:pPr>
      <w:bookmarkStart w:id="216" w:name="_Ref137064035"/>
      <w:bookmarkStart w:id="217" w:name="_Toc13726694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33</w:t>
      </w:r>
      <w:r w:rsidRPr="00B13FF1">
        <w:rPr>
          <w:color w:val="000000"/>
          <w:sz w:val="18"/>
          <w:szCs w:val="18"/>
        </w:rPr>
        <w:fldChar w:fldCharType="end"/>
      </w:r>
      <w:bookmarkEnd w:id="216"/>
      <w:r w:rsidRPr="00B13FF1">
        <w:rPr>
          <w:color w:val="000000"/>
          <w:sz w:val="18"/>
          <w:szCs w:val="18"/>
          <w:lang w:val="en-US"/>
        </w:rPr>
        <w:t>.</w:t>
      </w:r>
      <w:r>
        <w:rPr>
          <w:color w:val="000000"/>
          <w:sz w:val="18"/>
          <w:szCs w:val="18"/>
          <w:lang w:val="en-US"/>
        </w:rPr>
        <w:t xml:space="preserve"> </w:t>
      </w:r>
      <w:r w:rsidR="00A45A86">
        <w:rPr>
          <w:color w:val="000000"/>
          <w:sz w:val="18"/>
          <w:szCs w:val="18"/>
          <w:lang w:val="en-US"/>
        </w:rPr>
        <w:t>M</w:t>
      </w:r>
      <w:r>
        <w:rPr>
          <w:color w:val="000000"/>
          <w:sz w:val="18"/>
          <w:szCs w:val="18"/>
          <w:lang w:val="en-US"/>
        </w:rPr>
        <w:t>CNN Architecture</w:t>
      </w:r>
      <w:r>
        <w:rPr>
          <w:color w:val="000000"/>
          <w:sz w:val="18"/>
          <w:szCs w:val="18"/>
        </w:rPr>
        <w:t>.</w:t>
      </w:r>
      <w:bookmarkEnd w:id="217"/>
    </w:p>
    <w:p w14:paraId="0EEE6A00" w14:textId="530E7CD8" w:rsidR="00483DAD" w:rsidRDefault="006D40DB" w:rsidP="001546D3">
      <w:pPr>
        <w:pStyle w:val="BodyText"/>
        <w:jc w:val="both"/>
        <w:rPr>
          <w:color w:val="000000"/>
        </w:rPr>
      </w:pPr>
      <w:r>
        <w:rPr>
          <w:color w:val="000000"/>
        </w:rPr>
        <w:t>As we can see, the structured input is passed to two dense layers each of size 64</w:t>
      </w:r>
      <w:r w:rsidR="007679C4">
        <w:rPr>
          <w:color w:val="000000"/>
        </w:rPr>
        <w:t>, then the result is concatenated to the output of the VCNN architecture</w:t>
      </w:r>
      <w:r w:rsidR="009F5C88">
        <w:rPr>
          <w:color w:val="000000"/>
        </w:rPr>
        <w:t>’s 1</w:t>
      </w:r>
      <w:r w:rsidR="009F5C88" w:rsidRPr="009F5C88">
        <w:rPr>
          <w:color w:val="000000"/>
          <w:vertAlign w:val="superscript"/>
        </w:rPr>
        <w:t>st</w:t>
      </w:r>
      <w:r w:rsidR="009F5C88">
        <w:rPr>
          <w:color w:val="000000"/>
        </w:rPr>
        <w:t xml:space="preserve"> dense layer</w:t>
      </w:r>
      <w:r w:rsidR="007679C4">
        <w:rPr>
          <w:color w:val="000000"/>
        </w:rPr>
        <w:t xml:space="preserve">, then that concatenation is passed to a final </w:t>
      </w:r>
      <w:r w:rsidR="009F5C88">
        <w:rPr>
          <w:color w:val="000000"/>
        </w:rPr>
        <w:t>dense layer.</w:t>
      </w:r>
      <w:r w:rsidR="000B7570">
        <w:rPr>
          <w:color w:val="000000"/>
        </w:rPr>
        <w:t xml:space="preserve"> Moreover, the model’s trainable parameters were </w:t>
      </w:r>
      <w:r w:rsidR="00022491" w:rsidRPr="009541EF">
        <w:rPr>
          <w:color w:val="000000"/>
        </w:rPr>
        <w:t>19,191,305.</w:t>
      </w:r>
    </w:p>
    <w:p w14:paraId="061E21B7" w14:textId="25C238D7" w:rsidR="005134C5" w:rsidRDefault="00F045A3" w:rsidP="00F045A3">
      <w:pPr>
        <w:pStyle w:val="Heading3"/>
        <w:numPr>
          <w:ilvl w:val="2"/>
          <w:numId w:val="1"/>
        </w:numPr>
        <w:jc w:val="both"/>
      </w:pPr>
      <w:bookmarkStart w:id="218" w:name="_Ref137266614"/>
      <w:bookmarkStart w:id="219" w:name="_Toc137266875"/>
      <w:ins w:id="220" w:author="nahla" w:date="2023-06-10T11:53:00Z">
        <w:r>
          <w:t xml:space="preserve">Hierarchical </w:t>
        </w:r>
        <w:proofErr w:type="gramStart"/>
        <w:r>
          <w:t>CNN :</w:t>
        </w:r>
        <w:proofErr w:type="gramEnd"/>
        <w:r>
          <w:t xml:space="preserve"> </w:t>
        </w:r>
      </w:ins>
      <w:r w:rsidR="00F20F0E">
        <w:t>HCNN</w:t>
      </w:r>
      <w:del w:id="221" w:author="nahla" w:date="2023-06-10T11:54:00Z">
        <w:r w:rsidR="00F20F0E" w:rsidDel="00F045A3">
          <w:delText xml:space="preserve">: </w:delText>
        </w:r>
      </w:del>
      <w:del w:id="222" w:author="nahla" w:date="2023-06-10T11:53:00Z">
        <w:r w:rsidR="00F20F0E" w:rsidDel="00F045A3">
          <w:delText>Hierarchical CNN</w:delText>
        </w:r>
        <w:bookmarkEnd w:id="218"/>
        <w:bookmarkEnd w:id="219"/>
        <w:r w:rsidR="005134C5" w:rsidDel="00F045A3">
          <w:delText xml:space="preserve"> </w:delText>
        </w:r>
      </w:del>
    </w:p>
    <w:p w14:paraId="35E0F2D1" w14:textId="37A43905" w:rsidR="005134C5" w:rsidRDefault="00EA5888" w:rsidP="000A4C1A">
      <w:pPr>
        <w:pStyle w:val="BodyText"/>
        <w:jc w:val="both"/>
        <w:rPr>
          <w:color w:val="000000"/>
        </w:rPr>
      </w:pPr>
      <w:r>
        <w:rPr>
          <w:color w:val="000000"/>
        </w:rPr>
        <w:t xml:space="preserve">HCNNs </w:t>
      </w:r>
      <w:r w:rsidRPr="00EA5888">
        <w:rPr>
          <w:color w:val="000000"/>
        </w:rPr>
        <w:t>are designed to handle hierarchical structures in data. They are useful in multi-classification problems where the classes have a hierarchical relationship or a nested structure</w:t>
      </w:r>
      <w:r w:rsidR="00F43459">
        <w:rPr>
          <w:color w:val="000000"/>
        </w:rPr>
        <w:t xml:space="preserve">, which could be applied to our 9 classes in many forms; </w:t>
      </w:r>
      <w:r w:rsidR="001F3919">
        <w:rPr>
          <w:color w:val="000000"/>
        </w:rPr>
        <w:fldChar w:fldCharType="begin"/>
      </w:r>
      <w:r w:rsidR="001F3919">
        <w:rPr>
          <w:color w:val="000000"/>
        </w:rPr>
        <w:instrText xml:space="preserve"> REF _Ref137064546 \h  \* MERGEFORMAT </w:instrText>
      </w:r>
      <w:r w:rsidR="001F3919">
        <w:rPr>
          <w:color w:val="000000"/>
        </w:rPr>
      </w:r>
      <w:r w:rsidR="001F3919">
        <w:rPr>
          <w:color w:val="000000"/>
        </w:rPr>
        <w:fldChar w:fldCharType="separate"/>
      </w:r>
      <w:r w:rsidR="009910D7" w:rsidRPr="009910D7">
        <w:rPr>
          <w:color w:val="000000"/>
        </w:rPr>
        <w:t>Figure 34</w:t>
      </w:r>
      <w:r w:rsidR="001F3919">
        <w:rPr>
          <w:color w:val="000000"/>
        </w:rPr>
        <w:fldChar w:fldCharType="end"/>
      </w:r>
      <w:r w:rsidR="00F43459">
        <w:rPr>
          <w:color w:val="000000"/>
        </w:rPr>
        <w:t xml:space="preserve"> and </w:t>
      </w:r>
      <w:r w:rsidR="001F3919">
        <w:rPr>
          <w:color w:val="000000"/>
        </w:rPr>
        <w:fldChar w:fldCharType="begin"/>
      </w:r>
      <w:r w:rsidR="001F3919">
        <w:rPr>
          <w:color w:val="000000"/>
        </w:rPr>
        <w:instrText xml:space="preserve"> REF _Ref137064550 \h  \* MERGEFORMAT </w:instrText>
      </w:r>
      <w:r w:rsidR="001F3919">
        <w:rPr>
          <w:color w:val="000000"/>
        </w:rPr>
      </w:r>
      <w:r w:rsidR="001F3919">
        <w:rPr>
          <w:color w:val="000000"/>
        </w:rPr>
        <w:fldChar w:fldCharType="separate"/>
      </w:r>
      <w:r w:rsidR="009910D7" w:rsidRPr="009910D7">
        <w:rPr>
          <w:color w:val="000000"/>
        </w:rPr>
        <w:t>Figure 35</w:t>
      </w:r>
      <w:r w:rsidR="001F3919">
        <w:rPr>
          <w:color w:val="000000"/>
        </w:rPr>
        <w:fldChar w:fldCharType="end"/>
      </w:r>
      <w:r w:rsidR="00F43459">
        <w:rPr>
          <w:color w:val="000000"/>
        </w:rPr>
        <w:t xml:space="preserve"> are examples of possible hierarchy trees</w:t>
      </w:r>
      <w:r w:rsidR="009D536C">
        <w:rPr>
          <w:color w:val="000000"/>
        </w:rPr>
        <w:t xml:space="preserve">; </w:t>
      </w:r>
      <w:r w:rsidR="00EB2368">
        <w:rPr>
          <w:color w:val="000000"/>
        </w:rPr>
        <w:t xml:space="preserve">they are </w:t>
      </w:r>
      <w:r w:rsidR="00CE077E">
        <w:rPr>
          <w:color w:val="000000"/>
        </w:rPr>
        <w:t>named</w:t>
      </w:r>
      <w:r w:rsidR="00EB2368">
        <w:rPr>
          <w:color w:val="000000"/>
        </w:rPr>
        <w:t xml:space="preserve"> single and two level hierarchy</w:t>
      </w:r>
      <w:r w:rsidR="00CE077E">
        <w:rPr>
          <w:color w:val="000000"/>
        </w:rPr>
        <w:t xml:space="preserve"> respectively</w:t>
      </w:r>
      <w:r w:rsidR="009D536C">
        <w:rPr>
          <w:color w:val="000000"/>
        </w:rPr>
        <w:t>, as we must have at least one output layer, so we don’t count</w:t>
      </w:r>
      <w:r w:rsidR="00CE077E">
        <w:rPr>
          <w:color w:val="000000"/>
        </w:rPr>
        <w:t xml:space="preserve"> that root output layer</w:t>
      </w:r>
      <w:r w:rsidR="009D536C">
        <w:rPr>
          <w:color w:val="000000"/>
        </w:rPr>
        <w:t>.</w:t>
      </w:r>
      <w:r w:rsidR="000A4C1A">
        <w:rPr>
          <w:color w:val="000000"/>
        </w:rPr>
        <w:t xml:space="preserve"> However, given the constraint on time and resources, we’ve only had time to train one version of HCNN (called “m03”) which used the single level hierarchy tree shown in </w:t>
      </w:r>
      <w:r w:rsidR="001F3919">
        <w:rPr>
          <w:color w:val="000000"/>
        </w:rPr>
        <w:fldChar w:fldCharType="begin"/>
      </w:r>
      <w:r w:rsidR="001F3919">
        <w:rPr>
          <w:color w:val="000000"/>
        </w:rPr>
        <w:instrText xml:space="preserve"> REF _Ref137064546 \h  \* MERGEFORMAT </w:instrText>
      </w:r>
      <w:r w:rsidR="001F3919">
        <w:rPr>
          <w:color w:val="000000"/>
        </w:rPr>
      </w:r>
      <w:r w:rsidR="001F3919">
        <w:rPr>
          <w:color w:val="000000"/>
        </w:rPr>
        <w:fldChar w:fldCharType="separate"/>
      </w:r>
      <w:r w:rsidR="009910D7" w:rsidRPr="009910D7">
        <w:rPr>
          <w:color w:val="000000"/>
        </w:rPr>
        <w:t>Figure 34</w:t>
      </w:r>
      <w:r w:rsidR="001F3919">
        <w:rPr>
          <w:color w:val="000000"/>
        </w:rPr>
        <w:fldChar w:fldCharType="end"/>
      </w:r>
      <w:r w:rsidR="000A4C1A">
        <w:rPr>
          <w:color w:val="000000"/>
        </w:rPr>
        <w:t>.</w:t>
      </w:r>
    </w:p>
    <w:p w14:paraId="030A17F8" w14:textId="2A89281B" w:rsidR="006B6E62" w:rsidRDefault="00CE077E" w:rsidP="006B6E62">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6AD4591D" wp14:editId="61360E89">
            <wp:extent cx="1930667" cy="2209800"/>
            <wp:effectExtent l="0" t="0" r="0" b="0"/>
            <wp:docPr id="13988374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37452" name="Picture 1" descr="A screenshot of a computer&#10;&#10;Description automatically generated with medium confidence"/>
                    <pic:cNvPicPr/>
                  </pic:nvPicPr>
                  <pic:blipFill>
                    <a:blip r:embed="rId48"/>
                    <a:stretch>
                      <a:fillRect/>
                    </a:stretch>
                  </pic:blipFill>
                  <pic:spPr>
                    <a:xfrm>
                      <a:off x="0" y="0"/>
                      <a:ext cx="1942440" cy="2223275"/>
                    </a:xfrm>
                    <a:prstGeom prst="rect">
                      <a:avLst/>
                    </a:prstGeom>
                  </pic:spPr>
                </pic:pic>
              </a:graphicData>
            </a:graphic>
          </wp:inline>
        </w:drawing>
      </w:r>
    </w:p>
    <w:p w14:paraId="35462949" w14:textId="55FC63E6" w:rsidR="006B6E62" w:rsidRPr="00D909F3" w:rsidRDefault="006B6E62" w:rsidP="006B6E62">
      <w:pPr>
        <w:pBdr>
          <w:top w:val="nil"/>
          <w:left w:val="nil"/>
          <w:bottom w:val="nil"/>
          <w:right w:val="nil"/>
          <w:between w:val="nil"/>
        </w:pBdr>
        <w:tabs>
          <w:tab w:val="left" w:pos="900"/>
        </w:tabs>
        <w:spacing w:after="240"/>
        <w:ind w:left="567" w:firstLine="0"/>
        <w:jc w:val="center"/>
        <w:rPr>
          <w:color w:val="000000"/>
          <w:sz w:val="18"/>
          <w:szCs w:val="18"/>
        </w:rPr>
      </w:pPr>
      <w:bookmarkStart w:id="223" w:name="_Ref137064546"/>
      <w:bookmarkStart w:id="224" w:name="_Toc13726694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34</w:t>
      </w:r>
      <w:r w:rsidRPr="00B13FF1">
        <w:rPr>
          <w:color w:val="000000"/>
          <w:sz w:val="18"/>
          <w:szCs w:val="18"/>
        </w:rPr>
        <w:fldChar w:fldCharType="end"/>
      </w:r>
      <w:bookmarkEnd w:id="223"/>
      <w:r w:rsidRPr="00B13FF1">
        <w:rPr>
          <w:color w:val="000000"/>
          <w:sz w:val="18"/>
          <w:szCs w:val="18"/>
          <w:lang w:val="en-US"/>
        </w:rPr>
        <w:t>.</w:t>
      </w:r>
      <w:r>
        <w:rPr>
          <w:color w:val="000000"/>
          <w:sz w:val="18"/>
          <w:szCs w:val="18"/>
          <w:lang w:val="en-US"/>
        </w:rPr>
        <w:t xml:space="preserve"> A single level hierarchy tree</w:t>
      </w:r>
      <w:r>
        <w:rPr>
          <w:color w:val="000000"/>
          <w:sz w:val="18"/>
          <w:szCs w:val="18"/>
        </w:rPr>
        <w:t>.</w:t>
      </w:r>
      <w:bookmarkEnd w:id="224"/>
    </w:p>
    <w:p w14:paraId="17C125C4" w14:textId="1C1C00E9" w:rsidR="006B6E62" w:rsidRDefault="00191837" w:rsidP="006B6E62">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795BAF20" wp14:editId="3300241F">
            <wp:extent cx="2002204" cy="2777067"/>
            <wp:effectExtent l="0" t="0" r="0" b="4445"/>
            <wp:docPr id="181790219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02190" name="Picture 1" descr="A picture containing text, screenshot, font, number&#10;&#10;Description automatically generated"/>
                    <pic:cNvPicPr/>
                  </pic:nvPicPr>
                  <pic:blipFill>
                    <a:blip r:embed="rId49"/>
                    <a:stretch>
                      <a:fillRect/>
                    </a:stretch>
                  </pic:blipFill>
                  <pic:spPr>
                    <a:xfrm>
                      <a:off x="0" y="0"/>
                      <a:ext cx="2017824" cy="2798733"/>
                    </a:xfrm>
                    <a:prstGeom prst="rect">
                      <a:avLst/>
                    </a:prstGeom>
                  </pic:spPr>
                </pic:pic>
              </a:graphicData>
            </a:graphic>
          </wp:inline>
        </w:drawing>
      </w:r>
    </w:p>
    <w:p w14:paraId="67D2A1B9" w14:textId="06FB17AF" w:rsidR="006B6E62" w:rsidRPr="00D909F3" w:rsidRDefault="006B6E62" w:rsidP="006B6E62">
      <w:pPr>
        <w:pBdr>
          <w:top w:val="nil"/>
          <w:left w:val="nil"/>
          <w:bottom w:val="nil"/>
          <w:right w:val="nil"/>
          <w:between w:val="nil"/>
        </w:pBdr>
        <w:tabs>
          <w:tab w:val="left" w:pos="900"/>
        </w:tabs>
        <w:spacing w:after="240"/>
        <w:ind w:left="567" w:firstLine="0"/>
        <w:jc w:val="center"/>
        <w:rPr>
          <w:color w:val="000000"/>
          <w:sz w:val="18"/>
          <w:szCs w:val="18"/>
        </w:rPr>
      </w:pPr>
      <w:bookmarkStart w:id="225" w:name="_Ref137064550"/>
      <w:bookmarkStart w:id="226" w:name="_Toc13726694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35</w:t>
      </w:r>
      <w:r w:rsidRPr="00B13FF1">
        <w:rPr>
          <w:color w:val="000000"/>
          <w:sz w:val="18"/>
          <w:szCs w:val="18"/>
        </w:rPr>
        <w:fldChar w:fldCharType="end"/>
      </w:r>
      <w:bookmarkEnd w:id="225"/>
      <w:r w:rsidRPr="00B13FF1">
        <w:rPr>
          <w:color w:val="000000"/>
          <w:sz w:val="18"/>
          <w:szCs w:val="18"/>
          <w:lang w:val="en-US"/>
        </w:rPr>
        <w:t>.</w:t>
      </w:r>
      <w:r>
        <w:rPr>
          <w:color w:val="000000"/>
          <w:sz w:val="18"/>
          <w:szCs w:val="18"/>
          <w:lang w:val="en-US"/>
        </w:rPr>
        <w:t xml:space="preserve"> A </w:t>
      </w:r>
      <w:r w:rsidR="00191837">
        <w:rPr>
          <w:color w:val="000000"/>
          <w:sz w:val="18"/>
          <w:szCs w:val="18"/>
          <w:lang w:val="en-US"/>
        </w:rPr>
        <w:t>two-level</w:t>
      </w:r>
      <w:r>
        <w:rPr>
          <w:color w:val="000000"/>
          <w:sz w:val="18"/>
          <w:szCs w:val="18"/>
          <w:lang w:val="en-US"/>
        </w:rPr>
        <w:t xml:space="preserve"> hierarchy tree.</w:t>
      </w:r>
      <w:bookmarkEnd w:id="226"/>
    </w:p>
    <w:p w14:paraId="04884697" w14:textId="125952E2" w:rsidR="00511855" w:rsidRDefault="001F3919" w:rsidP="001D33DF">
      <w:pPr>
        <w:pStyle w:val="BodyText"/>
        <w:jc w:val="both"/>
        <w:rPr>
          <w:color w:val="000000"/>
        </w:rPr>
      </w:pPr>
      <w:r>
        <w:rPr>
          <w:color w:val="000000"/>
        </w:rPr>
        <w:t>Moreover, a third-party library</w:t>
      </w:r>
      <w:r w:rsidR="0088525C">
        <w:rPr>
          <w:color w:val="000000"/>
        </w:rPr>
        <w:t xml:space="preserve"> called “simple</w:t>
      </w:r>
      <w:r w:rsidR="007D7645">
        <w:rPr>
          <w:color w:val="000000"/>
        </w:rPr>
        <w:t>-h</w:t>
      </w:r>
      <w:r w:rsidR="0088525C">
        <w:rPr>
          <w:color w:val="000000"/>
        </w:rPr>
        <w:t>ierarchy”</w:t>
      </w:r>
      <w:r w:rsidR="0028286B">
        <w:rPr>
          <w:color w:val="000000"/>
        </w:rPr>
        <w:t xml:space="preserve"> </w:t>
      </w:r>
      <w:r w:rsidR="00DB6AF3">
        <w:rPr>
          <w:color w:val="000000"/>
        </w:rPr>
        <w:fldChar w:fldCharType="begin"/>
      </w:r>
      <w:r w:rsidR="001D33DF">
        <w:rPr>
          <w:color w:val="000000"/>
        </w:rPr>
        <w:instrText xml:space="preserve"> ADDIN ZOTERO_ITEM CSL_CITATION {"citationID":"aofcfgfm52","properties":{"formattedCitation":"[44]","plainCitation":"[44]","noteIndex":0},"citationItems":[{"id":1107,"uris":["http://zotero.org/users/7276241/items/QK2RJ4AR"],"itemData":{"id":1107,"type":"software","abstract":"A python package adding basic hierarchal networks in pytorch for classification tasks. It implements a simple hierarchal network structure based on feed-backward outputs.","genre":"Python","license":"MIT","note":"original-date: 2020-11-27T03:35:42Z","source":"GitHub","title":"simple-hierarchy","URL":"https://github.com/rajivsarvepalli/SimpleHierarchy","author":[{"family":"Sarvepalli","given":"Rajiv"}],"accessed":{"date-parts":[["2023",6,7]]},"issued":{"date-parts":[["2021",10,3]]}}}],"schema":"https://github.com/citation-style-language/schema/raw/master/csl-citation.json"} </w:instrText>
      </w:r>
      <w:r w:rsidR="00DB6AF3">
        <w:rPr>
          <w:color w:val="000000"/>
        </w:rPr>
        <w:fldChar w:fldCharType="separate"/>
      </w:r>
      <w:r w:rsidR="001D33DF" w:rsidRPr="001D33DF">
        <w:t>[44]</w:t>
      </w:r>
      <w:r w:rsidR="00DB6AF3">
        <w:rPr>
          <w:color w:val="000000"/>
        </w:rPr>
        <w:fldChar w:fldCharType="end"/>
      </w:r>
      <w:r>
        <w:rPr>
          <w:color w:val="000000"/>
        </w:rPr>
        <w:t xml:space="preserve"> was used to construct the </w:t>
      </w:r>
      <w:r w:rsidR="0088525C">
        <w:rPr>
          <w:color w:val="000000"/>
        </w:rPr>
        <w:t xml:space="preserve">basic structure of the HCNN </w:t>
      </w:r>
      <w:r w:rsidR="0028286B">
        <w:rPr>
          <w:color w:val="000000"/>
        </w:rPr>
        <w:t xml:space="preserve">shown </w:t>
      </w:r>
      <w:r w:rsidR="00A75E9D">
        <w:rPr>
          <w:color w:val="000000"/>
        </w:rPr>
        <w:t>as s</w:t>
      </w:r>
      <w:r w:rsidR="00511855">
        <w:rPr>
          <w:color w:val="000000"/>
        </w:rPr>
        <w:t xml:space="preserve">hown in </w:t>
      </w:r>
      <w:r w:rsidR="002A18A2">
        <w:rPr>
          <w:color w:val="000000"/>
        </w:rPr>
        <w:fldChar w:fldCharType="begin"/>
      </w:r>
      <w:r w:rsidR="002A18A2">
        <w:rPr>
          <w:color w:val="000000"/>
        </w:rPr>
        <w:instrText xml:space="preserve"> REF _Ref137069883 \h  \* MERGEFORMAT </w:instrText>
      </w:r>
      <w:r w:rsidR="002A18A2">
        <w:rPr>
          <w:color w:val="000000"/>
        </w:rPr>
      </w:r>
      <w:r w:rsidR="002A18A2">
        <w:rPr>
          <w:color w:val="000000"/>
        </w:rPr>
        <w:fldChar w:fldCharType="separate"/>
      </w:r>
      <w:r w:rsidR="009910D7" w:rsidRPr="009910D7">
        <w:rPr>
          <w:color w:val="000000"/>
        </w:rPr>
        <w:t>Figure 36</w:t>
      </w:r>
      <w:r w:rsidR="002A18A2">
        <w:rPr>
          <w:color w:val="000000"/>
        </w:rPr>
        <w:fldChar w:fldCharType="end"/>
      </w:r>
      <w:r w:rsidR="00511855">
        <w:rPr>
          <w:color w:val="000000"/>
        </w:rPr>
        <w:t xml:space="preserve"> </w:t>
      </w:r>
      <w:r w:rsidR="0028286B">
        <w:rPr>
          <w:color w:val="000000"/>
        </w:rPr>
        <w:t>and visualized in</w:t>
      </w:r>
      <w:r w:rsidR="002A18A2">
        <w:rPr>
          <w:color w:val="000000"/>
        </w:rPr>
        <w:t xml:space="preserve"> </w:t>
      </w:r>
      <w:r w:rsidR="002A18A2">
        <w:rPr>
          <w:color w:val="000000"/>
        </w:rPr>
        <w:fldChar w:fldCharType="begin"/>
      </w:r>
      <w:r w:rsidR="002A18A2">
        <w:rPr>
          <w:color w:val="000000"/>
        </w:rPr>
        <w:instrText xml:space="preserve"> REF _Ref137069930 \h  \* MERGEFORMAT </w:instrText>
      </w:r>
      <w:r w:rsidR="002A18A2">
        <w:rPr>
          <w:color w:val="000000"/>
        </w:rPr>
      </w:r>
      <w:r w:rsidR="002A18A2">
        <w:rPr>
          <w:color w:val="000000"/>
        </w:rPr>
        <w:fldChar w:fldCharType="separate"/>
      </w:r>
      <w:r w:rsidR="009910D7" w:rsidRPr="009910D7">
        <w:rPr>
          <w:color w:val="000000"/>
        </w:rPr>
        <w:t>Figure 37</w:t>
      </w:r>
      <w:r w:rsidR="002A18A2">
        <w:rPr>
          <w:color w:val="000000"/>
        </w:rPr>
        <w:fldChar w:fldCharType="end"/>
      </w:r>
      <w:r w:rsidR="0028286B">
        <w:rPr>
          <w:color w:val="000000"/>
        </w:rPr>
        <w:t xml:space="preserve"> </w:t>
      </w:r>
      <w:r w:rsidR="00511855">
        <w:rPr>
          <w:color w:val="000000"/>
        </w:rPr>
        <w:t xml:space="preserve">(1 depth layer) and </w:t>
      </w:r>
      <w:r w:rsidR="002A18A2">
        <w:rPr>
          <w:color w:val="000000"/>
        </w:rPr>
        <w:fldChar w:fldCharType="begin"/>
      </w:r>
      <w:r w:rsidR="002A18A2">
        <w:rPr>
          <w:color w:val="000000"/>
        </w:rPr>
        <w:instrText xml:space="preserve"> REF _Ref137069941 \h  \* MERGEFORMAT </w:instrText>
      </w:r>
      <w:r w:rsidR="002A18A2">
        <w:rPr>
          <w:color w:val="000000"/>
        </w:rPr>
      </w:r>
      <w:r w:rsidR="002A18A2">
        <w:rPr>
          <w:color w:val="000000"/>
        </w:rPr>
        <w:fldChar w:fldCharType="separate"/>
      </w:r>
      <w:r w:rsidR="009910D7" w:rsidRPr="009910D7">
        <w:rPr>
          <w:color w:val="000000"/>
        </w:rPr>
        <w:t>Figure 38</w:t>
      </w:r>
      <w:r w:rsidR="002A18A2">
        <w:rPr>
          <w:color w:val="000000"/>
        </w:rPr>
        <w:fldChar w:fldCharType="end"/>
      </w:r>
      <w:r w:rsidR="00511855">
        <w:rPr>
          <w:color w:val="000000"/>
        </w:rPr>
        <w:t xml:space="preserve"> (2 depth layers).</w:t>
      </w:r>
      <w:r w:rsidR="00BD6561">
        <w:rPr>
          <w:color w:val="000000"/>
        </w:rPr>
        <w:t xml:space="preserve"> Also, in case of confusion, consider </w:t>
      </w:r>
      <w:r w:rsidR="002A18A2">
        <w:rPr>
          <w:color w:val="000000"/>
        </w:rPr>
        <w:fldChar w:fldCharType="begin"/>
      </w:r>
      <w:r w:rsidR="002A18A2">
        <w:rPr>
          <w:color w:val="000000"/>
        </w:rPr>
        <w:instrText xml:space="preserve"> REF _Ref137069947 \h  \* MERGEFORMAT </w:instrText>
      </w:r>
      <w:r w:rsidR="002A18A2">
        <w:rPr>
          <w:color w:val="000000"/>
        </w:rPr>
      </w:r>
      <w:r w:rsidR="002A18A2">
        <w:rPr>
          <w:color w:val="000000"/>
        </w:rPr>
        <w:fldChar w:fldCharType="separate"/>
      </w:r>
      <w:r w:rsidR="009910D7" w:rsidRPr="009910D7">
        <w:rPr>
          <w:color w:val="000000"/>
        </w:rPr>
        <w:t>Figure 39</w:t>
      </w:r>
      <w:r w:rsidR="002A18A2">
        <w:rPr>
          <w:color w:val="000000"/>
        </w:rPr>
        <w:fldChar w:fldCharType="end"/>
      </w:r>
      <w:r w:rsidR="00DA6FDB">
        <w:rPr>
          <w:color w:val="000000"/>
        </w:rPr>
        <w:t xml:space="preserve"> which resembles </w:t>
      </w:r>
      <w:r w:rsidR="002A18A2">
        <w:rPr>
          <w:color w:val="000000"/>
        </w:rPr>
        <w:fldChar w:fldCharType="begin"/>
      </w:r>
      <w:r w:rsidR="002A18A2">
        <w:rPr>
          <w:color w:val="000000"/>
        </w:rPr>
        <w:instrText xml:space="preserve"> REF _Ref137069941 \h  \* MERGEFORMAT </w:instrText>
      </w:r>
      <w:r w:rsidR="002A18A2">
        <w:rPr>
          <w:color w:val="000000"/>
        </w:rPr>
      </w:r>
      <w:r w:rsidR="002A18A2">
        <w:rPr>
          <w:color w:val="000000"/>
        </w:rPr>
        <w:fldChar w:fldCharType="separate"/>
      </w:r>
      <w:r w:rsidR="009910D7" w:rsidRPr="009910D7">
        <w:rPr>
          <w:color w:val="000000"/>
        </w:rPr>
        <w:t>Figure 38</w:t>
      </w:r>
      <w:r w:rsidR="002A18A2">
        <w:rPr>
          <w:color w:val="000000"/>
        </w:rPr>
        <w:fldChar w:fldCharType="end"/>
      </w:r>
      <w:r w:rsidR="00DA6FDB">
        <w:rPr>
          <w:color w:val="000000"/>
        </w:rPr>
        <w:t xml:space="preserve"> but </w:t>
      </w:r>
      <w:r w:rsidR="00F51DBD">
        <w:rPr>
          <w:color w:val="000000"/>
        </w:rPr>
        <w:t xml:space="preserve">with </w:t>
      </w:r>
      <w:r w:rsidR="00DA6FDB">
        <w:rPr>
          <w:color w:val="000000"/>
        </w:rPr>
        <w:t>arbitrary number of layers just to illustrate the concept of HCNNs.</w:t>
      </w:r>
    </w:p>
    <w:p w14:paraId="314FFCF2" w14:textId="126A2AEF" w:rsidR="00511855" w:rsidRDefault="00B43847" w:rsidP="00511855">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0DFDC122" wp14:editId="50A78CE1">
            <wp:extent cx="4852860" cy="4715933"/>
            <wp:effectExtent l="0" t="0" r="5080" b="8890"/>
            <wp:docPr id="180801610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16105" name="Picture 1" descr="A screenshot of a computer program&#10;&#10;Description automatically generated with medium confidence"/>
                    <pic:cNvPicPr/>
                  </pic:nvPicPr>
                  <pic:blipFill>
                    <a:blip r:embed="rId50"/>
                    <a:stretch>
                      <a:fillRect/>
                    </a:stretch>
                  </pic:blipFill>
                  <pic:spPr>
                    <a:xfrm>
                      <a:off x="0" y="0"/>
                      <a:ext cx="4932995" cy="4793807"/>
                    </a:xfrm>
                    <a:prstGeom prst="rect">
                      <a:avLst/>
                    </a:prstGeom>
                  </pic:spPr>
                </pic:pic>
              </a:graphicData>
            </a:graphic>
          </wp:inline>
        </w:drawing>
      </w:r>
    </w:p>
    <w:p w14:paraId="1ED6CBAA" w14:textId="4C9D703C" w:rsidR="00511855" w:rsidRPr="00B43847" w:rsidRDefault="00511855" w:rsidP="00B43847">
      <w:pPr>
        <w:pBdr>
          <w:top w:val="nil"/>
          <w:left w:val="nil"/>
          <w:bottom w:val="nil"/>
          <w:right w:val="nil"/>
          <w:between w:val="nil"/>
        </w:pBdr>
        <w:tabs>
          <w:tab w:val="left" w:pos="900"/>
        </w:tabs>
        <w:spacing w:after="240"/>
        <w:ind w:left="567" w:firstLine="0"/>
        <w:jc w:val="center"/>
        <w:rPr>
          <w:color w:val="000000"/>
          <w:sz w:val="18"/>
          <w:szCs w:val="18"/>
        </w:rPr>
      </w:pPr>
      <w:bookmarkStart w:id="227" w:name="_Ref137069883"/>
      <w:bookmarkStart w:id="228" w:name="_Toc13726694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36</w:t>
      </w:r>
      <w:r w:rsidRPr="00B13FF1">
        <w:rPr>
          <w:color w:val="000000"/>
          <w:sz w:val="18"/>
          <w:szCs w:val="18"/>
        </w:rPr>
        <w:fldChar w:fldCharType="end"/>
      </w:r>
      <w:bookmarkEnd w:id="227"/>
      <w:r w:rsidRPr="00B13FF1">
        <w:rPr>
          <w:color w:val="000000"/>
          <w:sz w:val="18"/>
          <w:szCs w:val="18"/>
          <w:lang w:val="en-US"/>
        </w:rPr>
        <w:t>.</w:t>
      </w:r>
      <w:r>
        <w:rPr>
          <w:color w:val="000000"/>
          <w:sz w:val="18"/>
          <w:szCs w:val="18"/>
          <w:lang w:val="en-US"/>
        </w:rPr>
        <w:t xml:space="preserve"> </w:t>
      </w:r>
      <w:r w:rsidR="00647638">
        <w:rPr>
          <w:color w:val="000000"/>
          <w:sz w:val="18"/>
          <w:szCs w:val="18"/>
          <w:lang w:val="en-US"/>
        </w:rPr>
        <w:t xml:space="preserve">HCNN </w:t>
      </w:r>
      <w:r w:rsidR="000B059C">
        <w:rPr>
          <w:color w:val="000000"/>
          <w:sz w:val="18"/>
          <w:szCs w:val="18"/>
          <w:lang w:val="en-US"/>
        </w:rPr>
        <w:t xml:space="preserve">Architecture: </w:t>
      </w:r>
      <w:r w:rsidR="00647638">
        <w:rPr>
          <w:color w:val="000000"/>
          <w:sz w:val="18"/>
          <w:szCs w:val="18"/>
          <w:lang w:val="en-US"/>
        </w:rPr>
        <w:t>depth of 1</w:t>
      </w:r>
      <w:r w:rsidR="000B059C">
        <w:rPr>
          <w:color w:val="000000"/>
          <w:sz w:val="18"/>
          <w:szCs w:val="18"/>
          <w:lang w:val="en-US"/>
        </w:rPr>
        <w:t xml:space="preserve"> and</w:t>
      </w:r>
      <w:r w:rsidR="00647638">
        <w:rPr>
          <w:color w:val="000000"/>
          <w:sz w:val="18"/>
          <w:szCs w:val="18"/>
          <w:lang w:val="en-US"/>
        </w:rPr>
        <w:t xml:space="preserve"> visualized by code</w:t>
      </w:r>
      <w:r>
        <w:rPr>
          <w:color w:val="000000"/>
          <w:sz w:val="18"/>
          <w:szCs w:val="18"/>
          <w:lang w:val="en-US"/>
        </w:rPr>
        <w:t>.</w:t>
      </w:r>
      <w:bookmarkEnd w:id="228"/>
    </w:p>
    <w:p w14:paraId="68DF1932" w14:textId="07CEFF6E" w:rsidR="00511855" w:rsidRDefault="004B6BB7" w:rsidP="00511855">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2B29DCEE" wp14:editId="04EDBC03">
            <wp:extent cx="4225802" cy="4724400"/>
            <wp:effectExtent l="0" t="0" r="3810" b="0"/>
            <wp:docPr id="1605977022"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7022" name="Picture 1" descr="A picture containing text, diagram, line, screenshot&#10;&#10;Description automatically generated"/>
                    <pic:cNvPicPr/>
                  </pic:nvPicPr>
                  <pic:blipFill>
                    <a:blip r:embed="rId51"/>
                    <a:stretch>
                      <a:fillRect/>
                    </a:stretch>
                  </pic:blipFill>
                  <pic:spPr>
                    <a:xfrm>
                      <a:off x="0" y="0"/>
                      <a:ext cx="4262453" cy="4765376"/>
                    </a:xfrm>
                    <a:prstGeom prst="rect">
                      <a:avLst/>
                    </a:prstGeom>
                  </pic:spPr>
                </pic:pic>
              </a:graphicData>
            </a:graphic>
          </wp:inline>
        </w:drawing>
      </w:r>
    </w:p>
    <w:p w14:paraId="3CF6F343" w14:textId="46DCAFA1" w:rsidR="00511855" w:rsidRPr="00511855" w:rsidRDefault="00511855" w:rsidP="00511855">
      <w:pPr>
        <w:pBdr>
          <w:top w:val="nil"/>
          <w:left w:val="nil"/>
          <w:bottom w:val="nil"/>
          <w:right w:val="nil"/>
          <w:between w:val="nil"/>
        </w:pBdr>
        <w:tabs>
          <w:tab w:val="left" w:pos="900"/>
        </w:tabs>
        <w:spacing w:after="240"/>
        <w:ind w:left="567" w:firstLine="0"/>
        <w:jc w:val="center"/>
        <w:rPr>
          <w:color w:val="000000"/>
          <w:sz w:val="18"/>
          <w:szCs w:val="18"/>
        </w:rPr>
      </w:pPr>
      <w:bookmarkStart w:id="229" w:name="_Ref137069930"/>
      <w:bookmarkStart w:id="230" w:name="_Toc13726694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37</w:t>
      </w:r>
      <w:r w:rsidRPr="00B13FF1">
        <w:rPr>
          <w:color w:val="000000"/>
          <w:sz w:val="18"/>
          <w:szCs w:val="18"/>
        </w:rPr>
        <w:fldChar w:fldCharType="end"/>
      </w:r>
      <w:bookmarkEnd w:id="229"/>
      <w:r w:rsidRPr="00B13FF1">
        <w:rPr>
          <w:color w:val="000000"/>
          <w:sz w:val="18"/>
          <w:szCs w:val="18"/>
          <w:lang w:val="en-US"/>
        </w:rPr>
        <w:t>.</w:t>
      </w:r>
      <w:r>
        <w:rPr>
          <w:color w:val="000000"/>
          <w:sz w:val="18"/>
          <w:szCs w:val="18"/>
          <w:lang w:val="en-US"/>
        </w:rPr>
        <w:t xml:space="preserve"> </w:t>
      </w:r>
      <w:r w:rsidR="00647638">
        <w:rPr>
          <w:color w:val="000000"/>
          <w:sz w:val="18"/>
          <w:szCs w:val="18"/>
          <w:lang w:val="en-US"/>
        </w:rPr>
        <w:t xml:space="preserve">HCNN </w:t>
      </w:r>
      <w:r w:rsidR="000B059C">
        <w:rPr>
          <w:color w:val="000000"/>
          <w:sz w:val="18"/>
          <w:szCs w:val="18"/>
          <w:lang w:val="en-US"/>
        </w:rPr>
        <w:t xml:space="preserve">Architecture: </w:t>
      </w:r>
      <w:r w:rsidR="00647638">
        <w:rPr>
          <w:color w:val="000000"/>
          <w:sz w:val="18"/>
          <w:szCs w:val="18"/>
          <w:lang w:val="en-US"/>
        </w:rPr>
        <w:t>depth of 1</w:t>
      </w:r>
      <w:r>
        <w:rPr>
          <w:color w:val="000000"/>
          <w:sz w:val="18"/>
          <w:szCs w:val="18"/>
          <w:lang w:val="en-US"/>
        </w:rPr>
        <w:t>.</w:t>
      </w:r>
      <w:bookmarkEnd w:id="230"/>
    </w:p>
    <w:p w14:paraId="67D1C1E2" w14:textId="7C6D88CF" w:rsidR="00511855" w:rsidRDefault="00A91DE0" w:rsidP="00A91DE0">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11267ABE" wp14:editId="04F710AA">
            <wp:extent cx="6259341" cy="8263467"/>
            <wp:effectExtent l="0" t="0" r="8255" b="4445"/>
            <wp:docPr id="563731495"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31495" name="Picture 1" descr="A picture containing text, screenshot, diagram, parallel&#10;&#10;Description automatically generated"/>
                    <pic:cNvPicPr/>
                  </pic:nvPicPr>
                  <pic:blipFill>
                    <a:blip r:embed="rId52"/>
                    <a:stretch>
                      <a:fillRect/>
                    </a:stretch>
                  </pic:blipFill>
                  <pic:spPr>
                    <a:xfrm>
                      <a:off x="0" y="0"/>
                      <a:ext cx="6268079" cy="8275003"/>
                    </a:xfrm>
                    <a:prstGeom prst="rect">
                      <a:avLst/>
                    </a:prstGeom>
                  </pic:spPr>
                </pic:pic>
              </a:graphicData>
            </a:graphic>
          </wp:inline>
        </w:drawing>
      </w:r>
    </w:p>
    <w:p w14:paraId="338A9DBA" w14:textId="3B85A908" w:rsidR="00511855" w:rsidRPr="00511855" w:rsidRDefault="00511855" w:rsidP="00511855">
      <w:pPr>
        <w:pBdr>
          <w:top w:val="nil"/>
          <w:left w:val="nil"/>
          <w:bottom w:val="nil"/>
          <w:right w:val="nil"/>
          <w:between w:val="nil"/>
        </w:pBdr>
        <w:tabs>
          <w:tab w:val="left" w:pos="900"/>
        </w:tabs>
        <w:spacing w:after="240"/>
        <w:ind w:left="567" w:firstLine="0"/>
        <w:jc w:val="center"/>
        <w:rPr>
          <w:color w:val="000000"/>
          <w:sz w:val="18"/>
          <w:szCs w:val="18"/>
        </w:rPr>
      </w:pPr>
      <w:bookmarkStart w:id="231" w:name="_Ref137069941"/>
      <w:bookmarkStart w:id="232" w:name="_Toc13726694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38</w:t>
      </w:r>
      <w:r w:rsidRPr="00B13FF1">
        <w:rPr>
          <w:color w:val="000000"/>
          <w:sz w:val="18"/>
          <w:szCs w:val="18"/>
        </w:rPr>
        <w:fldChar w:fldCharType="end"/>
      </w:r>
      <w:bookmarkEnd w:id="231"/>
      <w:r w:rsidRPr="00B13FF1">
        <w:rPr>
          <w:color w:val="000000"/>
          <w:sz w:val="18"/>
          <w:szCs w:val="18"/>
          <w:lang w:val="en-US"/>
        </w:rPr>
        <w:t>.</w:t>
      </w:r>
      <w:r>
        <w:rPr>
          <w:color w:val="000000"/>
          <w:sz w:val="18"/>
          <w:szCs w:val="18"/>
          <w:lang w:val="en-US"/>
        </w:rPr>
        <w:t xml:space="preserve"> </w:t>
      </w:r>
      <w:r w:rsidR="00647638">
        <w:rPr>
          <w:color w:val="000000"/>
          <w:sz w:val="18"/>
          <w:szCs w:val="18"/>
          <w:lang w:val="en-US"/>
        </w:rPr>
        <w:t>HCNN</w:t>
      </w:r>
      <w:r w:rsidR="000B059C">
        <w:rPr>
          <w:color w:val="000000"/>
          <w:sz w:val="18"/>
          <w:szCs w:val="18"/>
          <w:lang w:val="en-US"/>
        </w:rPr>
        <w:t xml:space="preserve"> Architecture:</w:t>
      </w:r>
      <w:r w:rsidR="00647638">
        <w:rPr>
          <w:color w:val="000000"/>
          <w:sz w:val="18"/>
          <w:szCs w:val="18"/>
          <w:lang w:val="en-US"/>
        </w:rPr>
        <w:t xml:space="preserve"> depth of 2</w:t>
      </w:r>
      <w:r>
        <w:rPr>
          <w:color w:val="000000"/>
          <w:sz w:val="18"/>
          <w:szCs w:val="18"/>
          <w:lang w:val="en-US"/>
        </w:rPr>
        <w:t>.</w:t>
      </w:r>
      <w:bookmarkEnd w:id="232"/>
    </w:p>
    <w:p w14:paraId="2CCF7251" w14:textId="74EF9CB5" w:rsidR="006A3C38" w:rsidRDefault="007D25C4" w:rsidP="006A3C38">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2B7C6039" wp14:editId="0F99D931">
            <wp:extent cx="5687698" cy="2142067"/>
            <wp:effectExtent l="0" t="0" r="8255" b="0"/>
            <wp:docPr id="1261148872" name="Picture 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48872" name="Picture 4" descr="A screenshot of a video gam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93044" cy="2144080"/>
                    </a:xfrm>
                    <a:prstGeom prst="rect">
                      <a:avLst/>
                    </a:prstGeom>
                    <a:noFill/>
                    <a:ln>
                      <a:noFill/>
                    </a:ln>
                  </pic:spPr>
                </pic:pic>
              </a:graphicData>
            </a:graphic>
          </wp:inline>
        </w:drawing>
      </w:r>
    </w:p>
    <w:p w14:paraId="44F6029F" w14:textId="223B3315" w:rsidR="006A3C38" w:rsidRPr="006A3C38" w:rsidRDefault="006A3C38" w:rsidP="001D33DF">
      <w:pPr>
        <w:pBdr>
          <w:top w:val="nil"/>
          <w:left w:val="nil"/>
          <w:bottom w:val="nil"/>
          <w:right w:val="nil"/>
          <w:between w:val="nil"/>
        </w:pBdr>
        <w:tabs>
          <w:tab w:val="left" w:pos="900"/>
        </w:tabs>
        <w:spacing w:after="240"/>
        <w:ind w:left="567" w:firstLine="0"/>
        <w:jc w:val="center"/>
        <w:rPr>
          <w:color w:val="000000"/>
          <w:sz w:val="18"/>
          <w:szCs w:val="18"/>
        </w:rPr>
      </w:pPr>
      <w:bookmarkStart w:id="233" w:name="_Ref137069947"/>
      <w:bookmarkStart w:id="234" w:name="_Toc13726695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39</w:t>
      </w:r>
      <w:r w:rsidRPr="00B13FF1">
        <w:rPr>
          <w:color w:val="000000"/>
          <w:sz w:val="18"/>
          <w:szCs w:val="18"/>
        </w:rPr>
        <w:fldChar w:fldCharType="end"/>
      </w:r>
      <w:bookmarkEnd w:id="233"/>
      <w:r w:rsidRPr="00B13FF1">
        <w:rPr>
          <w:color w:val="000000"/>
          <w:sz w:val="18"/>
          <w:szCs w:val="18"/>
          <w:lang w:val="en-US"/>
        </w:rPr>
        <w:t>.</w:t>
      </w:r>
      <w:r>
        <w:rPr>
          <w:color w:val="000000"/>
          <w:sz w:val="18"/>
          <w:szCs w:val="18"/>
          <w:lang w:val="en-US"/>
        </w:rPr>
        <w:t xml:space="preserve"> </w:t>
      </w:r>
      <w:r w:rsidR="00667397">
        <w:rPr>
          <w:color w:val="000000"/>
          <w:sz w:val="18"/>
          <w:szCs w:val="18"/>
          <w:lang w:val="en-US"/>
        </w:rPr>
        <w:t>Arbitrary HCNN</w:t>
      </w:r>
      <w:r w:rsidR="000B059C">
        <w:rPr>
          <w:color w:val="000000"/>
          <w:sz w:val="18"/>
          <w:szCs w:val="18"/>
          <w:lang w:val="en-US"/>
        </w:rPr>
        <w:t xml:space="preserve"> Architecture</w:t>
      </w:r>
      <w:r w:rsidR="00667397">
        <w:rPr>
          <w:color w:val="000000"/>
          <w:sz w:val="18"/>
          <w:szCs w:val="18"/>
          <w:lang w:val="en-US"/>
        </w:rPr>
        <w:t xml:space="preserve"> to grasp concep</w:t>
      </w:r>
      <w:r w:rsidR="00FF034C">
        <w:rPr>
          <w:color w:val="000000"/>
          <w:sz w:val="18"/>
          <w:szCs w:val="18"/>
          <w:lang w:val="en-US"/>
        </w:rPr>
        <w:t xml:space="preserve">t. Adapted from </w:t>
      </w:r>
      <w:r w:rsidR="00A45A86">
        <w:rPr>
          <w:color w:val="000000"/>
          <w:sz w:val="18"/>
          <w:szCs w:val="18"/>
          <w:lang w:val="en-US"/>
        </w:rPr>
        <w:fldChar w:fldCharType="begin"/>
      </w:r>
      <w:r w:rsidR="001D33DF">
        <w:rPr>
          <w:color w:val="000000"/>
          <w:sz w:val="18"/>
          <w:szCs w:val="18"/>
          <w:lang w:val="en-US"/>
        </w:rPr>
        <w:instrText xml:space="preserve"> ADDIN ZOTERO_ITEM CSL_CITATION {"citationID":"a3tqhgq9lk","properties":{"formattedCitation":"[44]","plainCitation":"[44]","noteIndex":0},"citationItems":[{"id":1107,"uris":["http://zotero.org/users/7276241/items/QK2RJ4AR"],"itemData":{"id":1107,"type":"software","abstract":"A python package adding basic hierarchal networks in pytorch for classification tasks. It implements a simple hierarchal network structure based on feed-backward outputs.","genre":"Python","license":"MIT","note":"original-date: 2020-11-27T03:35:42Z","source":"GitHub","title":"simple-hierarchy","URL":"https://github.com/rajivsarvepalli/SimpleHierarchy","author":[{"family":"Sarvepalli","given":"Rajiv"}],"accessed":{"date-parts":[["2023",6,7]]},"issued":{"date-parts":[["2021",10,3]]}}}],"schema":"https://github.com/citation-style-language/schema/raw/master/csl-citation.json"} </w:instrText>
      </w:r>
      <w:r w:rsidR="00A45A86">
        <w:rPr>
          <w:color w:val="000000"/>
          <w:sz w:val="18"/>
          <w:szCs w:val="18"/>
          <w:lang w:val="en-US"/>
        </w:rPr>
        <w:fldChar w:fldCharType="separate"/>
      </w:r>
      <w:r w:rsidR="001D33DF" w:rsidRPr="001D33DF">
        <w:rPr>
          <w:sz w:val="18"/>
        </w:rPr>
        <w:t>[44]</w:t>
      </w:r>
      <w:r w:rsidR="00A45A86">
        <w:rPr>
          <w:color w:val="000000"/>
          <w:sz w:val="18"/>
          <w:szCs w:val="18"/>
          <w:lang w:val="en-US"/>
        </w:rPr>
        <w:fldChar w:fldCharType="end"/>
      </w:r>
      <w:r>
        <w:rPr>
          <w:color w:val="000000"/>
          <w:sz w:val="18"/>
          <w:szCs w:val="18"/>
          <w:lang w:val="en-US"/>
        </w:rPr>
        <w:t>.</w:t>
      </w:r>
      <w:bookmarkEnd w:id="234"/>
    </w:p>
    <w:p w14:paraId="4999C9F2" w14:textId="25604F27" w:rsidR="006A3E2F" w:rsidRDefault="007F7FA7" w:rsidP="00511855">
      <w:pPr>
        <w:pStyle w:val="BodyText"/>
        <w:jc w:val="both"/>
        <w:rPr>
          <w:color w:val="000000"/>
        </w:rPr>
      </w:pPr>
      <w:r>
        <w:rPr>
          <w:color w:val="000000"/>
        </w:rPr>
        <w:t xml:space="preserve">The following is a summary of the logical flow of HCNN </w:t>
      </w:r>
      <w:r w:rsidR="002B313A">
        <w:rPr>
          <w:color w:val="000000"/>
        </w:rPr>
        <w:t>with reference to</w:t>
      </w:r>
      <w:r w:rsidR="000B059C">
        <w:rPr>
          <w:color w:val="000000"/>
        </w:rPr>
        <w:t xml:space="preserve"> </w:t>
      </w:r>
      <w:r w:rsidR="000B059C">
        <w:rPr>
          <w:color w:val="000000"/>
        </w:rPr>
        <w:fldChar w:fldCharType="begin"/>
      </w:r>
      <w:r w:rsidR="000B059C">
        <w:rPr>
          <w:color w:val="000000"/>
        </w:rPr>
        <w:instrText xml:space="preserve"> REF _Ref137069941 \h  \* MERGEFORMAT </w:instrText>
      </w:r>
      <w:r w:rsidR="000B059C">
        <w:rPr>
          <w:color w:val="000000"/>
        </w:rPr>
      </w:r>
      <w:r w:rsidR="000B059C">
        <w:rPr>
          <w:color w:val="000000"/>
        </w:rPr>
        <w:fldChar w:fldCharType="separate"/>
      </w:r>
      <w:r w:rsidR="009910D7" w:rsidRPr="009910D7">
        <w:rPr>
          <w:color w:val="000000"/>
        </w:rPr>
        <w:t>Figure 38</w:t>
      </w:r>
      <w:r w:rsidR="000B059C">
        <w:rPr>
          <w:color w:val="000000"/>
        </w:rPr>
        <w:fldChar w:fldCharType="end"/>
      </w:r>
      <w:r>
        <w:rPr>
          <w:color w:val="000000"/>
        </w:rPr>
        <w:t>:</w:t>
      </w:r>
    </w:p>
    <w:p w14:paraId="2D7E276F" w14:textId="17803A14" w:rsidR="002B313A" w:rsidRDefault="001979E7" w:rsidP="002B313A">
      <w:pPr>
        <w:pStyle w:val="ListParagraph"/>
        <w:numPr>
          <w:ilvl w:val="0"/>
          <w:numId w:val="15"/>
        </w:numPr>
        <w:pBdr>
          <w:top w:val="nil"/>
          <w:left w:val="nil"/>
          <w:bottom w:val="nil"/>
          <w:right w:val="nil"/>
          <w:between w:val="nil"/>
        </w:pBdr>
        <w:spacing w:after="120"/>
        <w:jc w:val="both"/>
        <w:rPr>
          <w:color w:val="000000"/>
        </w:rPr>
      </w:pPr>
      <w:r>
        <w:rPr>
          <w:color w:val="000000"/>
        </w:rPr>
        <w:t>The left s</w:t>
      </w:r>
      <w:r w:rsidR="00925BC7">
        <w:rPr>
          <w:color w:val="000000"/>
        </w:rPr>
        <w:t>equential part</w:t>
      </w:r>
      <w:r w:rsidR="00E35B87">
        <w:rPr>
          <w:color w:val="000000"/>
        </w:rPr>
        <w:t xml:space="preserve"> (LSP)</w:t>
      </w:r>
      <w:r w:rsidR="00925BC7">
        <w:rPr>
          <w:color w:val="000000"/>
        </w:rPr>
        <w:t xml:space="preserve"> </w:t>
      </w:r>
      <w:r>
        <w:rPr>
          <w:color w:val="000000"/>
        </w:rPr>
        <w:t xml:space="preserve">in the figure </w:t>
      </w:r>
      <w:r w:rsidR="00925BC7">
        <w:rPr>
          <w:color w:val="000000"/>
        </w:rPr>
        <w:t xml:space="preserve">has the same architecture as VCNN introduced in section </w:t>
      </w:r>
      <w:r w:rsidR="00925BC7">
        <w:rPr>
          <w:color w:val="000000"/>
        </w:rPr>
        <w:fldChar w:fldCharType="begin"/>
      </w:r>
      <w:r w:rsidR="00925BC7">
        <w:rPr>
          <w:color w:val="000000"/>
        </w:rPr>
        <w:instrText xml:space="preserve"> REF _Ref137071015 \r \h </w:instrText>
      </w:r>
      <w:r w:rsidR="00925BC7">
        <w:rPr>
          <w:color w:val="000000"/>
        </w:rPr>
      </w:r>
      <w:r w:rsidR="00925BC7">
        <w:rPr>
          <w:color w:val="000000"/>
        </w:rPr>
        <w:fldChar w:fldCharType="separate"/>
      </w:r>
      <w:r w:rsidR="009910D7">
        <w:rPr>
          <w:color w:val="000000"/>
          <w:cs/>
        </w:rPr>
        <w:t>‎</w:t>
      </w:r>
      <w:r w:rsidR="009910D7">
        <w:rPr>
          <w:color w:val="000000"/>
        </w:rPr>
        <w:t>3.2.1</w:t>
      </w:r>
      <w:r w:rsidR="00925BC7">
        <w:rPr>
          <w:color w:val="000000"/>
        </w:rPr>
        <w:fldChar w:fldCharType="end"/>
      </w:r>
      <w:r w:rsidR="00925BC7">
        <w:rPr>
          <w:color w:val="000000"/>
        </w:rPr>
        <w:t>.</w:t>
      </w:r>
      <w:r w:rsidR="009052F0">
        <w:rPr>
          <w:color w:val="000000"/>
        </w:rPr>
        <w:t xml:space="preserve"> Any image must be </w:t>
      </w:r>
      <w:r w:rsidR="006C6BA4">
        <w:rPr>
          <w:color w:val="000000"/>
        </w:rPr>
        <w:t xml:space="preserve">initially </w:t>
      </w:r>
      <w:r w:rsidR="009052F0">
        <w:rPr>
          <w:color w:val="000000"/>
        </w:rPr>
        <w:t xml:space="preserve">forwarded through this part </w:t>
      </w:r>
      <w:r w:rsidR="006C6BA4">
        <w:rPr>
          <w:color w:val="000000"/>
        </w:rPr>
        <w:t>regardless</w:t>
      </w:r>
      <w:r w:rsidR="009052F0">
        <w:rPr>
          <w:color w:val="000000"/>
        </w:rPr>
        <w:t xml:space="preserve"> of the </w:t>
      </w:r>
      <w:r w:rsidR="006C6BA4">
        <w:rPr>
          <w:color w:val="000000"/>
        </w:rPr>
        <w:t>required classification.</w:t>
      </w:r>
    </w:p>
    <w:p w14:paraId="1B1C7189" w14:textId="794CB28E" w:rsidR="009052F0" w:rsidRDefault="001979E7" w:rsidP="002B313A">
      <w:pPr>
        <w:pStyle w:val="ListParagraph"/>
        <w:numPr>
          <w:ilvl w:val="0"/>
          <w:numId w:val="15"/>
        </w:numPr>
        <w:pBdr>
          <w:top w:val="nil"/>
          <w:left w:val="nil"/>
          <w:bottom w:val="nil"/>
          <w:right w:val="nil"/>
          <w:between w:val="nil"/>
        </w:pBdr>
        <w:spacing w:after="120"/>
        <w:jc w:val="both"/>
        <w:rPr>
          <w:color w:val="000000"/>
        </w:rPr>
      </w:pPr>
      <w:r>
        <w:rPr>
          <w:color w:val="000000"/>
        </w:rPr>
        <w:t>The right s</w:t>
      </w:r>
      <w:r w:rsidR="009052F0">
        <w:rPr>
          <w:color w:val="000000"/>
        </w:rPr>
        <w:t>equential part</w:t>
      </w:r>
      <w:r w:rsidR="00E35B87">
        <w:rPr>
          <w:color w:val="000000"/>
        </w:rPr>
        <w:t xml:space="preserve"> (RSP)</w:t>
      </w:r>
      <w:r w:rsidR="009052F0">
        <w:rPr>
          <w:color w:val="000000"/>
        </w:rPr>
        <w:t xml:space="preserve"> </w:t>
      </w:r>
      <w:r>
        <w:rPr>
          <w:color w:val="000000"/>
        </w:rPr>
        <w:t>is for classifying whether an image has many or few colours.</w:t>
      </w:r>
      <w:r w:rsidR="00E44723">
        <w:rPr>
          <w:color w:val="000000"/>
        </w:rPr>
        <w:t xml:space="preserve"> It receives 512 “features” from the </w:t>
      </w:r>
      <w:r w:rsidR="00E35B87">
        <w:rPr>
          <w:color w:val="000000"/>
        </w:rPr>
        <w:t>LSP</w:t>
      </w:r>
      <w:r w:rsidR="00E44723">
        <w:rPr>
          <w:color w:val="000000"/>
        </w:rPr>
        <w:t xml:space="preserve"> representing general features extracted from the image</w:t>
      </w:r>
      <w:r w:rsidR="00CF31CE">
        <w:rPr>
          <w:color w:val="000000"/>
        </w:rPr>
        <w:t xml:space="preserve"> and so the </w:t>
      </w:r>
      <w:r w:rsidR="00E35B87">
        <w:rPr>
          <w:color w:val="000000"/>
        </w:rPr>
        <w:t>RSP</w:t>
      </w:r>
      <w:r w:rsidR="00CF31CE">
        <w:rPr>
          <w:color w:val="000000"/>
        </w:rPr>
        <w:t xml:space="preserve"> will </w:t>
      </w:r>
      <w:r w:rsidR="000B1E5E">
        <w:rPr>
          <w:color w:val="000000"/>
        </w:rPr>
        <w:t>extract high level features based on the chosen class</w:t>
      </w:r>
      <w:r w:rsidR="00E44723">
        <w:rPr>
          <w:color w:val="000000"/>
        </w:rPr>
        <w:t>.</w:t>
      </w:r>
    </w:p>
    <w:p w14:paraId="1A2D172C" w14:textId="46D10D19" w:rsidR="000B1E5E" w:rsidRDefault="000B1E5E" w:rsidP="002B313A">
      <w:pPr>
        <w:pStyle w:val="ListParagraph"/>
        <w:numPr>
          <w:ilvl w:val="0"/>
          <w:numId w:val="15"/>
        </w:numPr>
        <w:pBdr>
          <w:top w:val="nil"/>
          <w:left w:val="nil"/>
          <w:bottom w:val="nil"/>
          <w:right w:val="nil"/>
          <w:between w:val="nil"/>
        </w:pBdr>
        <w:spacing w:after="120"/>
        <w:jc w:val="both"/>
        <w:rPr>
          <w:color w:val="000000"/>
        </w:rPr>
      </w:pPr>
      <w:r>
        <w:rPr>
          <w:color w:val="000000"/>
        </w:rPr>
        <w:t>The middle sequential part</w:t>
      </w:r>
      <w:r w:rsidR="00E35B87">
        <w:rPr>
          <w:color w:val="000000"/>
        </w:rPr>
        <w:t xml:space="preserve"> (MSP) is for classifying the original 9 classes in the dataset. In addition to the 512 features received from the LSP</w:t>
      </w:r>
      <w:r w:rsidR="00241BCE">
        <w:rPr>
          <w:color w:val="000000"/>
        </w:rPr>
        <w:t xml:space="preserve">, it also receives 128 features from the MSP via concatenation. These added features </w:t>
      </w:r>
      <w:r w:rsidR="00F11BBB">
        <w:rPr>
          <w:color w:val="000000"/>
        </w:rPr>
        <w:t>essentially tell the MSP that the image it is trying to predict is either</w:t>
      </w:r>
      <w:r w:rsidR="00253CE1">
        <w:rPr>
          <w:color w:val="000000"/>
        </w:rPr>
        <w:t xml:space="preserve"> an image with many colours or few ones</w:t>
      </w:r>
      <w:r w:rsidR="005277C0">
        <w:rPr>
          <w:color w:val="000000"/>
        </w:rPr>
        <w:t xml:space="preserve">, which should help MSP rule out the classes under the “Few </w:t>
      </w:r>
      <w:r w:rsidR="00BA7864">
        <w:rPr>
          <w:color w:val="000000"/>
        </w:rPr>
        <w:t>C</w:t>
      </w:r>
      <w:r w:rsidR="005277C0">
        <w:rPr>
          <w:color w:val="000000"/>
        </w:rPr>
        <w:t xml:space="preserve">olors” </w:t>
      </w:r>
      <w:r w:rsidR="000F0917">
        <w:rPr>
          <w:color w:val="000000"/>
        </w:rPr>
        <w:t>parent class if the image has many colours and vice versa.</w:t>
      </w:r>
      <w:r w:rsidR="00E35B87">
        <w:rPr>
          <w:color w:val="000000"/>
        </w:rPr>
        <w:t xml:space="preserve"> </w:t>
      </w:r>
    </w:p>
    <w:p w14:paraId="44B619B8" w14:textId="774E87FA" w:rsidR="002B313A" w:rsidRDefault="000323E8" w:rsidP="00BA7864">
      <w:pPr>
        <w:pStyle w:val="ListParagraph"/>
        <w:numPr>
          <w:ilvl w:val="0"/>
          <w:numId w:val="15"/>
        </w:numPr>
        <w:pBdr>
          <w:top w:val="nil"/>
          <w:left w:val="nil"/>
          <w:bottom w:val="nil"/>
          <w:right w:val="nil"/>
          <w:between w:val="nil"/>
        </w:pBdr>
        <w:spacing w:after="120"/>
        <w:jc w:val="both"/>
        <w:rPr>
          <w:color w:val="000000"/>
        </w:rPr>
      </w:pPr>
      <w:r>
        <w:rPr>
          <w:color w:val="000000"/>
        </w:rPr>
        <w:t xml:space="preserve">Note that even though both MSP and RSP are trained and backpropagated at the same time, </w:t>
      </w:r>
      <w:r w:rsidR="00BE5EA7">
        <w:rPr>
          <w:color w:val="000000"/>
        </w:rPr>
        <w:t>the MSP should theoretically learn faster than RSP due to the coarseness of its classification task.</w:t>
      </w:r>
    </w:p>
    <w:p w14:paraId="1FDAB8AE" w14:textId="345137B8" w:rsidR="00022491" w:rsidRPr="00022491" w:rsidRDefault="00743628" w:rsidP="00022491">
      <w:pPr>
        <w:pBdr>
          <w:top w:val="nil"/>
          <w:left w:val="nil"/>
          <w:bottom w:val="nil"/>
          <w:right w:val="nil"/>
          <w:between w:val="nil"/>
        </w:pBdr>
        <w:spacing w:after="120"/>
        <w:jc w:val="both"/>
        <w:rPr>
          <w:color w:val="000000"/>
        </w:rPr>
      </w:pPr>
      <w:r>
        <w:rPr>
          <w:color w:val="000000"/>
        </w:rPr>
        <w:t xml:space="preserve">To conclude, the model’s trainable parameters were </w:t>
      </w:r>
      <w:r w:rsidR="0090062E" w:rsidRPr="0090062E">
        <w:rPr>
          <w:color w:val="000000"/>
        </w:rPr>
        <w:t>19</w:t>
      </w:r>
      <w:r w:rsidR="00075EF8">
        <w:rPr>
          <w:color w:val="000000"/>
        </w:rPr>
        <w:t>,</w:t>
      </w:r>
      <w:r w:rsidR="0090062E" w:rsidRPr="0090062E">
        <w:rPr>
          <w:color w:val="000000"/>
        </w:rPr>
        <w:t>846</w:t>
      </w:r>
      <w:r w:rsidR="00075EF8">
        <w:rPr>
          <w:color w:val="000000"/>
        </w:rPr>
        <w:t>,</w:t>
      </w:r>
      <w:r w:rsidR="0090062E" w:rsidRPr="0090062E">
        <w:rPr>
          <w:color w:val="000000"/>
        </w:rPr>
        <w:t>731</w:t>
      </w:r>
      <w:r w:rsidR="00075EF8">
        <w:rPr>
          <w:color w:val="000000"/>
        </w:rPr>
        <w:t>.</w:t>
      </w:r>
    </w:p>
    <w:p w14:paraId="2EFEFB64" w14:textId="6ACF5392" w:rsidR="00DC7426" w:rsidRPr="00DC7426" w:rsidRDefault="00F20F0E" w:rsidP="005761F6">
      <w:pPr>
        <w:pStyle w:val="Heading3"/>
        <w:numPr>
          <w:ilvl w:val="2"/>
          <w:numId w:val="1"/>
        </w:numPr>
        <w:jc w:val="both"/>
      </w:pPr>
      <w:del w:id="235" w:author="nahla" w:date="2023-06-10T11:54:00Z">
        <w:r w:rsidDel="005761F6">
          <w:delText xml:space="preserve"> </w:delText>
        </w:r>
        <w:bookmarkStart w:id="236" w:name="_Toc137266876"/>
        <w:r w:rsidDel="005761F6">
          <w:delText>XCNN</w:delText>
        </w:r>
      </w:del>
      <w:del w:id="237" w:author="nahla" w:date="2023-06-10T11:55:00Z">
        <w:r w:rsidDel="005761F6">
          <w:delText xml:space="preserve">: </w:delText>
        </w:r>
      </w:del>
      <w:r>
        <w:t xml:space="preserve">XGBoost </w:t>
      </w:r>
      <w:r w:rsidR="00EC1CE3">
        <w:t>and</w:t>
      </w:r>
      <w:r>
        <w:t xml:space="preserve"> CNN</w:t>
      </w:r>
      <w:bookmarkEnd w:id="236"/>
      <w:ins w:id="238" w:author="nahla" w:date="2023-06-10T11:54:00Z">
        <w:r w:rsidR="005761F6">
          <w:t xml:space="preserve">: </w:t>
        </w:r>
        <w:r w:rsidR="005761F6" w:rsidRPr="005761F6">
          <w:t xml:space="preserve"> </w:t>
        </w:r>
        <w:r w:rsidR="005761F6">
          <w:t>XCNN</w:t>
        </w:r>
      </w:ins>
    </w:p>
    <w:p w14:paraId="67B29EB5" w14:textId="287E95DA" w:rsidR="00227281" w:rsidRDefault="00D25C0E" w:rsidP="001D33DF">
      <w:pPr>
        <w:pStyle w:val="BodyText"/>
        <w:jc w:val="both"/>
        <w:rPr>
          <w:color w:val="000000"/>
        </w:rPr>
      </w:pPr>
      <w:r>
        <w:rPr>
          <w:color w:val="000000"/>
        </w:rPr>
        <w:t xml:space="preserve">The basic idea behind the machine learning </w:t>
      </w:r>
      <w:r w:rsidR="00D944E3">
        <w:rPr>
          <w:color w:val="000000"/>
        </w:rPr>
        <w:t xml:space="preserve">(ML) </w:t>
      </w:r>
      <w:r>
        <w:rPr>
          <w:color w:val="000000"/>
        </w:rPr>
        <w:t>algorithm called XGBoost (short for Extreme Gradient Boosting)</w:t>
      </w:r>
      <w:r w:rsidR="00C80F2D">
        <w:rPr>
          <w:color w:val="000000"/>
        </w:rPr>
        <w:t xml:space="preserve"> is to iteratively add decision trees to an ensemble of </w:t>
      </w:r>
      <w:r w:rsidR="007467EC">
        <w:rPr>
          <w:color w:val="000000"/>
        </w:rPr>
        <w:t xml:space="preserve">decision trees </w:t>
      </w:r>
      <w:r w:rsidR="003B0510">
        <w:rPr>
          <w:color w:val="000000"/>
        </w:rPr>
        <w:t xml:space="preserve">(weak learners), where each of these newly added trees is trained to correct the mistakes made by the previous trees </w:t>
      </w:r>
      <w:r w:rsidR="006A3046">
        <w:rPr>
          <w:color w:val="000000"/>
        </w:rPr>
        <w:t>using gradient boosting technique</w:t>
      </w:r>
      <w:r w:rsidR="002F57B4">
        <w:rPr>
          <w:color w:val="000000"/>
        </w:rPr>
        <w:t xml:space="preserve">. Boosting is essentially </w:t>
      </w:r>
      <w:r w:rsidR="00454336">
        <w:rPr>
          <w:color w:val="000000"/>
        </w:rPr>
        <w:t xml:space="preserve">building model </w:t>
      </w:r>
      <w:r w:rsidR="00454336">
        <w:rPr>
          <w:color w:val="000000"/>
        </w:rPr>
        <w:lastRenderedPageBreak/>
        <w:t xml:space="preserve">1 on dataset 1, then model 2 based on itself and model 1’s classification </w:t>
      </w:r>
      <w:r w:rsidR="003757DF">
        <w:rPr>
          <w:color w:val="000000"/>
        </w:rPr>
        <w:t xml:space="preserve"> but on dataset 2 (another part of the original dataset), and so on</w:t>
      </w:r>
      <w:r w:rsidR="00E72FFD">
        <w:rPr>
          <w:color w:val="000000"/>
        </w:rPr>
        <w:t xml:space="preserve"> </w:t>
      </w:r>
      <w:r w:rsidR="00E72FFD">
        <w:rPr>
          <w:color w:val="000000"/>
        </w:rPr>
        <w:fldChar w:fldCharType="begin"/>
      </w:r>
      <w:r w:rsidR="001D33DF">
        <w:rPr>
          <w:color w:val="000000"/>
        </w:rPr>
        <w:instrText xml:space="preserve"> ADDIN ZOTERO_ITEM CSL_CITATION {"citationID":"a26jfo7hd7i","properties":{"formattedCitation":"[45]","plainCitation":"[45]","noteIndex":0},"citationItems":[{"id":1108,"uris":["http://zotero.org/users/7276241/items/L36KGMD5"],"itemData":{"id":1108,"type":"post-weblog","abstract":"What happens in Extreme Gradient Boosting — how it enhances performance","container-title":"Analytics Vidhya","language":"en","title":"In a hurry! XGBoost: Six Easy Steps","title-short":"In a hurry! XGBoost","URL":"https://medium.com/analytics-vidhya/in-a-hurry-xgboost-six-easy-steps-b410b56ef85b","author":[{"family":"Bhutaiya","given":"Rutvij"}],"accessed":{"date-parts":[["2023",6,7]]},"issued":{"date-parts":[["2020",2,6]]}}}],"schema":"https://github.com/citation-style-language/schema/raw/master/csl-citation.json"} </w:instrText>
      </w:r>
      <w:r w:rsidR="00E72FFD">
        <w:rPr>
          <w:color w:val="000000"/>
        </w:rPr>
        <w:fldChar w:fldCharType="separate"/>
      </w:r>
      <w:r w:rsidR="001D33DF" w:rsidRPr="001D33DF">
        <w:t>[45]</w:t>
      </w:r>
      <w:r w:rsidR="00E72FFD">
        <w:rPr>
          <w:color w:val="000000"/>
        </w:rPr>
        <w:fldChar w:fldCharType="end"/>
      </w:r>
      <w:r w:rsidR="003757DF">
        <w:rPr>
          <w:color w:val="000000"/>
        </w:rPr>
        <w:t>.</w:t>
      </w:r>
    </w:p>
    <w:p w14:paraId="126395C4" w14:textId="7E6050A6" w:rsidR="003757DF" w:rsidRDefault="00D944E3" w:rsidP="001E5ED3">
      <w:pPr>
        <w:pStyle w:val="BodyText"/>
        <w:jc w:val="both"/>
        <w:rPr>
          <w:color w:val="000000"/>
        </w:rPr>
      </w:pPr>
      <w:r>
        <w:rPr>
          <w:color w:val="000000"/>
        </w:rPr>
        <w:t xml:space="preserve">Now, since it is difficult for an ML algorithm like XGBoost </w:t>
      </w:r>
      <w:r w:rsidR="00B13A44">
        <w:rPr>
          <w:color w:val="000000"/>
        </w:rPr>
        <w:t xml:space="preserve">to train directly on images, we first used the overall best model from “m01.x” series of models, which was “m01.1” to extract </w:t>
      </w:r>
      <w:r w:rsidR="00B101FF">
        <w:rPr>
          <w:color w:val="000000"/>
        </w:rPr>
        <w:t xml:space="preserve">512 </w:t>
      </w:r>
      <w:r w:rsidR="00B13A44">
        <w:rPr>
          <w:color w:val="000000"/>
        </w:rPr>
        <w:t>features from the images</w:t>
      </w:r>
      <w:r w:rsidR="001B64F2">
        <w:rPr>
          <w:color w:val="000000"/>
        </w:rPr>
        <w:t xml:space="preserve"> (output of second to last dense layer)</w:t>
      </w:r>
      <w:r w:rsidR="006F76E2">
        <w:rPr>
          <w:color w:val="000000"/>
        </w:rPr>
        <w:t>, and stored these features in a csv file</w:t>
      </w:r>
      <w:r w:rsidR="007D2A58">
        <w:rPr>
          <w:color w:val="000000"/>
        </w:rPr>
        <w:t>, which was t</w:t>
      </w:r>
      <w:r w:rsidR="006F76E2">
        <w:rPr>
          <w:color w:val="000000"/>
        </w:rPr>
        <w:t>hen</w:t>
      </w:r>
      <w:r w:rsidR="007D2A58">
        <w:rPr>
          <w:color w:val="000000"/>
        </w:rPr>
        <w:t xml:space="preserve"> used to train </w:t>
      </w:r>
      <w:r w:rsidR="006F76E2">
        <w:rPr>
          <w:color w:val="000000"/>
        </w:rPr>
        <w:t>the XGBoost model</w:t>
      </w:r>
      <w:r w:rsidR="007D2A58">
        <w:rPr>
          <w:color w:val="000000"/>
        </w:rPr>
        <w:t>.</w:t>
      </w:r>
    </w:p>
    <w:p w14:paraId="5A02DB36" w14:textId="2BB0CE1B" w:rsidR="00D74F93" w:rsidRDefault="00FC6242" w:rsidP="0088095A">
      <w:pPr>
        <w:pStyle w:val="Heading2"/>
        <w:numPr>
          <w:ilvl w:val="1"/>
          <w:numId w:val="1"/>
        </w:numPr>
        <w:jc w:val="both"/>
      </w:pPr>
      <w:bookmarkStart w:id="239" w:name="_Toc137266877"/>
      <w:r>
        <w:t>Model Evaluation Phase</w:t>
      </w:r>
      <w:bookmarkEnd w:id="239"/>
    </w:p>
    <w:p w14:paraId="5995C8ED" w14:textId="2B4C61BA" w:rsidR="00FC6242" w:rsidRPr="0088095A" w:rsidRDefault="009E4806" w:rsidP="0088095A">
      <w:pPr>
        <w:pStyle w:val="BodyText"/>
        <w:jc w:val="both"/>
        <w:rPr>
          <w:color w:val="000000"/>
        </w:rPr>
      </w:pPr>
      <w:r>
        <w:rPr>
          <w:color w:val="000000"/>
        </w:rPr>
        <w:t>Loss, accuracy, f1</w:t>
      </w:r>
      <w:r w:rsidR="00534CB2">
        <w:rPr>
          <w:color w:val="000000"/>
        </w:rPr>
        <w:t xml:space="preserve"> </w:t>
      </w:r>
      <w:r>
        <w:rPr>
          <w:color w:val="000000"/>
        </w:rPr>
        <w:t>score</w:t>
      </w:r>
      <w:r w:rsidR="00FE0F26">
        <w:rPr>
          <w:color w:val="000000"/>
        </w:rPr>
        <w:t xml:space="preserve"> metrics and confusion matrices</w:t>
      </w:r>
      <w:r>
        <w:rPr>
          <w:color w:val="000000"/>
        </w:rPr>
        <w:t xml:space="preserve"> were logged for all models. Obviously, due to the nature of the problem at hand, a multi classification problem with an imbalanced dataset, </w:t>
      </w:r>
      <w:r w:rsidR="00B334B4">
        <w:rPr>
          <w:color w:val="000000"/>
        </w:rPr>
        <w:t xml:space="preserve">we’ll display the other metrics’ results, but </w:t>
      </w:r>
      <w:r w:rsidR="00FE0F26">
        <w:rPr>
          <w:color w:val="000000"/>
        </w:rPr>
        <w:t xml:space="preserve">we’ll be focusing on the f1 score metric </w:t>
      </w:r>
      <w:r w:rsidR="00E54B34">
        <w:rPr>
          <w:color w:val="000000"/>
        </w:rPr>
        <w:t xml:space="preserve">and confusion matrices </w:t>
      </w:r>
      <w:r w:rsidR="00FE0F26">
        <w:rPr>
          <w:color w:val="000000"/>
        </w:rPr>
        <w:t xml:space="preserve">during section </w:t>
      </w:r>
      <w:r w:rsidR="00E54B34">
        <w:rPr>
          <w:color w:val="000000"/>
        </w:rPr>
        <w:fldChar w:fldCharType="begin"/>
      </w:r>
      <w:r w:rsidR="00E54B34">
        <w:rPr>
          <w:color w:val="000000"/>
        </w:rPr>
        <w:instrText xml:space="preserve"> REF _Ref137074405 \r \h </w:instrText>
      </w:r>
      <w:r w:rsidR="00E54B34">
        <w:rPr>
          <w:color w:val="000000"/>
        </w:rPr>
      </w:r>
      <w:r w:rsidR="00E54B34">
        <w:rPr>
          <w:color w:val="000000"/>
        </w:rPr>
        <w:fldChar w:fldCharType="separate"/>
      </w:r>
      <w:r w:rsidR="009910D7">
        <w:rPr>
          <w:color w:val="000000"/>
          <w:cs/>
        </w:rPr>
        <w:t>‎</w:t>
      </w:r>
      <w:r w:rsidR="009910D7">
        <w:rPr>
          <w:color w:val="000000"/>
        </w:rPr>
        <w:t>5</w:t>
      </w:r>
      <w:r w:rsidR="00E54B34">
        <w:rPr>
          <w:color w:val="000000"/>
        </w:rPr>
        <w:fldChar w:fldCharType="end"/>
      </w:r>
      <w:r w:rsidR="00FE0F26">
        <w:rPr>
          <w:color w:val="000000"/>
        </w:rPr>
        <w:t xml:space="preserve">‘s </w:t>
      </w:r>
      <w:r w:rsidR="00E54B34">
        <w:rPr>
          <w:color w:val="000000"/>
        </w:rPr>
        <w:t>analysis</w:t>
      </w:r>
      <w:r w:rsidR="00B334B4">
        <w:rPr>
          <w:color w:val="000000"/>
        </w:rPr>
        <w:t>.</w:t>
      </w:r>
    </w:p>
    <w:p w14:paraId="6AAECA41" w14:textId="780B5ED6" w:rsidR="001E6F38" w:rsidRDefault="001E6F38" w:rsidP="001E6F38">
      <w:pPr>
        <w:pStyle w:val="Heading1"/>
        <w:numPr>
          <w:ilvl w:val="0"/>
          <w:numId w:val="1"/>
        </w:numPr>
        <w:jc w:val="both"/>
      </w:pPr>
      <w:bookmarkStart w:id="240" w:name="_Ref137250735"/>
      <w:bookmarkStart w:id="241" w:name="_Toc137266878"/>
      <w:r>
        <w:lastRenderedPageBreak/>
        <w:t>Implementation</w:t>
      </w:r>
      <w:bookmarkEnd w:id="240"/>
      <w:bookmarkEnd w:id="241"/>
    </w:p>
    <w:p w14:paraId="4E922150" w14:textId="098A8C91" w:rsidR="001E6F38" w:rsidRDefault="001E6F38" w:rsidP="001E6F38">
      <w:pPr>
        <w:pBdr>
          <w:top w:val="nil"/>
          <w:left w:val="nil"/>
          <w:bottom w:val="nil"/>
          <w:right w:val="nil"/>
          <w:between w:val="nil"/>
        </w:pBdr>
        <w:spacing w:after="120"/>
        <w:ind w:firstLine="270"/>
        <w:jc w:val="both"/>
        <w:rPr>
          <w:color w:val="000000"/>
        </w:rPr>
      </w:pPr>
      <w:r>
        <w:rPr>
          <w:color w:val="000000"/>
        </w:rPr>
        <w:t xml:space="preserve">This section </w:t>
      </w:r>
      <w:r w:rsidR="00555132">
        <w:rPr>
          <w:color w:val="000000"/>
        </w:rPr>
        <w:t xml:space="preserve">demonstrates how the </w:t>
      </w:r>
      <w:r w:rsidR="00204895">
        <w:rPr>
          <w:color w:val="000000"/>
        </w:rPr>
        <w:t xml:space="preserve">project’s </w:t>
      </w:r>
      <w:r w:rsidR="00555132">
        <w:rPr>
          <w:color w:val="000000"/>
        </w:rPr>
        <w:t>pipelin</w:t>
      </w:r>
      <w:r w:rsidR="00204895">
        <w:rPr>
          <w:color w:val="000000"/>
        </w:rPr>
        <w:t>e, which was introduced in section 3, is implemented using Python language</w:t>
      </w:r>
      <w:r>
        <w:rPr>
          <w:color w:val="000000"/>
        </w:rPr>
        <w:t>.</w:t>
      </w:r>
    </w:p>
    <w:p w14:paraId="5714E403" w14:textId="77777777" w:rsidR="001E6F38" w:rsidRDefault="001E6F38" w:rsidP="001E6F38">
      <w:pPr>
        <w:pStyle w:val="Heading2"/>
        <w:numPr>
          <w:ilvl w:val="1"/>
          <w:numId w:val="1"/>
        </w:numPr>
        <w:jc w:val="both"/>
      </w:pPr>
      <w:bookmarkStart w:id="242" w:name="_Ref137249684"/>
      <w:bookmarkStart w:id="243" w:name="_Toc137266879"/>
      <w:r>
        <w:t>Dataset Preparation Phase</w:t>
      </w:r>
      <w:bookmarkEnd w:id="242"/>
      <w:bookmarkEnd w:id="243"/>
      <w:r>
        <w:t xml:space="preserve"> </w:t>
      </w:r>
    </w:p>
    <w:p w14:paraId="577C1AC9" w14:textId="4A3838FC" w:rsidR="001E6F38" w:rsidRDefault="001E6F38" w:rsidP="001E6F38">
      <w:pPr>
        <w:pBdr>
          <w:top w:val="nil"/>
          <w:left w:val="nil"/>
          <w:bottom w:val="nil"/>
          <w:right w:val="nil"/>
          <w:between w:val="nil"/>
        </w:pBdr>
        <w:spacing w:after="120"/>
        <w:jc w:val="both"/>
        <w:rPr>
          <w:color w:val="000000"/>
        </w:rPr>
      </w:pPr>
      <w:r>
        <w:rPr>
          <w:color w:val="000000"/>
        </w:rPr>
        <w:t xml:space="preserve">This sub-section discusses </w:t>
      </w:r>
      <w:r w:rsidR="00D7609E">
        <w:rPr>
          <w:color w:val="000000"/>
        </w:rPr>
        <w:t xml:space="preserve">the main functions </w:t>
      </w:r>
      <w:r w:rsidR="00A552E2">
        <w:rPr>
          <w:color w:val="000000"/>
        </w:rPr>
        <w:t>and logical sequence of obtaining, analysing, and pre-processing the dataset</w:t>
      </w:r>
      <w:r>
        <w:rPr>
          <w:color w:val="000000"/>
        </w:rPr>
        <w:t>.</w:t>
      </w:r>
      <w:r w:rsidR="00A438EF">
        <w:rPr>
          <w:color w:val="000000"/>
        </w:rPr>
        <w:t xml:space="preserve"> In general, all of the upcoming sub-sections can be found in “dataset_preprocessing_part</w:t>
      </w:r>
      <w:proofErr w:type="gramStart"/>
      <w:r w:rsidR="00A438EF">
        <w:rPr>
          <w:color w:val="000000"/>
        </w:rPr>
        <w:t>_(</w:t>
      </w:r>
      <w:proofErr w:type="gramEnd"/>
      <w:r w:rsidR="00A438EF">
        <w:rPr>
          <w:color w:val="000000"/>
        </w:rPr>
        <w:t xml:space="preserve">1/2/3)” </w:t>
      </w:r>
      <w:r w:rsidR="00672CFE">
        <w:rPr>
          <w:color w:val="000000"/>
        </w:rPr>
        <w:t>Jupyter notebook files along with some notebook files in “gp_related” directory.</w:t>
      </w:r>
    </w:p>
    <w:p w14:paraId="4F1C66BD" w14:textId="77777777" w:rsidR="001E6F38" w:rsidRDefault="001E6F38" w:rsidP="001E6F38">
      <w:pPr>
        <w:pStyle w:val="Heading3"/>
        <w:numPr>
          <w:ilvl w:val="2"/>
          <w:numId w:val="1"/>
        </w:numPr>
        <w:jc w:val="both"/>
      </w:pPr>
      <w:bookmarkStart w:id="244" w:name="_Toc137266880"/>
      <w:commentRangeStart w:id="245"/>
      <w:r>
        <w:t>Data Collection and Scraping</w:t>
      </w:r>
      <w:bookmarkEnd w:id="244"/>
      <w:commentRangeEnd w:id="245"/>
      <w:r w:rsidR="005761F6">
        <w:rPr>
          <w:rStyle w:val="CommentReference"/>
          <w:b w:val="0"/>
        </w:rPr>
        <w:commentReference w:id="245"/>
      </w:r>
    </w:p>
    <w:p w14:paraId="0F9E32B6" w14:textId="4585B0BB" w:rsidR="001E6F38" w:rsidRPr="002D1DF9" w:rsidRDefault="00734D04" w:rsidP="001E6F38">
      <w:pPr>
        <w:pBdr>
          <w:top w:val="nil"/>
          <w:left w:val="nil"/>
          <w:bottom w:val="nil"/>
          <w:right w:val="nil"/>
          <w:between w:val="nil"/>
        </w:pBdr>
        <w:spacing w:after="120"/>
        <w:jc w:val="both"/>
        <w:rPr>
          <w:color w:val="000000"/>
          <w:lang w:val="en-US"/>
        </w:rPr>
      </w:pPr>
      <w:r>
        <w:rPr>
          <w:color w:val="000000"/>
        </w:rPr>
        <w:t xml:space="preserve">As mentioned in section </w:t>
      </w:r>
      <w:r>
        <w:rPr>
          <w:color w:val="000000"/>
        </w:rPr>
        <w:fldChar w:fldCharType="begin"/>
      </w:r>
      <w:r>
        <w:rPr>
          <w:color w:val="000000"/>
        </w:rPr>
        <w:instrText xml:space="preserve"> REF _Ref137011903 \r \h </w:instrText>
      </w:r>
      <w:r>
        <w:rPr>
          <w:color w:val="000000"/>
        </w:rPr>
      </w:r>
      <w:r>
        <w:rPr>
          <w:color w:val="000000"/>
        </w:rPr>
        <w:fldChar w:fldCharType="separate"/>
      </w:r>
      <w:r w:rsidR="009910D7">
        <w:rPr>
          <w:color w:val="000000"/>
          <w:cs/>
        </w:rPr>
        <w:t>‎</w:t>
      </w:r>
      <w:r w:rsidR="009910D7">
        <w:rPr>
          <w:color w:val="000000"/>
        </w:rPr>
        <w:t>3.1.2</w:t>
      </w:r>
      <w:r>
        <w:rPr>
          <w:color w:val="000000"/>
        </w:rPr>
        <w:fldChar w:fldCharType="end"/>
      </w:r>
      <w:r>
        <w:rPr>
          <w:color w:val="000000"/>
        </w:rPr>
        <w:t xml:space="preserve">, </w:t>
      </w:r>
      <w:r w:rsidR="0026533C">
        <w:rPr>
          <w:color w:val="000000"/>
        </w:rPr>
        <w:t xml:space="preserve">classes “selfies” and “fmemes” were directly obtained from online sources, however, </w:t>
      </w:r>
      <w:r w:rsidR="001762FB">
        <w:rPr>
          <w:color w:val="000000"/>
        </w:rPr>
        <w:t>the files downloaded for “fmemes” class were mainly csv files that contained URLs for the actual foreign meme images, so we</w:t>
      </w:r>
      <w:r w:rsidR="00EB32D7">
        <w:rPr>
          <w:color w:val="000000"/>
        </w:rPr>
        <w:t xml:space="preserve">’ve written “downloadImgs()” function in “download_imgs.py” </w:t>
      </w:r>
      <w:r w:rsidR="00F23298">
        <w:rPr>
          <w:color w:val="000000"/>
        </w:rPr>
        <w:t xml:space="preserve">file </w:t>
      </w:r>
      <w:r w:rsidR="00BC3D67">
        <w:rPr>
          <w:color w:val="000000"/>
        </w:rPr>
        <w:t xml:space="preserve">which takes in URLs of images and requests then downloads said images into the designated class directory. </w:t>
      </w:r>
      <w:r w:rsidR="00873EEA">
        <w:rPr>
          <w:color w:val="000000"/>
        </w:rPr>
        <w:t xml:space="preserve">Also, since writing images unto disk </w:t>
      </w:r>
      <w:r w:rsidR="00603015">
        <w:rPr>
          <w:color w:val="000000"/>
        </w:rPr>
        <w:t>is an independent task per image, we’ve written “</w:t>
      </w:r>
      <w:proofErr w:type="gramStart"/>
      <w:r w:rsidR="002D1DF9" w:rsidRPr="002D1DF9">
        <w:rPr>
          <w:color w:val="000000"/>
        </w:rPr>
        <w:t>getAsyncImgFunctions</w:t>
      </w:r>
      <w:r w:rsidR="002D1DF9">
        <w:rPr>
          <w:color w:val="000000"/>
        </w:rPr>
        <w:t>(</w:t>
      </w:r>
      <w:proofErr w:type="gramEnd"/>
      <w:r w:rsidR="002D1DF9">
        <w:rPr>
          <w:color w:val="000000"/>
        </w:rPr>
        <w:t>)”</w:t>
      </w:r>
      <w:r w:rsidR="001F70C6">
        <w:rPr>
          <w:color w:val="000000"/>
        </w:rPr>
        <w:t xml:space="preserve"> and “runInParallel()”</w:t>
      </w:r>
      <w:r w:rsidR="002D1DF9">
        <w:rPr>
          <w:color w:val="000000"/>
        </w:rPr>
        <w:t xml:space="preserve"> function</w:t>
      </w:r>
      <w:r w:rsidR="001F70C6">
        <w:rPr>
          <w:color w:val="000000"/>
        </w:rPr>
        <w:t>s</w:t>
      </w:r>
      <w:r w:rsidR="002D1DF9">
        <w:rPr>
          <w:color w:val="000000"/>
        </w:rPr>
        <w:t xml:space="preserve"> which </w:t>
      </w:r>
      <w:r w:rsidR="00590911">
        <w:rPr>
          <w:color w:val="000000"/>
        </w:rPr>
        <w:t>create a list of “downloadImgs()” functions and then run each one of them parallelly; each with a different URL passed as an argument.</w:t>
      </w:r>
    </w:p>
    <w:p w14:paraId="5AA26C1B" w14:textId="236C2BF3" w:rsidR="00873EEA" w:rsidRDefault="00E14C8E" w:rsidP="001D33DF">
      <w:pPr>
        <w:pBdr>
          <w:top w:val="nil"/>
          <w:left w:val="nil"/>
          <w:bottom w:val="nil"/>
          <w:right w:val="nil"/>
          <w:between w:val="nil"/>
        </w:pBdr>
        <w:spacing w:after="120"/>
        <w:jc w:val="both"/>
        <w:rPr>
          <w:color w:val="000000"/>
        </w:rPr>
      </w:pPr>
      <w:r>
        <w:rPr>
          <w:color w:val="000000"/>
        </w:rPr>
        <w:t xml:space="preserve">For scraping “Imgur” albums, we simply used its </w:t>
      </w:r>
      <w:r w:rsidR="00C91DFF">
        <w:rPr>
          <w:color w:val="000000"/>
        </w:rPr>
        <w:t xml:space="preserve">API service. For scraping Facebook images, we mainly used “Helium” library </w:t>
      </w:r>
      <w:r w:rsidR="00047827">
        <w:rPr>
          <w:color w:val="000000"/>
        </w:rPr>
        <w:fldChar w:fldCharType="begin"/>
      </w:r>
      <w:r w:rsidR="001D33DF">
        <w:rPr>
          <w:color w:val="000000"/>
        </w:rPr>
        <w:instrText xml:space="preserve"> ADDIN ZOTERO_ITEM CSL_CITATION {"citationID":"anpsjthptt","properties":{"formattedCitation":"[46]","plainCitation":"[46]","noteIndex":0},"citationItems":[{"id":1109,"uris":["http://zotero.org/users/7276241/items/RH2YZMCU"],"itemData":{"id":1109,"type":"software","abstract":"Selenium-python but lighter: Helium is the best Python library for web automation.","genre":"Python","license":"MIT","note":"original-date: 2019-11-26T16:12:28Z","source":"GitHub","title":"Selenium-python but lighter: Helium","title-short":"Selenium-python but lighter","URL":"https://github.com/mherrmann/selenium-python-helium","author":[{"family":"Herrmann","given":"Michael"}],"accessed":{"date-parts":[["2023",6,8]]},"issued":{"date-parts":[["2023",6,8]]}}}],"schema":"https://github.com/citation-style-language/schema/raw/master/csl-citation.json"} </w:instrText>
      </w:r>
      <w:r w:rsidR="00047827">
        <w:rPr>
          <w:color w:val="000000"/>
        </w:rPr>
        <w:fldChar w:fldCharType="separate"/>
      </w:r>
      <w:r w:rsidR="001D33DF" w:rsidRPr="001D33DF">
        <w:t>[46]</w:t>
      </w:r>
      <w:r w:rsidR="00047827">
        <w:rPr>
          <w:color w:val="000000"/>
        </w:rPr>
        <w:fldChar w:fldCharType="end"/>
      </w:r>
      <w:r w:rsidR="00047827">
        <w:rPr>
          <w:color w:val="000000"/>
        </w:rPr>
        <w:t xml:space="preserve"> to easily simulate actions that a user normally does on a browser to access the images on Facebook such as </w:t>
      </w:r>
      <w:r w:rsidR="00674253">
        <w:rPr>
          <w:color w:val="000000"/>
        </w:rPr>
        <w:t>“write(my_</w:t>
      </w:r>
      <w:r w:rsidR="00353A98">
        <w:rPr>
          <w:color w:val="000000"/>
        </w:rPr>
        <w:t>password</w:t>
      </w:r>
      <w:r w:rsidR="00674253">
        <w:rPr>
          <w:color w:val="000000"/>
        </w:rPr>
        <w:t>, into=’</w:t>
      </w:r>
      <w:r w:rsidR="00353A98">
        <w:rPr>
          <w:color w:val="000000"/>
        </w:rPr>
        <w:t>password</w:t>
      </w:r>
      <w:r w:rsidR="00674253">
        <w:rPr>
          <w:color w:val="000000"/>
        </w:rPr>
        <w:t>’)” and</w:t>
      </w:r>
      <w:r w:rsidR="00353A98">
        <w:rPr>
          <w:color w:val="000000"/>
        </w:rPr>
        <w:t xml:space="preserve"> </w:t>
      </w:r>
      <w:r w:rsidR="007A59CC">
        <w:rPr>
          <w:color w:val="000000"/>
        </w:rPr>
        <w:t xml:space="preserve">“press(PAGE_DOWN)” </w:t>
      </w:r>
      <w:r w:rsidR="006F24BF">
        <w:rPr>
          <w:color w:val="000000"/>
        </w:rPr>
        <w:t xml:space="preserve">which are self-explained functions. Either way, the function </w:t>
      </w:r>
      <w:r w:rsidR="00790376">
        <w:rPr>
          <w:color w:val="000000"/>
        </w:rPr>
        <w:t>“</w:t>
      </w:r>
      <w:r w:rsidR="00674253">
        <w:rPr>
          <w:color w:val="000000"/>
        </w:rPr>
        <w:t xml:space="preserve"> </w:t>
      </w:r>
      <w:r w:rsidR="00790376" w:rsidRPr="00790376">
        <w:rPr>
          <w:color w:val="000000"/>
        </w:rPr>
        <w:t>fbPageImgScraper</w:t>
      </w:r>
      <w:r w:rsidR="00790376">
        <w:rPr>
          <w:color w:val="000000"/>
        </w:rPr>
        <w:t xml:space="preserve">()” was the main function used to </w:t>
      </w:r>
      <w:r w:rsidR="00220C4C">
        <w:rPr>
          <w:color w:val="000000"/>
        </w:rPr>
        <w:t xml:space="preserve">scrap images from Facebook by logging into facebook, </w:t>
      </w:r>
      <w:r w:rsidR="0091456B">
        <w:rPr>
          <w:color w:val="000000"/>
        </w:rPr>
        <w:t xml:space="preserve">opens the </w:t>
      </w:r>
      <w:r w:rsidR="00AB28A3">
        <w:rPr>
          <w:color w:val="000000"/>
        </w:rPr>
        <w:t>i</w:t>
      </w:r>
      <w:r w:rsidR="00AB28A3" w:rsidRPr="00AB28A3">
        <w:rPr>
          <w:color w:val="000000"/>
          <w:vertAlign w:val="superscript"/>
        </w:rPr>
        <w:t>th</w:t>
      </w:r>
      <w:r w:rsidR="00AB28A3">
        <w:rPr>
          <w:color w:val="000000"/>
        </w:rPr>
        <w:t xml:space="preserve"> page</w:t>
      </w:r>
      <w:r w:rsidR="00C91DFF">
        <w:rPr>
          <w:color w:val="000000"/>
        </w:rPr>
        <w:t xml:space="preserve"> </w:t>
      </w:r>
      <w:r w:rsidR="00AB28A3">
        <w:rPr>
          <w:color w:val="000000"/>
        </w:rPr>
        <w:t xml:space="preserve">from the pages mentioned in section </w:t>
      </w:r>
      <w:r w:rsidR="008C55A6">
        <w:rPr>
          <w:color w:val="000000"/>
        </w:rPr>
        <w:fldChar w:fldCharType="begin"/>
      </w:r>
      <w:r w:rsidR="008C55A6">
        <w:rPr>
          <w:color w:val="000000"/>
        </w:rPr>
        <w:instrText xml:space="preserve"> REF _Ref137113268 \r \h </w:instrText>
      </w:r>
      <w:r w:rsidR="008C55A6">
        <w:rPr>
          <w:color w:val="000000"/>
        </w:rPr>
      </w:r>
      <w:r w:rsidR="008C55A6">
        <w:rPr>
          <w:color w:val="000000"/>
        </w:rPr>
        <w:fldChar w:fldCharType="separate"/>
      </w:r>
      <w:r w:rsidR="009910D7">
        <w:rPr>
          <w:color w:val="000000"/>
          <w:cs/>
        </w:rPr>
        <w:t>‎</w:t>
      </w:r>
      <w:r w:rsidR="009910D7">
        <w:rPr>
          <w:color w:val="000000"/>
        </w:rPr>
        <w:t>3.1.2.2</w:t>
      </w:r>
      <w:r w:rsidR="008C55A6">
        <w:rPr>
          <w:color w:val="000000"/>
        </w:rPr>
        <w:fldChar w:fldCharType="end"/>
      </w:r>
      <w:r w:rsidR="008C55A6">
        <w:rPr>
          <w:color w:val="000000"/>
        </w:rPr>
        <w:t xml:space="preserve">, attempts to scroll till the end of the page in order to keep </w:t>
      </w:r>
      <w:r w:rsidR="004C1DB6">
        <w:rPr>
          <w:color w:val="000000"/>
        </w:rPr>
        <w:t xml:space="preserve">loading javascript into html, then in that final html obtained, </w:t>
      </w:r>
      <w:r w:rsidR="0096080E">
        <w:rPr>
          <w:color w:val="000000"/>
        </w:rPr>
        <w:t>uses “</w:t>
      </w:r>
      <w:r w:rsidR="0096080E" w:rsidRPr="0096080E">
        <w:rPr>
          <w:color w:val="000000"/>
        </w:rPr>
        <w:t>fbExtractImgsLinks</w:t>
      </w:r>
      <w:r w:rsidR="0096080E">
        <w:rPr>
          <w:color w:val="000000"/>
        </w:rPr>
        <w:t>()” function which uses regex to obtain all URLs of images in that html.</w:t>
      </w:r>
    </w:p>
    <w:p w14:paraId="50B7EEC1" w14:textId="783CBEC9" w:rsidR="00571BA9" w:rsidRDefault="00571BA9" w:rsidP="001E6F38">
      <w:pPr>
        <w:pBdr>
          <w:top w:val="nil"/>
          <w:left w:val="nil"/>
          <w:bottom w:val="nil"/>
          <w:right w:val="nil"/>
          <w:between w:val="nil"/>
        </w:pBdr>
        <w:spacing w:after="120"/>
        <w:jc w:val="both"/>
        <w:rPr>
          <w:color w:val="000000"/>
        </w:rPr>
      </w:pPr>
      <w:r>
        <w:rPr>
          <w:color w:val="000000"/>
        </w:rPr>
        <w:t xml:space="preserve">For scraping </w:t>
      </w:r>
      <w:r w:rsidR="00910C07">
        <w:rPr>
          <w:color w:val="000000"/>
        </w:rPr>
        <w:t>images from subreddit communities, we used the function “</w:t>
      </w:r>
      <w:r w:rsidR="00910C07" w:rsidRPr="00910C07">
        <w:rPr>
          <w:color w:val="000000"/>
        </w:rPr>
        <w:t xml:space="preserve">getSubredditImgsLinks </w:t>
      </w:r>
      <w:r w:rsidR="00910C07">
        <w:rPr>
          <w:color w:val="000000"/>
        </w:rPr>
        <w:t xml:space="preserve">()” which </w:t>
      </w:r>
      <w:r w:rsidR="00AD5953">
        <w:rPr>
          <w:color w:val="000000"/>
        </w:rPr>
        <w:t xml:space="preserve">uses </w:t>
      </w:r>
      <w:r w:rsidR="00C70A4E">
        <w:rPr>
          <w:color w:val="000000"/>
        </w:rPr>
        <w:t>Pushshift’s API in “</w:t>
      </w:r>
      <w:proofErr w:type="gramStart"/>
      <w:r w:rsidR="00C70A4E" w:rsidRPr="00C70A4E">
        <w:rPr>
          <w:color w:val="000000"/>
        </w:rPr>
        <w:t>getPushshiftData</w:t>
      </w:r>
      <w:r w:rsidR="00C70A4E">
        <w:rPr>
          <w:color w:val="000000"/>
        </w:rPr>
        <w:t>(</w:t>
      </w:r>
      <w:proofErr w:type="gramEnd"/>
      <w:r w:rsidR="00C70A4E">
        <w:rPr>
          <w:color w:val="000000"/>
        </w:rPr>
        <w:t>)”</w:t>
      </w:r>
      <w:r w:rsidR="00612A79">
        <w:rPr>
          <w:color w:val="000000"/>
        </w:rPr>
        <w:t xml:space="preserve"> to get the data related to images found the subreddit </w:t>
      </w:r>
      <w:r w:rsidR="008579E9">
        <w:rPr>
          <w:color w:val="000000"/>
        </w:rPr>
        <w:t xml:space="preserve">which are created in a specific time stamp, then, the date of the oldest post is used as the new start date </w:t>
      </w:r>
      <w:r w:rsidR="00E66EFC">
        <w:rPr>
          <w:color w:val="000000"/>
        </w:rPr>
        <w:t>to be</w:t>
      </w:r>
      <w:r w:rsidR="00F4201F">
        <w:rPr>
          <w:color w:val="000000"/>
        </w:rPr>
        <w:t xml:space="preserve"> passed in “getPushshiftData()” again, and so on until it does not return any new data. The reason for iterating like this is that Pushshift’s API has a limit to the </w:t>
      </w:r>
      <w:r w:rsidR="001946DB">
        <w:rPr>
          <w:color w:val="000000"/>
        </w:rPr>
        <w:t xml:space="preserve">posts it can retrieve, so simply passing a timeframe of posts that end at the </w:t>
      </w:r>
      <w:r w:rsidR="001946DB">
        <w:rPr>
          <w:color w:val="000000"/>
        </w:rPr>
        <w:lastRenderedPageBreak/>
        <w:t>initial creation date of the subredd</w:t>
      </w:r>
      <w:r w:rsidR="00DD05F4">
        <w:rPr>
          <w:color w:val="000000"/>
        </w:rPr>
        <w:t>it will not give us all the posts in that subreddit, thus we iterate as previously discussed.</w:t>
      </w:r>
    </w:p>
    <w:p w14:paraId="44418FE1" w14:textId="21DA73C3" w:rsidR="002D1448" w:rsidRDefault="002D1448" w:rsidP="001E6F38">
      <w:pPr>
        <w:pBdr>
          <w:top w:val="nil"/>
          <w:left w:val="nil"/>
          <w:bottom w:val="nil"/>
          <w:right w:val="nil"/>
          <w:between w:val="nil"/>
        </w:pBdr>
        <w:spacing w:after="120"/>
        <w:jc w:val="both"/>
        <w:rPr>
          <w:color w:val="000000"/>
        </w:rPr>
      </w:pPr>
      <w:r>
        <w:rPr>
          <w:color w:val="000000"/>
        </w:rPr>
        <w:t xml:space="preserve">For scraping </w:t>
      </w:r>
      <w:r w:rsidR="00206B4F">
        <w:rPr>
          <w:color w:val="000000"/>
        </w:rPr>
        <w:t>“eGreetingAndMisc” images on Google images’ search tab,</w:t>
      </w:r>
      <w:r w:rsidR="000B38CE">
        <w:rPr>
          <w:color w:val="000000"/>
        </w:rPr>
        <w:t xml:space="preserve"> we’ve written the function “</w:t>
      </w:r>
      <w:r w:rsidR="000B38CE" w:rsidRPr="000B38CE">
        <w:rPr>
          <w:color w:val="000000"/>
        </w:rPr>
        <w:t>getGooglePagesImgsLinks</w:t>
      </w:r>
      <w:r w:rsidR="000B38CE">
        <w:rPr>
          <w:color w:val="000000"/>
        </w:rPr>
        <w:t>()”</w:t>
      </w:r>
      <w:r w:rsidR="00206B4F">
        <w:rPr>
          <w:color w:val="000000"/>
        </w:rPr>
        <w:t xml:space="preserve"> </w:t>
      </w:r>
      <w:r w:rsidR="000B38CE">
        <w:rPr>
          <w:color w:val="000000"/>
        </w:rPr>
        <w:t xml:space="preserve">which </w:t>
      </w:r>
      <w:r w:rsidR="00673F67">
        <w:rPr>
          <w:color w:val="000000"/>
        </w:rPr>
        <w:t>uses “</w:t>
      </w:r>
      <w:r w:rsidR="00673F67" w:rsidRPr="00673F67">
        <w:rPr>
          <w:color w:val="000000"/>
        </w:rPr>
        <w:t>getGoogleSinglePageImgsLinks</w:t>
      </w:r>
      <w:r w:rsidR="00673F67">
        <w:rPr>
          <w:color w:val="000000"/>
        </w:rPr>
        <w:t xml:space="preserve">()” </w:t>
      </w:r>
      <w:r w:rsidR="00102D04">
        <w:rPr>
          <w:color w:val="000000"/>
        </w:rPr>
        <w:t xml:space="preserve">on each search term </w:t>
      </w:r>
      <w:r w:rsidR="00673F67">
        <w:rPr>
          <w:color w:val="000000"/>
        </w:rPr>
        <w:t xml:space="preserve">to get </w:t>
      </w:r>
      <w:r w:rsidR="00110E4D">
        <w:rPr>
          <w:color w:val="000000"/>
        </w:rPr>
        <w:t xml:space="preserve">all of the images’ URLs for </w:t>
      </w:r>
      <w:r w:rsidR="00102D04">
        <w:rPr>
          <w:color w:val="000000"/>
        </w:rPr>
        <w:t>that</w:t>
      </w:r>
      <w:r w:rsidR="00110E4D">
        <w:rPr>
          <w:color w:val="000000"/>
        </w:rPr>
        <w:t xml:space="preserve"> single search term, then </w:t>
      </w:r>
      <w:r w:rsidR="002463A8">
        <w:rPr>
          <w:color w:val="000000"/>
        </w:rPr>
        <w:t xml:space="preserve">runs that function again for each similar search term obtained from </w:t>
      </w:r>
      <w:r w:rsidR="00110E4D">
        <w:rPr>
          <w:color w:val="000000"/>
        </w:rPr>
        <w:t>“</w:t>
      </w:r>
      <w:r w:rsidR="00110E4D" w:rsidRPr="00110E4D">
        <w:rPr>
          <w:color w:val="000000"/>
        </w:rPr>
        <w:t>getSimilarTerms</w:t>
      </w:r>
      <w:r w:rsidR="00110E4D">
        <w:rPr>
          <w:color w:val="000000"/>
        </w:rPr>
        <w:t>()”</w:t>
      </w:r>
      <w:r w:rsidR="006419CF">
        <w:rPr>
          <w:color w:val="000000"/>
        </w:rPr>
        <w:t>.</w:t>
      </w:r>
      <w:r w:rsidR="00102D04">
        <w:rPr>
          <w:color w:val="000000"/>
        </w:rPr>
        <w:t xml:space="preserve"> </w:t>
      </w:r>
      <w:r w:rsidR="00102D04">
        <w:rPr>
          <w:color w:val="000000"/>
        </w:rPr>
        <w:fldChar w:fldCharType="begin"/>
      </w:r>
      <w:r w:rsidR="00102D04">
        <w:rPr>
          <w:color w:val="000000"/>
        </w:rPr>
        <w:instrText xml:space="preserve"> REF _Ref137114871 \h  \* MERGEFORMAT </w:instrText>
      </w:r>
      <w:r w:rsidR="00102D04">
        <w:rPr>
          <w:color w:val="000000"/>
        </w:rPr>
      </w:r>
      <w:r w:rsidR="00102D04">
        <w:rPr>
          <w:color w:val="000000"/>
        </w:rPr>
        <w:fldChar w:fldCharType="separate"/>
      </w:r>
      <w:r w:rsidR="009910D7" w:rsidRPr="009910D7">
        <w:rPr>
          <w:color w:val="000000"/>
        </w:rPr>
        <w:t>Figure 40</w:t>
      </w:r>
      <w:r w:rsidR="00102D04">
        <w:rPr>
          <w:color w:val="000000"/>
        </w:rPr>
        <w:fldChar w:fldCharType="end"/>
      </w:r>
      <w:r w:rsidR="006419CF">
        <w:rPr>
          <w:color w:val="000000"/>
        </w:rPr>
        <w:t xml:space="preserve"> </w:t>
      </w:r>
      <w:r w:rsidR="00F02ED7">
        <w:rPr>
          <w:color w:val="000000"/>
        </w:rPr>
        <w:t>Illustrates the difference between a search term and a similar search term.</w:t>
      </w:r>
    </w:p>
    <w:p w14:paraId="68993652" w14:textId="32BF9CB6" w:rsidR="00BD3F53" w:rsidRDefault="00B6585D" w:rsidP="00BD3F53">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7BEBB94C" wp14:editId="15FD23C2">
            <wp:extent cx="5113867" cy="2724461"/>
            <wp:effectExtent l="0" t="0" r="0" b="0"/>
            <wp:docPr id="86197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77739" name=""/>
                    <pic:cNvPicPr/>
                  </pic:nvPicPr>
                  <pic:blipFill>
                    <a:blip r:embed="rId54"/>
                    <a:stretch>
                      <a:fillRect/>
                    </a:stretch>
                  </pic:blipFill>
                  <pic:spPr>
                    <a:xfrm>
                      <a:off x="0" y="0"/>
                      <a:ext cx="5125945" cy="2730896"/>
                    </a:xfrm>
                    <a:prstGeom prst="rect">
                      <a:avLst/>
                    </a:prstGeom>
                  </pic:spPr>
                </pic:pic>
              </a:graphicData>
            </a:graphic>
          </wp:inline>
        </w:drawing>
      </w:r>
    </w:p>
    <w:p w14:paraId="58C5DD80" w14:textId="6C8C1FF0" w:rsidR="00BD3F53" w:rsidRPr="006A3C38" w:rsidRDefault="00BD3F53" w:rsidP="00BD3F53">
      <w:pPr>
        <w:pBdr>
          <w:top w:val="nil"/>
          <w:left w:val="nil"/>
          <w:bottom w:val="nil"/>
          <w:right w:val="nil"/>
          <w:between w:val="nil"/>
        </w:pBdr>
        <w:tabs>
          <w:tab w:val="left" w:pos="900"/>
        </w:tabs>
        <w:spacing w:after="240"/>
        <w:ind w:left="567" w:firstLine="0"/>
        <w:jc w:val="center"/>
        <w:rPr>
          <w:color w:val="000000"/>
          <w:sz w:val="18"/>
          <w:szCs w:val="18"/>
        </w:rPr>
      </w:pPr>
      <w:bookmarkStart w:id="246" w:name="_Ref137114871"/>
      <w:bookmarkStart w:id="247" w:name="_Toc13726695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40</w:t>
      </w:r>
      <w:r w:rsidRPr="00B13FF1">
        <w:rPr>
          <w:color w:val="000000"/>
          <w:sz w:val="18"/>
          <w:szCs w:val="18"/>
        </w:rPr>
        <w:fldChar w:fldCharType="end"/>
      </w:r>
      <w:bookmarkEnd w:id="246"/>
      <w:r w:rsidRPr="00B13FF1">
        <w:rPr>
          <w:color w:val="000000"/>
          <w:sz w:val="18"/>
          <w:szCs w:val="18"/>
          <w:lang w:val="en-US"/>
        </w:rPr>
        <w:t>.</w:t>
      </w:r>
      <w:r w:rsidR="00B6585D">
        <w:rPr>
          <w:color w:val="000000"/>
          <w:sz w:val="18"/>
          <w:szCs w:val="18"/>
          <w:lang w:val="en-US"/>
        </w:rPr>
        <w:t xml:space="preserve"> </w:t>
      </w:r>
      <w:r w:rsidR="006806B6">
        <w:rPr>
          <w:color w:val="000000"/>
          <w:sz w:val="18"/>
          <w:szCs w:val="18"/>
          <w:lang w:val="en-US"/>
        </w:rPr>
        <w:t>Google s</w:t>
      </w:r>
      <w:r w:rsidR="00B6585D">
        <w:rPr>
          <w:color w:val="000000"/>
          <w:sz w:val="18"/>
          <w:szCs w:val="18"/>
          <w:lang w:val="en-US"/>
        </w:rPr>
        <w:t>earch term vs similar search term</w:t>
      </w:r>
      <w:r w:rsidR="00E96E0F">
        <w:rPr>
          <w:color w:val="000000"/>
          <w:sz w:val="18"/>
          <w:szCs w:val="18"/>
          <w:lang w:val="en-US"/>
        </w:rPr>
        <w:t xml:space="preserve"> (search chips)</w:t>
      </w:r>
      <w:r>
        <w:rPr>
          <w:color w:val="000000"/>
          <w:sz w:val="18"/>
          <w:szCs w:val="18"/>
          <w:lang w:val="en-US"/>
        </w:rPr>
        <w:t>.</w:t>
      </w:r>
      <w:bookmarkEnd w:id="247"/>
    </w:p>
    <w:p w14:paraId="0CF392EF" w14:textId="6A72256B" w:rsidR="00F02ED7" w:rsidRDefault="00446A63" w:rsidP="001E6F38">
      <w:pPr>
        <w:pBdr>
          <w:top w:val="nil"/>
          <w:left w:val="nil"/>
          <w:bottom w:val="nil"/>
          <w:right w:val="nil"/>
          <w:between w:val="nil"/>
        </w:pBdr>
        <w:spacing w:after="120"/>
        <w:jc w:val="both"/>
        <w:rPr>
          <w:color w:val="000000"/>
        </w:rPr>
      </w:pPr>
      <w:r>
        <w:rPr>
          <w:color w:val="000000"/>
        </w:rPr>
        <w:t>Moreover, the library “BeautifulSoup” is used in “</w:t>
      </w:r>
      <w:r w:rsidRPr="00673F67">
        <w:rPr>
          <w:color w:val="000000"/>
        </w:rPr>
        <w:t>getGoogleSinglePageImgsLinks</w:t>
      </w:r>
      <w:r>
        <w:rPr>
          <w:color w:val="000000"/>
        </w:rPr>
        <w:t xml:space="preserve">()” to get the </w:t>
      </w:r>
      <w:r w:rsidR="002C584D">
        <w:rPr>
          <w:color w:val="000000"/>
        </w:rPr>
        <w:t>images’ URLs by searching for the images’ class name, which Google changes every now and then</w:t>
      </w:r>
      <w:r w:rsidR="00F5744D">
        <w:rPr>
          <w:color w:val="000000"/>
        </w:rPr>
        <w:t xml:space="preserve"> along with other class names, so these should be updated if the functions are reused. For example, at the time of writing this report, the class name “</w:t>
      </w:r>
      <w:r w:rsidR="006806B6" w:rsidRPr="006806B6">
        <w:rPr>
          <w:color w:val="000000"/>
        </w:rPr>
        <w:t>rg_i Q4LuWd</w:t>
      </w:r>
      <w:r w:rsidR="00F5744D">
        <w:rPr>
          <w:color w:val="000000"/>
        </w:rPr>
        <w:t>” is used on each of the images</w:t>
      </w:r>
      <w:r w:rsidR="006806B6">
        <w:rPr>
          <w:color w:val="000000"/>
        </w:rPr>
        <w:t xml:space="preserve"> as can be seen in </w:t>
      </w:r>
      <w:r w:rsidR="00926C9C">
        <w:rPr>
          <w:color w:val="000000"/>
        </w:rPr>
        <w:fldChar w:fldCharType="begin"/>
      </w:r>
      <w:r w:rsidR="00926C9C">
        <w:rPr>
          <w:color w:val="000000"/>
        </w:rPr>
        <w:instrText xml:space="preserve"> REF _Ref137115270 \h  \* MERGEFORMAT </w:instrText>
      </w:r>
      <w:r w:rsidR="00926C9C">
        <w:rPr>
          <w:color w:val="000000"/>
        </w:rPr>
      </w:r>
      <w:r w:rsidR="00926C9C">
        <w:rPr>
          <w:color w:val="000000"/>
        </w:rPr>
        <w:fldChar w:fldCharType="separate"/>
      </w:r>
      <w:r w:rsidR="009910D7" w:rsidRPr="009910D7">
        <w:rPr>
          <w:color w:val="000000"/>
        </w:rPr>
        <w:t>Figure 41</w:t>
      </w:r>
      <w:r w:rsidR="00926C9C">
        <w:rPr>
          <w:color w:val="000000"/>
        </w:rPr>
        <w:fldChar w:fldCharType="end"/>
      </w:r>
      <w:r w:rsidR="006806B6">
        <w:rPr>
          <w:color w:val="000000"/>
        </w:rPr>
        <w:t>.</w:t>
      </w:r>
    </w:p>
    <w:p w14:paraId="4678D06A" w14:textId="6F6687D8" w:rsidR="006806B6" w:rsidRDefault="00A06B8A" w:rsidP="006806B6">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4B766E17" wp14:editId="4B5894F5">
            <wp:extent cx="5965238" cy="3158067"/>
            <wp:effectExtent l="0" t="0" r="0" b="4445"/>
            <wp:docPr id="164075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53302" name=""/>
                    <pic:cNvPicPr/>
                  </pic:nvPicPr>
                  <pic:blipFill>
                    <a:blip r:embed="rId55"/>
                    <a:stretch>
                      <a:fillRect/>
                    </a:stretch>
                  </pic:blipFill>
                  <pic:spPr>
                    <a:xfrm>
                      <a:off x="0" y="0"/>
                      <a:ext cx="5976642" cy="3164104"/>
                    </a:xfrm>
                    <a:prstGeom prst="rect">
                      <a:avLst/>
                    </a:prstGeom>
                  </pic:spPr>
                </pic:pic>
              </a:graphicData>
            </a:graphic>
          </wp:inline>
        </w:drawing>
      </w:r>
    </w:p>
    <w:p w14:paraId="05E893C0" w14:textId="100B4ED3" w:rsidR="006806B6" w:rsidRPr="00926C9C" w:rsidRDefault="006806B6" w:rsidP="00926C9C">
      <w:pPr>
        <w:pBdr>
          <w:top w:val="nil"/>
          <w:left w:val="nil"/>
          <w:bottom w:val="nil"/>
          <w:right w:val="nil"/>
          <w:between w:val="nil"/>
        </w:pBdr>
        <w:tabs>
          <w:tab w:val="left" w:pos="900"/>
        </w:tabs>
        <w:spacing w:after="240"/>
        <w:ind w:left="567" w:firstLine="0"/>
        <w:jc w:val="center"/>
        <w:rPr>
          <w:color w:val="000000"/>
          <w:sz w:val="18"/>
          <w:szCs w:val="18"/>
        </w:rPr>
      </w:pPr>
      <w:bookmarkStart w:id="248" w:name="_Ref137115270"/>
      <w:bookmarkStart w:id="249" w:name="_Toc13726695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41</w:t>
      </w:r>
      <w:r w:rsidRPr="00B13FF1">
        <w:rPr>
          <w:color w:val="000000"/>
          <w:sz w:val="18"/>
          <w:szCs w:val="18"/>
        </w:rPr>
        <w:fldChar w:fldCharType="end"/>
      </w:r>
      <w:bookmarkEnd w:id="248"/>
      <w:r w:rsidRPr="00B13FF1">
        <w:rPr>
          <w:color w:val="000000"/>
          <w:sz w:val="18"/>
          <w:szCs w:val="18"/>
          <w:lang w:val="en-US"/>
        </w:rPr>
        <w:t>.</w:t>
      </w:r>
      <w:r>
        <w:rPr>
          <w:color w:val="000000"/>
          <w:sz w:val="18"/>
          <w:szCs w:val="18"/>
          <w:lang w:val="en-US"/>
        </w:rPr>
        <w:t xml:space="preserve"> Class name of an image found by searching on Google.</w:t>
      </w:r>
      <w:bookmarkEnd w:id="249"/>
    </w:p>
    <w:p w14:paraId="2277CB04" w14:textId="77777777" w:rsidR="001E6F38" w:rsidRDefault="001E6F38" w:rsidP="001E6F38">
      <w:pPr>
        <w:pStyle w:val="Heading3"/>
        <w:numPr>
          <w:ilvl w:val="2"/>
          <w:numId w:val="1"/>
        </w:numPr>
        <w:jc w:val="both"/>
      </w:pPr>
      <w:bookmarkStart w:id="250" w:name="_Ref137254787"/>
      <w:bookmarkStart w:id="251" w:name="_Toc137266881"/>
      <w:r>
        <w:t>Data Cleaning</w:t>
      </w:r>
      <w:bookmarkEnd w:id="250"/>
      <w:bookmarkEnd w:id="251"/>
    </w:p>
    <w:p w14:paraId="68B412D2" w14:textId="74FCC0CE" w:rsidR="001E6F38" w:rsidRDefault="000D6C16" w:rsidP="001E6F38">
      <w:pPr>
        <w:pBdr>
          <w:top w:val="nil"/>
          <w:left w:val="nil"/>
          <w:bottom w:val="nil"/>
          <w:right w:val="nil"/>
          <w:between w:val="nil"/>
        </w:pBdr>
        <w:spacing w:after="120"/>
        <w:jc w:val="both"/>
        <w:rPr>
          <w:color w:val="000000"/>
        </w:rPr>
      </w:pPr>
      <w:r>
        <w:rPr>
          <w:color w:val="000000"/>
        </w:rPr>
        <w:t>The function “</w:t>
      </w:r>
      <w:proofErr w:type="gramStart"/>
      <w:r>
        <w:rPr>
          <w:color w:val="000000"/>
        </w:rPr>
        <w:t>cleanImgs(</w:t>
      </w:r>
      <w:proofErr w:type="gramEnd"/>
      <w:r>
        <w:rPr>
          <w:color w:val="000000"/>
        </w:rPr>
        <w:t xml:space="preserve">)” is responsible for </w:t>
      </w:r>
      <w:r w:rsidR="00F20C05">
        <w:rPr>
          <w:color w:val="000000"/>
        </w:rPr>
        <w:t xml:space="preserve">corrupted images or images from dead URLs (recall </w:t>
      </w:r>
      <w:r w:rsidR="00F20C05">
        <w:rPr>
          <w:color w:val="000000"/>
        </w:rPr>
        <w:fldChar w:fldCharType="begin"/>
      </w:r>
      <w:r w:rsidR="00F20C05">
        <w:rPr>
          <w:color w:val="000000"/>
        </w:rPr>
        <w:instrText xml:space="preserve"> REF _Ref137024698 \h  \* MERGEFORMAT </w:instrText>
      </w:r>
      <w:r w:rsidR="00F20C05">
        <w:rPr>
          <w:color w:val="000000"/>
        </w:rPr>
      </w:r>
      <w:r w:rsidR="00F20C05">
        <w:rPr>
          <w:color w:val="000000"/>
        </w:rPr>
        <w:fldChar w:fldCharType="separate"/>
      </w:r>
      <w:r w:rsidR="009910D7" w:rsidRPr="009910D7">
        <w:rPr>
          <w:color w:val="000000"/>
        </w:rPr>
        <w:t>Figure 20</w:t>
      </w:r>
      <w:r w:rsidR="00F20C05">
        <w:rPr>
          <w:color w:val="000000"/>
        </w:rPr>
        <w:fldChar w:fldCharType="end"/>
      </w:r>
      <w:r w:rsidR="00F20C05">
        <w:rPr>
          <w:color w:val="000000"/>
        </w:rPr>
        <w:t xml:space="preserve"> for illustration). </w:t>
      </w:r>
      <w:r w:rsidR="00AC54FF">
        <w:rPr>
          <w:color w:val="000000"/>
        </w:rPr>
        <w:t xml:space="preserve">Also, recalling the first problem mentioned in section </w:t>
      </w:r>
      <w:r w:rsidR="00A75ACA">
        <w:rPr>
          <w:color w:val="000000"/>
        </w:rPr>
        <w:fldChar w:fldCharType="begin"/>
      </w:r>
      <w:r w:rsidR="00A75ACA">
        <w:rPr>
          <w:color w:val="000000"/>
        </w:rPr>
        <w:instrText xml:space="preserve"> REF _Ref137115997 \r \h </w:instrText>
      </w:r>
      <w:r w:rsidR="00A75ACA">
        <w:rPr>
          <w:color w:val="000000"/>
        </w:rPr>
      </w:r>
      <w:r w:rsidR="00A75ACA">
        <w:rPr>
          <w:color w:val="000000"/>
        </w:rPr>
        <w:fldChar w:fldCharType="separate"/>
      </w:r>
      <w:r w:rsidR="009910D7">
        <w:rPr>
          <w:color w:val="000000"/>
          <w:cs/>
        </w:rPr>
        <w:t>‎</w:t>
      </w:r>
      <w:r w:rsidR="009910D7">
        <w:rPr>
          <w:color w:val="000000"/>
        </w:rPr>
        <w:t>3.1.3</w:t>
      </w:r>
      <w:r w:rsidR="00A75ACA">
        <w:rPr>
          <w:color w:val="000000"/>
        </w:rPr>
        <w:fldChar w:fldCharType="end"/>
      </w:r>
      <w:r w:rsidR="00AC54FF">
        <w:rPr>
          <w:color w:val="000000"/>
        </w:rPr>
        <w:t xml:space="preserve"> and </w:t>
      </w:r>
      <w:r w:rsidR="00AC54FF">
        <w:rPr>
          <w:color w:val="000000"/>
        </w:rPr>
        <w:fldChar w:fldCharType="begin"/>
      </w:r>
      <w:r w:rsidR="00AC54FF">
        <w:rPr>
          <w:color w:val="000000"/>
        </w:rPr>
        <w:instrText xml:space="preserve"> REF _Ref137022813 \h </w:instrText>
      </w:r>
      <w:r w:rsidR="00A75ACA">
        <w:rPr>
          <w:color w:val="000000"/>
        </w:rPr>
        <w:instrText xml:space="preserve"> \* MERGEFORMAT </w:instrText>
      </w:r>
      <w:r w:rsidR="00AC54FF">
        <w:rPr>
          <w:color w:val="000000"/>
        </w:rPr>
      </w:r>
      <w:r w:rsidR="00AC54FF">
        <w:rPr>
          <w:color w:val="000000"/>
        </w:rPr>
        <w:fldChar w:fldCharType="separate"/>
      </w:r>
      <w:r w:rsidR="009910D7" w:rsidRPr="009910D7">
        <w:rPr>
          <w:color w:val="000000"/>
        </w:rPr>
        <w:t>Figure 18</w:t>
      </w:r>
      <w:r w:rsidR="00AC54FF">
        <w:rPr>
          <w:color w:val="000000"/>
        </w:rPr>
        <w:fldChar w:fldCharType="end"/>
      </w:r>
      <w:r w:rsidR="00A75ACA">
        <w:rPr>
          <w:color w:val="000000"/>
        </w:rPr>
        <w:t xml:space="preserve">, the </w:t>
      </w:r>
      <w:r w:rsidR="00127E0C">
        <w:rPr>
          <w:color w:val="000000"/>
        </w:rPr>
        <w:t>logic of the function “</w:t>
      </w:r>
      <w:r w:rsidR="00127E0C" w:rsidRPr="00127E0C">
        <w:rPr>
          <w:color w:val="000000"/>
        </w:rPr>
        <w:t>sortImgsBasedOnFunctionValue</w:t>
      </w:r>
      <w:r w:rsidR="00127E0C">
        <w:rPr>
          <w:color w:val="000000"/>
        </w:rPr>
        <w:t>()” is used to get a scalar value for each image from either function “</w:t>
      </w:r>
      <w:r w:rsidR="003F53A6" w:rsidRPr="003F53A6">
        <w:rPr>
          <w:color w:val="000000"/>
        </w:rPr>
        <w:t>getHighestColorCounts</w:t>
      </w:r>
      <w:r w:rsidR="00127E0C">
        <w:rPr>
          <w:color w:val="000000"/>
        </w:rPr>
        <w:t>()” or “</w:t>
      </w:r>
      <w:r w:rsidR="00F5678D" w:rsidRPr="00F5678D">
        <w:rPr>
          <w:color w:val="000000"/>
        </w:rPr>
        <w:t>getTextBoxesNum</w:t>
      </w:r>
      <w:r w:rsidR="00127E0C">
        <w:rPr>
          <w:color w:val="000000"/>
        </w:rPr>
        <w:t>()”</w:t>
      </w:r>
      <w:r w:rsidR="006347F3">
        <w:rPr>
          <w:color w:val="000000"/>
        </w:rPr>
        <w:t xml:space="preserve">, then, “ipywidgets” library is used to visualize the sorted images in order to manually pick an index </w:t>
      </w:r>
      <w:r w:rsidR="00454B15">
        <w:rPr>
          <w:color w:val="000000"/>
        </w:rPr>
        <w:t>from which we manually set in code to move images before that index into another directory</w:t>
      </w:r>
      <w:r w:rsidR="007766B7">
        <w:rPr>
          <w:color w:val="000000"/>
        </w:rPr>
        <w:t xml:space="preserve">. The aforementioned logic can be demonstrated again by observing </w:t>
      </w:r>
      <w:r w:rsidR="007B2C28">
        <w:rPr>
          <w:color w:val="000000"/>
        </w:rPr>
        <w:fldChar w:fldCharType="begin"/>
      </w:r>
      <w:r w:rsidR="007B2C28">
        <w:rPr>
          <w:color w:val="000000"/>
        </w:rPr>
        <w:instrText xml:space="preserve"> REF _Ref137028282 \h  \* MERGEFORMAT </w:instrText>
      </w:r>
      <w:r w:rsidR="007B2C28">
        <w:rPr>
          <w:color w:val="000000"/>
        </w:rPr>
      </w:r>
      <w:r w:rsidR="007B2C28">
        <w:rPr>
          <w:color w:val="000000"/>
        </w:rPr>
        <w:fldChar w:fldCharType="separate"/>
      </w:r>
      <w:r w:rsidR="009910D7" w:rsidRPr="009910D7">
        <w:rPr>
          <w:color w:val="000000"/>
        </w:rPr>
        <w:t>Figure 21</w:t>
      </w:r>
      <w:r w:rsidR="007B2C28">
        <w:rPr>
          <w:color w:val="000000"/>
        </w:rPr>
        <w:fldChar w:fldCharType="end"/>
      </w:r>
      <w:r w:rsidR="007B2C28">
        <w:rPr>
          <w:color w:val="000000"/>
        </w:rPr>
        <w:t xml:space="preserve">, </w:t>
      </w:r>
      <w:r w:rsidR="007B2C28">
        <w:rPr>
          <w:color w:val="000000"/>
        </w:rPr>
        <w:fldChar w:fldCharType="begin"/>
      </w:r>
      <w:r w:rsidR="007B2C28">
        <w:rPr>
          <w:color w:val="000000"/>
        </w:rPr>
        <w:instrText xml:space="preserve"> REF _Ref137029086 \h  \* MERGEFORMAT </w:instrText>
      </w:r>
      <w:r w:rsidR="007B2C28">
        <w:rPr>
          <w:color w:val="000000"/>
        </w:rPr>
      </w:r>
      <w:r w:rsidR="007B2C28">
        <w:rPr>
          <w:color w:val="000000"/>
        </w:rPr>
        <w:fldChar w:fldCharType="separate"/>
      </w:r>
      <w:r w:rsidR="009910D7" w:rsidRPr="009910D7">
        <w:rPr>
          <w:color w:val="000000"/>
        </w:rPr>
        <w:t>Figure 22</w:t>
      </w:r>
      <w:r w:rsidR="007B2C28">
        <w:rPr>
          <w:color w:val="000000"/>
        </w:rPr>
        <w:fldChar w:fldCharType="end"/>
      </w:r>
      <w:r w:rsidR="007B2C28">
        <w:rPr>
          <w:color w:val="000000"/>
        </w:rPr>
        <w:t xml:space="preserve">, </w:t>
      </w:r>
      <w:r w:rsidR="007B2C28">
        <w:rPr>
          <w:color w:val="000000"/>
        </w:rPr>
        <w:fldChar w:fldCharType="begin"/>
      </w:r>
      <w:r w:rsidR="007B2C28">
        <w:rPr>
          <w:color w:val="000000"/>
        </w:rPr>
        <w:instrText xml:space="preserve"> REF _Ref137029092 \h  \* MERGEFORMAT </w:instrText>
      </w:r>
      <w:r w:rsidR="007B2C28">
        <w:rPr>
          <w:color w:val="000000"/>
        </w:rPr>
      </w:r>
      <w:r w:rsidR="007B2C28">
        <w:rPr>
          <w:color w:val="000000"/>
        </w:rPr>
        <w:fldChar w:fldCharType="separate"/>
      </w:r>
      <w:r w:rsidR="009910D7" w:rsidRPr="009910D7">
        <w:rPr>
          <w:color w:val="000000"/>
        </w:rPr>
        <w:t>Figure 23</w:t>
      </w:r>
      <w:r w:rsidR="007B2C28">
        <w:rPr>
          <w:color w:val="000000"/>
        </w:rPr>
        <w:fldChar w:fldCharType="end"/>
      </w:r>
      <w:r w:rsidR="00EF0189">
        <w:rPr>
          <w:color w:val="000000"/>
        </w:rPr>
        <w:t>,</w:t>
      </w:r>
      <w:r w:rsidR="007766B7">
        <w:rPr>
          <w:color w:val="000000"/>
        </w:rPr>
        <w:t xml:space="preserve"> then ob</w:t>
      </w:r>
      <w:r w:rsidR="007B2C28">
        <w:rPr>
          <w:color w:val="000000"/>
        </w:rPr>
        <w:t>serving</w:t>
      </w:r>
      <w:r w:rsidR="00834E88">
        <w:rPr>
          <w:color w:val="000000"/>
        </w:rPr>
        <w:t xml:space="preserve"> </w:t>
      </w:r>
      <w:r w:rsidR="00834E88">
        <w:rPr>
          <w:color w:val="000000"/>
        </w:rPr>
        <w:fldChar w:fldCharType="begin"/>
      </w:r>
      <w:r w:rsidR="00834E88">
        <w:rPr>
          <w:color w:val="000000"/>
        </w:rPr>
        <w:instrText xml:space="preserve"> REF _Ref137117027 \h  \* MERGEFORMAT </w:instrText>
      </w:r>
      <w:r w:rsidR="00834E88">
        <w:rPr>
          <w:color w:val="000000"/>
        </w:rPr>
      </w:r>
      <w:r w:rsidR="00834E88">
        <w:rPr>
          <w:color w:val="000000"/>
        </w:rPr>
        <w:fldChar w:fldCharType="separate"/>
      </w:r>
      <w:r w:rsidR="009910D7" w:rsidRPr="009910D7">
        <w:rPr>
          <w:color w:val="000000"/>
        </w:rPr>
        <w:t>Figure 42</w:t>
      </w:r>
      <w:r w:rsidR="00834E88">
        <w:rPr>
          <w:color w:val="000000"/>
        </w:rPr>
        <w:fldChar w:fldCharType="end"/>
      </w:r>
      <w:r w:rsidR="007B2C28">
        <w:rPr>
          <w:color w:val="000000"/>
        </w:rPr>
        <w:t xml:space="preserve"> and </w:t>
      </w:r>
      <w:r w:rsidR="00834E88">
        <w:rPr>
          <w:color w:val="000000"/>
        </w:rPr>
        <w:fldChar w:fldCharType="begin"/>
      </w:r>
      <w:r w:rsidR="00834E88">
        <w:rPr>
          <w:color w:val="000000"/>
        </w:rPr>
        <w:instrText xml:space="preserve"> REF _Ref137117033 \h  \* MERGEFORMAT </w:instrText>
      </w:r>
      <w:r w:rsidR="00834E88">
        <w:rPr>
          <w:color w:val="000000"/>
        </w:rPr>
      </w:r>
      <w:r w:rsidR="00834E88">
        <w:rPr>
          <w:color w:val="000000"/>
        </w:rPr>
        <w:fldChar w:fldCharType="separate"/>
      </w:r>
      <w:r w:rsidR="009910D7" w:rsidRPr="009910D7">
        <w:rPr>
          <w:color w:val="000000"/>
        </w:rPr>
        <w:t>Figure 43</w:t>
      </w:r>
      <w:r w:rsidR="00834E88">
        <w:rPr>
          <w:color w:val="000000"/>
        </w:rPr>
        <w:fldChar w:fldCharType="end"/>
      </w:r>
      <w:r w:rsidR="007B2C28">
        <w:rPr>
          <w:color w:val="000000"/>
        </w:rPr>
        <w:t>.</w:t>
      </w:r>
    </w:p>
    <w:p w14:paraId="1B8C96C4" w14:textId="65716040" w:rsidR="00EF0189" w:rsidRDefault="003B0B23" w:rsidP="00EF0189">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49865BF4" wp14:editId="5DC31B3F">
            <wp:extent cx="1509486" cy="2709333"/>
            <wp:effectExtent l="0" t="0" r="0" b="0"/>
            <wp:docPr id="15523108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10858" name="Picture 1" descr="A screenshot of a computer&#10;&#10;Description automatically generated with medium confidence"/>
                    <pic:cNvPicPr/>
                  </pic:nvPicPr>
                  <pic:blipFill>
                    <a:blip r:embed="rId56"/>
                    <a:stretch>
                      <a:fillRect/>
                    </a:stretch>
                  </pic:blipFill>
                  <pic:spPr>
                    <a:xfrm>
                      <a:off x="0" y="0"/>
                      <a:ext cx="1520080" cy="2728348"/>
                    </a:xfrm>
                    <a:prstGeom prst="rect">
                      <a:avLst/>
                    </a:prstGeom>
                  </pic:spPr>
                </pic:pic>
              </a:graphicData>
            </a:graphic>
          </wp:inline>
        </w:drawing>
      </w:r>
    </w:p>
    <w:p w14:paraId="7B8099E4" w14:textId="28F3BFFF" w:rsidR="00EF0189" w:rsidRPr="00926C9C" w:rsidRDefault="00EF0189" w:rsidP="00EF0189">
      <w:pPr>
        <w:pBdr>
          <w:top w:val="nil"/>
          <w:left w:val="nil"/>
          <w:bottom w:val="nil"/>
          <w:right w:val="nil"/>
          <w:between w:val="nil"/>
        </w:pBdr>
        <w:tabs>
          <w:tab w:val="left" w:pos="900"/>
        </w:tabs>
        <w:spacing w:after="240"/>
        <w:ind w:left="567" w:firstLine="0"/>
        <w:jc w:val="center"/>
        <w:rPr>
          <w:color w:val="000000"/>
          <w:sz w:val="18"/>
          <w:szCs w:val="18"/>
        </w:rPr>
      </w:pPr>
      <w:bookmarkStart w:id="252" w:name="_Ref137117027"/>
      <w:bookmarkStart w:id="253" w:name="_Toc13726695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42</w:t>
      </w:r>
      <w:r w:rsidRPr="00B13FF1">
        <w:rPr>
          <w:color w:val="000000"/>
          <w:sz w:val="18"/>
          <w:szCs w:val="18"/>
        </w:rPr>
        <w:fldChar w:fldCharType="end"/>
      </w:r>
      <w:bookmarkEnd w:id="252"/>
      <w:r w:rsidRPr="00B13FF1">
        <w:rPr>
          <w:color w:val="000000"/>
          <w:sz w:val="18"/>
          <w:szCs w:val="18"/>
          <w:lang w:val="en-US"/>
        </w:rPr>
        <w:t>.</w:t>
      </w:r>
      <w:r>
        <w:rPr>
          <w:color w:val="000000"/>
          <w:sz w:val="18"/>
          <w:szCs w:val="18"/>
          <w:lang w:val="en-US"/>
        </w:rPr>
        <w:t xml:space="preserve"> </w:t>
      </w:r>
      <w:r w:rsidR="00A52692">
        <w:rPr>
          <w:color w:val="000000"/>
          <w:sz w:val="18"/>
          <w:szCs w:val="18"/>
          <w:lang w:val="en-US"/>
        </w:rPr>
        <w:t xml:space="preserve">Image at index 8 marks the start of the </w:t>
      </w:r>
      <w:r w:rsidR="00834E88">
        <w:rPr>
          <w:color w:val="000000"/>
          <w:sz w:val="18"/>
          <w:szCs w:val="18"/>
          <w:lang w:val="en-US"/>
        </w:rPr>
        <w:t>“academicPhotos” class</w:t>
      </w:r>
      <w:r>
        <w:rPr>
          <w:color w:val="000000"/>
          <w:sz w:val="18"/>
          <w:szCs w:val="18"/>
          <w:lang w:val="en-US"/>
        </w:rPr>
        <w:t>.</w:t>
      </w:r>
      <w:bookmarkEnd w:id="253"/>
    </w:p>
    <w:p w14:paraId="7E8A6BC8" w14:textId="5813AC30" w:rsidR="00EF0189" w:rsidRDefault="002F17D7" w:rsidP="00EF0189">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05C1887B" wp14:editId="0C76EFAA">
            <wp:extent cx="5311140" cy="1398270"/>
            <wp:effectExtent l="0" t="0" r="3810" b="0"/>
            <wp:docPr id="15536672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7284" name="Picture 1" descr="A screenshot of a computer&#10;&#10;Description automatically generated with medium confidence"/>
                    <pic:cNvPicPr/>
                  </pic:nvPicPr>
                  <pic:blipFill>
                    <a:blip r:embed="rId57"/>
                    <a:stretch>
                      <a:fillRect/>
                    </a:stretch>
                  </pic:blipFill>
                  <pic:spPr>
                    <a:xfrm>
                      <a:off x="0" y="0"/>
                      <a:ext cx="5421786" cy="1427400"/>
                    </a:xfrm>
                    <a:prstGeom prst="rect">
                      <a:avLst/>
                    </a:prstGeom>
                  </pic:spPr>
                </pic:pic>
              </a:graphicData>
            </a:graphic>
          </wp:inline>
        </w:drawing>
      </w:r>
    </w:p>
    <w:p w14:paraId="4CBCE7F3" w14:textId="729EDAEC" w:rsidR="00EF0189" w:rsidRPr="00AD188F" w:rsidRDefault="00EF0189" w:rsidP="00AD188F">
      <w:pPr>
        <w:pBdr>
          <w:top w:val="nil"/>
          <w:left w:val="nil"/>
          <w:bottom w:val="nil"/>
          <w:right w:val="nil"/>
          <w:between w:val="nil"/>
        </w:pBdr>
        <w:tabs>
          <w:tab w:val="left" w:pos="900"/>
        </w:tabs>
        <w:spacing w:after="240"/>
        <w:ind w:left="567" w:firstLine="0"/>
        <w:jc w:val="center"/>
        <w:rPr>
          <w:color w:val="000000"/>
          <w:sz w:val="18"/>
          <w:szCs w:val="18"/>
        </w:rPr>
      </w:pPr>
      <w:bookmarkStart w:id="254" w:name="_Ref137117033"/>
      <w:bookmarkStart w:id="255" w:name="_Toc13726695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43</w:t>
      </w:r>
      <w:r w:rsidRPr="00B13FF1">
        <w:rPr>
          <w:color w:val="000000"/>
          <w:sz w:val="18"/>
          <w:szCs w:val="18"/>
        </w:rPr>
        <w:fldChar w:fldCharType="end"/>
      </w:r>
      <w:bookmarkEnd w:id="254"/>
      <w:r w:rsidRPr="00B13FF1">
        <w:rPr>
          <w:color w:val="000000"/>
          <w:sz w:val="18"/>
          <w:szCs w:val="18"/>
          <w:lang w:val="en-US"/>
        </w:rPr>
        <w:t>.</w:t>
      </w:r>
      <w:r w:rsidR="00553A21">
        <w:rPr>
          <w:color w:val="000000"/>
          <w:sz w:val="18"/>
          <w:szCs w:val="18"/>
          <w:lang w:val="en-US"/>
        </w:rPr>
        <w:t xml:space="preserve"> Manually changing the index at which we stop moving</w:t>
      </w:r>
      <w:r w:rsidR="00AD188F">
        <w:rPr>
          <w:color w:val="000000"/>
          <w:sz w:val="18"/>
          <w:szCs w:val="18"/>
          <w:lang w:val="en-US"/>
        </w:rPr>
        <w:t xml:space="preserve"> “academicPhotos”</w:t>
      </w:r>
      <w:r w:rsidR="00553A21">
        <w:rPr>
          <w:color w:val="000000"/>
          <w:sz w:val="18"/>
          <w:szCs w:val="18"/>
          <w:lang w:val="en-US"/>
        </w:rPr>
        <w:t xml:space="preserve"> files</w:t>
      </w:r>
      <w:r>
        <w:rPr>
          <w:color w:val="000000"/>
          <w:sz w:val="18"/>
          <w:szCs w:val="18"/>
          <w:lang w:val="en-US"/>
        </w:rPr>
        <w:t>.</w:t>
      </w:r>
      <w:bookmarkEnd w:id="255"/>
    </w:p>
    <w:p w14:paraId="35806319" w14:textId="021D3601" w:rsidR="00D4049B" w:rsidRDefault="00BD3E9C" w:rsidP="00D16368">
      <w:pPr>
        <w:pBdr>
          <w:top w:val="nil"/>
          <w:left w:val="nil"/>
          <w:bottom w:val="nil"/>
          <w:right w:val="nil"/>
          <w:between w:val="nil"/>
        </w:pBdr>
        <w:spacing w:after="120"/>
        <w:jc w:val="both"/>
        <w:rPr>
          <w:color w:val="000000"/>
        </w:rPr>
      </w:pPr>
      <w:r>
        <w:rPr>
          <w:color w:val="000000"/>
        </w:rPr>
        <w:t xml:space="preserve">Up to this point, all data preparation </w:t>
      </w:r>
      <w:r w:rsidR="00C40C0F">
        <w:rPr>
          <w:color w:val="000000"/>
        </w:rPr>
        <w:t xml:space="preserve">steps </w:t>
      </w:r>
      <w:r>
        <w:rPr>
          <w:color w:val="000000"/>
        </w:rPr>
        <w:t>mentioned in the report was for dataset version 1 (</w:t>
      </w:r>
      <w:r w:rsidR="007E562E">
        <w:rPr>
          <w:color w:val="000000"/>
        </w:rPr>
        <w:t>“</w:t>
      </w:r>
      <w:r>
        <w:rPr>
          <w:color w:val="000000"/>
        </w:rPr>
        <w:t>v01</w:t>
      </w:r>
      <w:r w:rsidR="007E562E">
        <w:rPr>
          <w:color w:val="000000"/>
        </w:rPr>
        <w:t>”</w:t>
      </w:r>
      <w:r>
        <w:rPr>
          <w:color w:val="000000"/>
        </w:rPr>
        <w:t>)</w:t>
      </w:r>
      <w:r w:rsidR="0034220A">
        <w:rPr>
          <w:color w:val="000000"/>
        </w:rPr>
        <w:t>. However, only two models “m01.5” and “m01.6” use dataset “v01.2” and “v01.1” respectively</w:t>
      </w:r>
      <w:r w:rsidR="007E562E">
        <w:rPr>
          <w:color w:val="000000"/>
        </w:rPr>
        <w:t xml:space="preserve">. </w:t>
      </w:r>
      <w:r w:rsidR="005B5555">
        <w:rPr>
          <w:color w:val="000000"/>
        </w:rPr>
        <w:t xml:space="preserve">Now, </w:t>
      </w:r>
      <w:r w:rsidR="009C4327">
        <w:rPr>
          <w:color w:val="000000"/>
        </w:rPr>
        <w:t>the comments in “model_v01</w:t>
      </w:r>
      <w:r w:rsidR="00EF7321">
        <w:rPr>
          <w:color w:val="000000"/>
        </w:rPr>
        <w:t>_vcnn</w:t>
      </w:r>
      <w:r w:rsidR="009C4327">
        <w:rPr>
          <w:color w:val="000000"/>
        </w:rPr>
        <w:t>”</w:t>
      </w:r>
      <w:r w:rsidR="00EF7321">
        <w:rPr>
          <w:color w:val="000000"/>
        </w:rPr>
        <w:t xml:space="preserve"> notebook succinctly explain the difference between these </w:t>
      </w:r>
      <w:proofErr w:type="gramStart"/>
      <w:r w:rsidR="00EF7321">
        <w:rPr>
          <w:color w:val="000000"/>
        </w:rPr>
        <w:t>versions</w:t>
      </w:r>
      <w:proofErr w:type="gramEnd"/>
      <w:r w:rsidR="00EF7321">
        <w:rPr>
          <w:color w:val="000000"/>
        </w:rPr>
        <w:t xml:space="preserve"> </w:t>
      </w:r>
      <w:r w:rsidR="004C1B09">
        <w:rPr>
          <w:color w:val="000000"/>
        </w:rPr>
        <w:t xml:space="preserve">so they are illustrated in </w:t>
      </w:r>
      <w:r w:rsidR="00D61319">
        <w:rPr>
          <w:color w:val="000000"/>
        </w:rPr>
        <w:fldChar w:fldCharType="begin"/>
      </w:r>
      <w:r w:rsidR="00D61319">
        <w:rPr>
          <w:color w:val="000000"/>
        </w:rPr>
        <w:instrText xml:space="preserve"> REF _Ref137201746 \h  \* MERGEFORMAT </w:instrText>
      </w:r>
      <w:r w:rsidR="00D61319">
        <w:rPr>
          <w:color w:val="000000"/>
        </w:rPr>
      </w:r>
      <w:r w:rsidR="00D61319">
        <w:rPr>
          <w:color w:val="000000"/>
        </w:rPr>
        <w:fldChar w:fldCharType="separate"/>
      </w:r>
      <w:r w:rsidR="009910D7" w:rsidRPr="009910D7">
        <w:rPr>
          <w:color w:val="000000"/>
        </w:rPr>
        <w:t>Figure 44</w:t>
      </w:r>
      <w:r w:rsidR="00D61319">
        <w:rPr>
          <w:color w:val="000000"/>
        </w:rPr>
        <w:fldChar w:fldCharType="end"/>
      </w:r>
      <w:r w:rsidR="004C1B09">
        <w:rPr>
          <w:color w:val="000000"/>
        </w:rPr>
        <w:t>.</w:t>
      </w:r>
    </w:p>
    <w:p w14:paraId="26EED895" w14:textId="47B6EE0C" w:rsidR="004C1B09" w:rsidRDefault="00942296" w:rsidP="004C1B09">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4FD71F45" wp14:editId="0AD77CE7">
            <wp:extent cx="4724809" cy="1897544"/>
            <wp:effectExtent l="0" t="0" r="0" b="7620"/>
            <wp:docPr id="77093530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35303" name="Picture 1" descr="A screenshot of a computer code&#10;&#10;Description automatically generated with low confidence"/>
                    <pic:cNvPicPr/>
                  </pic:nvPicPr>
                  <pic:blipFill>
                    <a:blip r:embed="rId58"/>
                    <a:stretch>
                      <a:fillRect/>
                    </a:stretch>
                  </pic:blipFill>
                  <pic:spPr>
                    <a:xfrm>
                      <a:off x="0" y="0"/>
                      <a:ext cx="4724809" cy="1897544"/>
                    </a:xfrm>
                    <a:prstGeom prst="rect">
                      <a:avLst/>
                    </a:prstGeom>
                  </pic:spPr>
                </pic:pic>
              </a:graphicData>
            </a:graphic>
          </wp:inline>
        </w:drawing>
      </w:r>
    </w:p>
    <w:p w14:paraId="33F799D5" w14:textId="3E3B97C9" w:rsidR="004C1B09" w:rsidRPr="00AD188F" w:rsidRDefault="004C1B09" w:rsidP="004C1B09">
      <w:pPr>
        <w:pBdr>
          <w:top w:val="nil"/>
          <w:left w:val="nil"/>
          <w:bottom w:val="nil"/>
          <w:right w:val="nil"/>
          <w:between w:val="nil"/>
        </w:pBdr>
        <w:tabs>
          <w:tab w:val="left" w:pos="900"/>
        </w:tabs>
        <w:spacing w:after="240"/>
        <w:ind w:left="567" w:firstLine="0"/>
        <w:jc w:val="center"/>
        <w:rPr>
          <w:color w:val="000000"/>
          <w:sz w:val="18"/>
          <w:szCs w:val="18"/>
        </w:rPr>
      </w:pPr>
      <w:bookmarkStart w:id="256" w:name="_Ref137201746"/>
      <w:bookmarkStart w:id="257" w:name="_Toc13726695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44</w:t>
      </w:r>
      <w:r w:rsidRPr="00B13FF1">
        <w:rPr>
          <w:color w:val="000000"/>
          <w:sz w:val="18"/>
          <w:szCs w:val="18"/>
        </w:rPr>
        <w:fldChar w:fldCharType="end"/>
      </w:r>
      <w:bookmarkEnd w:id="256"/>
      <w:r w:rsidRPr="00B13FF1">
        <w:rPr>
          <w:color w:val="000000"/>
          <w:sz w:val="18"/>
          <w:szCs w:val="18"/>
          <w:lang w:val="en-US"/>
        </w:rPr>
        <w:t>.</w:t>
      </w:r>
      <w:r w:rsidR="00920463">
        <w:rPr>
          <w:color w:val="000000"/>
          <w:sz w:val="18"/>
          <w:szCs w:val="18"/>
          <w:lang w:val="en-US"/>
        </w:rPr>
        <w:t xml:space="preserve"> Difference between datasets “v01”, “v01.1”, and “v02”</w:t>
      </w:r>
      <w:r>
        <w:rPr>
          <w:color w:val="000000"/>
          <w:sz w:val="18"/>
          <w:szCs w:val="18"/>
          <w:lang w:val="en-US"/>
        </w:rPr>
        <w:t>.</w:t>
      </w:r>
      <w:bookmarkEnd w:id="257"/>
    </w:p>
    <w:p w14:paraId="3F3BDA18" w14:textId="195B4724" w:rsidR="004C1B09" w:rsidRDefault="0050328E" w:rsidP="00D16368">
      <w:pPr>
        <w:pBdr>
          <w:top w:val="nil"/>
          <w:left w:val="nil"/>
          <w:bottom w:val="nil"/>
          <w:right w:val="nil"/>
          <w:between w:val="nil"/>
        </w:pBdr>
        <w:spacing w:after="120"/>
        <w:jc w:val="both"/>
        <w:rPr>
          <w:color w:val="000000"/>
        </w:rPr>
      </w:pPr>
      <w:r>
        <w:rPr>
          <w:color w:val="000000"/>
        </w:rPr>
        <w:t xml:space="preserve">Essentially, “dataset_preprocessing_part_3” </w:t>
      </w:r>
      <w:commentRangeStart w:id="258"/>
      <w:r w:rsidR="0038612C" w:rsidRPr="000B243F">
        <w:rPr>
          <w:color w:val="000000"/>
          <w:highlight w:val="yellow"/>
          <w:rPrChange w:id="259" w:author="nahla" w:date="2023-06-10T12:05:00Z">
            <w:rPr>
              <w:color w:val="000000"/>
            </w:rPr>
          </w:rPrChange>
        </w:rPr>
        <w:t>is the notebook responsible for creating “v01.1” and “v02” datasets</w:t>
      </w:r>
      <w:commentRangeEnd w:id="258"/>
      <w:r w:rsidR="000B243F">
        <w:rPr>
          <w:rStyle w:val="CommentReference"/>
        </w:rPr>
        <w:commentReference w:id="258"/>
      </w:r>
      <w:r w:rsidR="0038612C" w:rsidRPr="000B243F">
        <w:rPr>
          <w:color w:val="000000"/>
          <w:highlight w:val="yellow"/>
          <w:rPrChange w:id="260" w:author="nahla" w:date="2023-06-10T12:05:00Z">
            <w:rPr>
              <w:color w:val="000000"/>
            </w:rPr>
          </w:rPrChange>
        </w:rPr>
        <w:t>,</w:t>
      </w:r>
      <w:r w:rsidR="0038612C">
        <w:rPr>
          <w:color w:val="000000"/>
        </w:rPr>
        <w:t xml:space="preserve"> where </w:t>
      </w:r>
      <w:r w:rsidR="00FC346C">
        <w:rPr>
          <w:color w:val="000000"/>
        </w:rPr>
        <w:t>similar logic to what was described at the start of this section and illustrated by</w:t>
      </w:r>
      <w:r w:rsidR="00B35845">
        <w:rPr>
          <w:color w:val="000000"/>
        </w:rPr>
        <w:t xml:space="preserve"> </w:t>
      </w:r>
      <w:r w:rsidR="00B35845">
        <w:rPr>
          <w:color w:val="000000"/>
        </w:rPr>
        <w:fldChar w:fldCharType="begin"/>
      </w:r>
      <w:r w:rsidR="00B35845">
        <w:rPr>
          <w:color w:val="000000"/>
        </w:rPr>
        <w:instrText xml:space="preserve"> REF _Ref137028282 \h  \* MERGEFORMAT </w:instrText>
      </w:r>
      <w:r w:rsidR="00B35845">
        <w:rPr>
          <w:color w:val="000000"/>
        </w:rPr>
      </w:r>
      <w:r w:rsidR="00B35845">
        <w:rPr>
          <w:color w:val="000000"/>
        </w:rPr>
        <w:fldChar w:fldCharType="separate"/>
      </w:r>
      <w:r w:rsidR="009910D7" w:rsidRPr="009910D7">
        <w:rPr>
          <w:color w:val="000000"/>
        </w:rPr>
        <w:t>Figure 21</w:t>
      </w:r>
      <w:r w:rsidR="00B35845">
        <w:rPr>
          <w:color w:val="000000"/>
        </w:rPr>
        <w:fldChar w:fldCharType="end"/>
      </w:r>
      <w:r w:rsidR="00B35845">
        <w:rPr>
          <w:color w:val="000000"/>
        </w:rPr>
        <w:t xml:space="preserve">, </w:t>
      </w:r>
      <w:r w:rsidR="00B35845">
        <w:rPr>
          <w:color w:val="000000"/>
        </w:rPr>
        <w:fldChar w:fldCharType="begin"/>
      </w:r>
      <w:r w:rsidR="00B35845">
        <w:rPr>
          <w:color w:val="000000"/>
        </w:rPr>
        <w:instrText xml:space="preserve"> REF _Ref137029086 \h  \* MERGEFORMAT </w:instrText>
      </w:r>
      <w:r w:rsidR="00B35845">
        <w:rPr>
          <w:color w:val="000000"/>
        </w:rPr>
      </w:r>
      <w:r w:rsidR="00B35845">
        <w:rPr>
          <w:color w:val="000000"/>
        </w:rPr>
        <w:fldChar w:fldCharType="separate"/>
      </w:r>
      <w:r w:rsidR="009910D7" w:rsidRPr="009910D7">
        <w:rPr>
          <w:color w:val="000000"/>
        </w:rPr>
        <w:t>Figure 22</w:t>
      </w:r>
      <w:r w:rsidR="00B35845">
        <w:rPr>
          <w:color w:val="000000"/>
        </w:rPr>
        <w:fldChar w:fldCharType="end"/>
      </w:r>
      <w:r w:rsidR="00B35845">
        <w:rPr>
          <w:color w:val="000000"/>
        </w:rPr>
        <w:t xml:space="preserve">, </w:t>
      </w:r>
      <w:r w:rsidR="00B35845">
        <w:rPr>
          <w:color w:val="000000"/>
        </w:rPr>
        <w:fldChar w:fldCharType="begin"/>
      </w:r>
      <w:r w:rsidR="00B35845">
        <w:rPr>
          <w:color w:val="000000"/>
        </w:rPr>
        <w:instrText xml:space="preserve"> REF _Ref137029092 \h  \* MERGEFORMAT </w:instrText>
      </w:r>
      <w:r w:rsidR="00B35845">
        <w:rPr>
          <w:color w:val="000000"/>
        </w:rPr>
      </w:r>
      <w:r w:rsidR="00B35845">
        <w:rPr>
          <w:color w:val="000000"/>
        </w:rPr>
        <w:fldChar w:fldCharType="separate"/>
      </w:r>
      <w:r w:rsidR="009910D7" w:rsidRPr="009910D7">
        <w:rPr>
          <w:color w:val="000000"/>
        </w:rPr>
        <w:t>Figure 23</w:t>
      </w:r>
      <w:r w:rsidR="00B35845">
        <w:rPr>
          <w:color w:val="000000"/>
        </w:rPr>
        <w:fldChar w:fldCharType="end"/>
      </w:r>
      <w:r w:rsidR="008F052E">
        <w:rPr>
          <w:color w:val="000000"/>
        </w:rPr>
        <w:t xml:space="preserve"> </w:t>
      </w:r>
      <w:r w:rsidR="00FC346C">
        <w:rPr>
          <w:color w:val="000000"/>
        </w:rPr>
        <w:t xml:space="preserve"> is used to clean images from “academicDigital”, </w:t>
      </w:r>
      <w:r w:rsidR="004C0ED6">
        <w:rPr>
          <w:color w:val="000000"/>
        </w:rPr>
        <w:t xml:space="preserve">“fSocialMedia”, </w:t>
      </w:r>
      <w:r w:rsidR="00CE073C">
        <w:rPr>
          <w:color w:val="000000"/>
        </w:rPr>
        <w:t xml:space="preserve">“eMemes”, and </w:t>
      </w:r>
      <w:r w:rsidR="00FC346C">
        <w:rPr>
          <w:color w:val="000000"/>
        </w:rPr>
        <w:t>“academicPhotos”</w:t>
      </w:r>
      <w:r w:rsidR="00CE073C">
        <w:rPr>
          <w:color w:val="000000"/>
        </w:rPr>
        <w:t xml:space="preserve"> classes since they had the lowest scores among other classes when training </w:t>
      </w:r>
      <w:r w:rsidR="008F052E">
        <w:rPr>
          <w:color w:val="000000"/>
        </w:rPr>
        <w:t xml:space="preserve">most of the models. </w:t>
      </w:r>
      <w:r w:rsidR="0092641E">
        <w:rPr>
          <w:color w:val="000000"/>
        </w:rPr>
        <w:t xml:space="preserve">The outline of the </w:t>
      </w:r>
      <w:proofErr w:type="gramStart"/>
      <w:r w:rsidR="0092641E">
        <w:rPr>
          <w:color w:val="000000"/>
        </w:rPr>
        <w:t>aforementioned notebook</w:t>
      </w:r>
      <w:proofErr w:type="gramEnd"/>
      <w:r w:rsidR="0092641E">
        <w:rPr>
          <w:color w:val="000000"/>
        </w:rPr>
        <w:t xml:space="preserve"> is shown in </w:t>
      </w:r>
      <w:r w:rsidR="00827855">
        <w:rPr>
          <w:color w:val="000000"/>
        </w:rPr>
        <w:fldChar w:fldCharType="begin"/>
      </w:r>
      <w:r w:rsidR="00827855">
        <w:rPr>
          <w:color w:val="000000"/>
        </w:rPr>
        <w:instrText xml:space="preserve"> REF _Ref137215131 \h  \* MERGEFORMAT </w:instrText>
      </w:r>
      <w:r w:rsidR="00827855">
        <w:rPr>
          <w:color w:val="000000"/>
        </w:rPr>
      </w:r>
      <w:r w:rsidR="00827855">
        <w:rPr>
          <w:color w:val="000000"/>
        </w:rPr>
        <w:fldChar w:fldCharType="separate"/>
      </w:r>
      <w:r w:rsidR="009910D7" w:rsidRPr="009910D7">
        <w:rPr>
          <w:color w:val="000000"/>
        </w:rPr>
        <w:t>Figure 45</w:t>
      </w:r>
      <w:r w:rsidR="00827855">
        <w:rPr>
          <w:color w:val="000000"/>
        </w:rPr>
        <w:fldChar w:fldCharType="end"/>
      </w:r>
      <w:r w:rsidR="0092641E">
        <w:rPr>
          <w:color w:val="000000"/>
        </w:rPr>
        <w:t>.</w:t>
      </w:r>
    </w:p>
    <w:p w14:paraId="40073E60" w14:textId="2369F232" w:rsidR="00C23F99" w:rsidRDefault="00AD65BF" w:rsidP="00C23F99">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327D3172" wp14:editId="0A0141C8">
            <wp:extent cx="4968348" cy="5181600"/>
            <wp:effectExtent l="0" t="0" r="3810" b="0"/>
            <wp:docPr id="2062123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363" name="Picture 1" descr="A screenshot of a computer&#10;&#10;Description automatically generated with medium confidence"/>
                    <pic:cNvPicPr/>
                  </pic:nvPicPr>
                  <pic:blipFill>
                    <a:blip r:embed="rId59"/>
                    <a:stretch>
                      <a:fillRect/>
                    </a:stretch>
                  </pic:blipFill>
                  <pic:spPr>
                    <a:xfrm>
                      <a:off x="0" y="0"/>
                      <a:ext cx="4976524" cy="5190127"/>
                    </a:xfrm>
                    <a:prstGeom prst="rect">
                      <a:avLst/>
                    </a:prstGeom>
                  </pic:spPr>
                </pic:pic>
              </a:graphicData>
            </a:graphic>
          </wp:inline>
        </w:drawing>
      </w:r>
    </w:p>
    <w:p w14:paraId="70F0C8EE" w14:textId="5A367450" w:rsidR="00C23F99" w:rsidRPr="00AD188F" w:rsidRDefault="00C23F99" w:rsidP="00C23F99">
      <w:pPr>
        <w:pBdr>
          <w:top w:val="nil"/>
          <w:left w:val="nil"/>
          <w:bottom w:val="nil"/>
          <w:right w:val="nil"/>
          <w:between w:val="nil"/>
        </w:pBdr>
        <w:tabs>
          <w:tab w:val="left" w:pos="900"/>
        </w:tabs>
        <w:spacing w:after="240"/>
        <w:ind w:left="567" w:firstLine="0"/>
        <w:jc w:val="center"/>
        <w:rPr>
          <w:color w:val="000000"/>
          <w:sz w:val="18"/>
          <w:szCs w:val="18"/>
        </w:rPr>
      </w:pPr>
      <w:bookmarkStart w:id="261" w:name="_Ref137215131"/>
      <w:bookmarkStart w:id="262" w:name="_Toc13726695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45</w:t>
      </w:r>
      <w:r w:rsidRPr="00B13FF1">
        <w:rPr>
          <w:color w:val="000000"/>
          <w:sz w:val="18"/>
          <w:szCs w:val="18"/>
        </w:rPr>
        <w:fldChar w:fldCharType="end"/>
      </w:r>
      <w:bookmarkEnd w:id="261"/>
      <w:r w:rsidRPr="00B13FF1">
        <w:rPr>
          <w:color w:val="000000"/>
          <w:sz w:val="18"/>
          <w:szCs w:val="18"/>
          <w:lang w:val="en-US"/>
        </w:rPr>
        <w:t>.</w:t>
      </w:r>
      <w:r>
        <w:rPr>
          <w:color w:val="000000"/>
          <w:sz w:val="18"/>
          <w:szCs w:val="18"/>
          <w:lang w:val="en-US"/>
        </w:rPr>
        <w:t xml:space="preserve"> </w:t>
      </w:r>
      <w:r w:rsidR="00AD65BF">
        <w:rPr>
          <w:color w:val="000000"/>
          <w:sz w:val="18"/>
          <w:szCs w:val="18"/>
          <w:lang w:val="en-US"/>
        </w:rPr>
        <w:t>Outline of cleaning done in “dataset_preprocessing_part_3” notebook</w:t>
      </w:r>
      <w:r>
        <w:rPr>
          <w:color w:val="000000"/>
          <w:sz w:val="18"/>
          <w:szCs w:val="18"/>
          <w:lang w:val="en-US"/>
        </w:rPr>
        <w:t>.</w:t>
      </w:r>
      <w:bookmarkEnd w:id="262"/>
    </w:p>
    <w:p w14:paraId="67E33A04" w14:textId="60D45C57" w:rsidR="0013791C" w:rsidRDefault="00F31880" w:rsidP="001D33DF">
      <w:pPr>
        <w:pBdr>
          <w:top w:val="nil"/>
          <w:left w:val="nil"/>
          <w:bottom w:val="nil"/>
          <w:right w:val="nil"/>
          <w:between w:val="nil"/>
        </w:pBdr>
        <w:spacing w:after="120"/>
        <w:jc w:val="both"/>
        <w:rPr>
          <w:color w:val="000000"/>
        </w:rPr>
      </w:pPr>
      <w:r>
        <w:rPr>
          <w:color w:val="000000"/>
        </w:rPr>
        <w:t>Along with the logic of “</w:t>
      </w:r>
      <w:proofErr w:type="gramStart"/>
      <w:r>
        <w:rPr>
          <w:color w:val="000000"/>
        </w:rPr>
        <w:t>getTextBoxNum(</w:t>
      </w:r>
      <w:proofErr w:type="gramEnd"/>
      <w:r>
        <w:rPr>
          <w:color w:val="000000"/>
        </w:rPr>
        <w:t>)” mentioned at the start of this section, we’ve also used new functions in this notebook: “</w:t>
      </w:r>
      <w:r w:rsidR="003D3DF4" w:rsidRPr="003D3DF4">
        <w:rPr>
          <w:color w:val="000000"/>
        </w:rPr>
        <w:t>get_image_ratio</w:t>
      </w:r>
      <w:r w:rsidR="003D3DF4">
        <w:rPr>
          <w:color w:val="000000"/>
        </w:rPr>
        <w:t>()”</w:t>
      </w:r>
      <w:r w:rsidR="002F048A">
        <w:rPr>
          <w:color w:val="000000"/>
        </w:rPr>
        <w:t xml:space="preserve">, </w:t>
      </w:r>
      <w:r w:rsidR="003D3DF4">
        <w:rPr>
          <w:color w:val="000000"/>
        </w:rPr>
        <w:t>“</w:t>
      </w:r>
      <w:r w:rsidR="005C5301">
        <w:rPr>
          <w:color w:val="000000"/>
        </w:rPr>
        <w:t>run_kmeans(</w:t>
      </w:r>
      <w:r w:rsidR="003D3DF4">
        <w:rPr>
          <w:color w:val="000000"/>
        </w:rPr>
        <w:t>)”</w:t>
      </w:r>
      <w:r w:rsidR="005C5301">
        <w:rPr>
          <w:color w:val="000000"/>
        </w:rPr>
        <w:t xml:space="preserve">, and “create_kmeans_clusters_gallery()”. The first function simply scores </w:t>
      </w:r>
      <w:r w:rsidR="00E81705">
        <w:rPr>
          <w:color w:val="000000"/>
        </w:rPr>
        <w:t xml:space="preserve">and sorts </w:t>
      </w:r>
      <w:r w:rsidR="005C5301">
        <w:rPr>
          <w:color w:val="000000"/>
        </w:rPr>
        <w:t>each image based on its ratio, so</w:t>
      </w:r>
      <w:r w:rsidR="00E81705">
        <w:rPr>
          <w:color w:val="000000"/>
        </w:rPr>
        <w:t xml:space="preserve"> the first few </w:t>
      </w:r>
      <w:r w:rsidR="005F71C5">
        <w:rPr>
          <w:color w:val="000000"/>
        </w:rPr>
        <w:t>sorted images are very wide,</w:t>
      </w:r>
      <w:r w:rsidR="00521E6A">
        <w:rPr>
          <w:color w:val="000000"/>
        </w:rPr>
        <w:t xml:space="preserve"> which can be seen in </w:t>
      </w:r>
      <w:r w:rsidR="00521E6A">
        <w:rPr>
          <w:color w:val="000000"/>
        </w:rPr>
        <w:fldChar w:fldCharType="begin"/>
      </w:r>
      <w:r w:rsidR="00521E6A">
        <w:rPr>
          <w:color w:val="000000"/>
        </w:rPr>
        <w:instrText xml:space="preserve"> REF _Ref137216126 \h  \* MERGEFORMAT </w:instrText>
      </w:r>
      <w:r w:rsidR="00521E6A">
        <w:rPr>
          <w:color w:val="000000"/>
        </w:rPr>
      </w:r>
      <w:r w:rsidR="00521E6A">
        <w:rPr>
          <w:color w:val="000000"/>
        </w:rPr>
        <w:fldChar w:fldCharType="separate"/>
      </w:r>
      <w:r w:rsidR="009910D7" w:rsidRPr="009910D7">
        <w:rPr>
          <w:color w:val="000000"/>
        </w:rPr>
        <w:t>Figure 46</w:t>
      </w:r>
      <w:r w:rsidR="00521E6A">
        <w:rPr>
          <w:color w:val="000000"/>
        </w:rPr>
        <w:fldChar w:fldCharType="end"/>
      </w:r>
      <w:r w:rsidR="00521E6A">
        <w:rPr>
          <w:color w:val="000000"/>
        </w:rPr>
        <w:t>,</w:t>
      </w:r>
      <w:r w:rsidR="005F71C5">
        <w:rPr>
          <w:color w:val="000000"/>
        </w:rPr>
        <w:t xml:space="preserve"> while last few sorted images are very long</w:t>
      </w:r>
      <w:r w:rsidR="0027359B">
        <w:rPr>
          <w:rStyle w:val="FootnoteReference"/>
          <w:color w:val="000000"/>
        </w:rPr>
        <w:footnoteReference w:id="4"/>
      </w:r>
      <w:r w:rsidR="005F71C5">
        <w:rPr>
          <w:color w:val="000000"/>
        </w:rPr>
        <w:t xml:space="preserve">. Moreover, the other two functions are </w:t>
      </w:r>
      <w:r w:rsidR="00915E27">
        <w:rPr>
          <w:color w:val="000000"/>
        </w:rPr>
        <w:t xml:space="preserve">from “fastdup” library </w:t>
      </w:r>
      <w:r w:rsidR="00915E27">
        <w:rPr>
          <w:color w:val="000000"/>
        </w:rPr>
        <w:fldChar w:fldCharType="begin"/>
      </w:r>
      <w:r w:rsidR="001D33DF">
        <w:rPr>
          <w:color w:val="000000"/>
        </w:rPr>
        <w:instrText xml:space="preserve"> ADDIN ZOTERO_ITEM CSL_CITATION {"citationID":"a153nkkcc1t","properties":{"formattedCitation":"[47]","plainCitation":"[47]","noteIndex":0},"citationItems":[{"id":1123,"uris":["http://zotero.org/users/7276241/items/ZXWEWW8Q"],"itemData":{"id":1123,"type":"webpage","title":"visual-layer/fastdup: fastdup is a powerful free tool designed to rapidly extract valuable insights from your image &amp; video datasets. Assisting you to increase your dataset images &amp; labels quality and reduce your data operations costs at an unparalleled scale.","URL":"https://github.com/visual-layer/fastdup","accessed":{"date-parts":[["2023",6,9]]}}}],"schema":"https://github.com/citation-style-language/schema/raw/master/csl-citation.json"} </w:instrText>
      </w:r>
      <w:r w:rsidR="00915E27">
        <w:rPr>
          <w:color w:val="000000"/>
        </w:rPr>
        <w:fldChar w:fldCharType="separate"/>
      </w:r>
      <w:r w:rsidR="001D33DF" w:rsidRPr="001D33DF">
        <w:t>[47]</w:t>
      </w:r>
      <w:r w:rsidR="00915E27">
        <w:rPr>
          <w:color w:val="000000"/>
        </w:rPr>
        <w:fldChar w:fldCharType="end"/>
      </w:r>
      <w:r w:rsidR="0052161C">
        <w:rPr>
          <w:color w:val="000000"/>
        </w:rPr>
        <w:t xml:space="preserve">, where the former </w:t>
      </w:r>
      <w:r w:rsidR="00B6333D">
        <w:rPr>
          <w:color w:val="000000"/>
        </w:rPr>
        <w:t>runs K-means algorithm</w:t>
      </w:r>
      <w:r w:rsidR="00E743F7">
        <w:rPr>
          <w:color w:val="000000"/>
        </w:rPr>
        <w:t xml:space="preserve">, with a passed number of clusters as argument, on the dataset </w:t>
      </w:r>
      <w:r w:rsidR="00432FEE">
        <w:rPr>
          <w:color w:val="000000"/>
        </w:rPr>
        <w:t xml:space="preserve">and stores the results in </w:t>
      </w:r>
      <w:r w:rsidR="00614288">
        <w:rPr>
          <w:color w:val="000000"/>
        </w:rPr>
        <w:t>a csv “</w:t>
      </w:r>
      <w:r w:rsidR="00614288" w:rsidRPr="00614288">
        <w:rPr>
          <w:color w:val="000000"/>
        </w:rPr>
        <w:t>fastdup_work_dir_</w:t>
      </w:r>
      <w:r w:rsidR="00614288">
        <w:rPr>
          <w:color w:val="000000"/>
        </w:rPr>
        <w:t>{class_name}” directory</w:t>
      </w:r>
      <w:r w:rsidR="003A0F02">
        <w:rPr>
          <w:color w:val="000000"/>
        </w:rPr>
        <w:t xml:space="preserve"> which</w:t>
      </w:r>
      <w:r w:rsidR="002565BE">
        <w:rPr>
          <w:color w:val="000000"/>
        </w:rPr>
        <w:t xml:space="preserve"> is then used by the latter function to create an HTML page for visualizing these clusters. Examples of this are in </w:t>
      </w:r>
      <w:r w:rsidR="00521E6A">
        <w:rPr>
          <w:color w:val="000000"/>
        </w:rPr>
        <w:fldChar w:fldCharType="begin"/>
      </w:r>
      <w:r w:rsidR="00521E6A">
        <w:rPr>
          <w:color w:val="000000"/>
        </w:rPr>
        <w:instrText xml:space="preserve"> REF _Ref137216134 \h  \* MERGEFORMAT </w:instrText>
      </w:r>
      <w:r w:rsidR="00521E6A">
        <w:rPr>
          <w:color w:val="000000"/>
        </w:rPr>
      </w:r>
      <w:r w:rsidR="00521E6A">
        <w:rPr>
          <w:color w:val="000000"/>
        </w:rPr>
        <w:fldChar w:fldCharType="separate"/>
      </w:r>
      <w:r w:rsidR="009910D7" w:rsidRPr="009910D7">
        <w:rPr>
          <w:color w:val="000000"/>
        </w:rPr>
        <w:t>Figure 47</w:t>
      </w:r>
      <w:r w:rsidR="00521E6A">
        <w:rPr>
          <w:color w:val="000000"/>
        </w:rPr>
        <w:fldChar w:fldCharType="end"/>
      </w:r>
      <w:r w:rsidR="00521E6A">
        <w:rPr>
          <w:color w:val="000000"/>
        </w:rPr>
        <w:t xml:space="preserve"> </w:t>
      </w:r>
      <w:r w:rsidR="0013791C">
        <w:rPr>
          <w:color w:val="000000"/>
        </w:rPr>
        <w:t xml:space="preserve">and </w:t>
      </w:r>
      <w:r w:rsidR="00521E6A">
        <w:rPr>
          <w:color w:val="000000"/>
        </w:rPr>
        <w:fldChar w:fldCharType="begin"/>
      </w:r>
      <w:r w:rsidR="00521E6A">
        <w:rPr>
          <w:color w:val="000000"/>
        </w:rPr>
        <w:instrText xml:space="preserve"> REF _Ref137216139 \h  \* MERGEFORMAT </w:instrText>
      </w:r>
      <w:r w:rsidR="00521E6A">
        <w:rPr>
          <w:color w:val="000000"/>
        </w:rPr>
      </w:r>
      <w:r w:rsidR="00521E6A">
        <w:rPr>
          <w:color w:val="000000"/>
        </w:rPr>
        <w:fldChar w:fldCharType="separate"/>
      </w:r>
      <w:r w:rsidR="009910D7" w:rsidRPr="009910D7">
        <w:rPr>
          <w:color w:val="000000"/>
        </w:rPr>
        <w:t>Figure 48</w:t>
      </w:r>
      <w:r w:rsidR="00521E6A">
        <w:rPr>
          <w:color w:val="000000"/>
        </w:rPr>
        <w:fldChar w:fldCharType="end"/>
      </w:r>
      <w:r w:rsidR="0013791C">
        <w:rPr>
          <w:color w:val="000000"/>
        </w:rPr>
        <w:t>.</w:t>
      </w:r>
    </w:p>
    <w:p w14:paraId="4C4C9848" w14:textId="44AEF6B1" w:rsidR="00593FB9" w:rsidRDefault="00521E6A" w:rsidP="00593FB9">
      <w:pPr>
        <w:keepNext/>
        <w:pBdr>
          <w:top w:val="nil"/>
          <w:left w:val="nil"/>
          <w:bottom w:val="nil"/>
          <w:right w:val="nil"/>
          <w:between w:val="nil"/>
        </w:pBdr>
        <w:spacing w:after="120" w:line="240" w:lineRule="auto"/>
        <w:ind w:firstLine="0"/>
        <w:jc w:val="center"/>
        <w:rPr>
          <w:color w:val="000000"/>
        </w:rPr>
      </w:pPr>
      <w:r>
        <w:rPr>
          <w:noProof/>
          <w:color w:val="000000"/>
          <w:lang w:val="en-US" w:eastAsia="en-US"/>
        </w:rPr>
        <w:lastRenderedPageBreak/>
        <w:drawing>
          <wp:inline distT="0" distB="0" distL="0" distR="0" wp14:anchorId="50B5F601" wp14:editId="4A4F2341">
            <wp:extent cx="5853108" cy="2641600"/>
            <wp:effectExtent l="0" t="0" r="0" b="6350"/>
            <wp:docPr id="9608277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61245" cy="2645273"/>
                    </a:xfrm>
                    <a:prstGeom prst="rect">
                      <a:avLst/>
                    </a:prstGeom>
                    <a:noFill/>
                    <a:ln>
                      <a:noFill/>
                    </a:ln>
                  </pic:spPr>
                </pic:pic>
              </a:graphicData>
            </a:graphic>
          </wp:inline>
        </w:drawing>
      </w:r>
      <w:r w:rsidR="003A0F02">
        <w:rPr>
          <w:color w:val="000000"/>
        </w:rPr>
        <w:t xml:space="preserve"> </w:t>
      </w:r>
    </w:p>
    <w:p w14:paraId="317AE67D" w14:textId="16E01E0C" w:rsidR="00593FB9" w:rsidRDefault="00593FB9" w:rsidP="00593FB9">
      <w:pPr>
        <w:pBdr>
          <w:top w:val="nil"/>
          <w:left w:val="nil"/>
          <w:bottom w:val="nil"/>
          <w:right w:val="nil"/>
          <w:between w:val="nil"/>
        </w:pBdr>
        <w:tabs>
          <w:tab w:val="left" w:pos="900"/>
        </w:tabs>
        <w:spacing w:after="240"/>
        <w:ind w:left="567" w:firstLine="0"/>
        <w:jc w:val="center"/>
        <w:rPr>
          <w:color w:val="000000"/>
          <w:sz w:val="18"/>
          <w:szCs w:val="18"/>
          <w:lang w:val="en-US"/>
        </w:rPr>
      </w:pPr>
      <w:bookmarkStart w:id="263" w:name="_Ref137216126"/>
      <w:bookmarkStart w:id="264" w:name="_Toc13726695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46</w:t>
      </w:r>
      <w:r w:rsidRPr="00B13FF1">
        <w:rPr>
          <w:color w:val="000000"/>
          <w:sz w:val="18"/>
          <w:szCs w:val="18"/>
        </w:rPr>
        <w:fldChar w:fldCharType="end"/>
      </w:r>
      <w:bookmarkEnd w:id="263"/>
      <w:r w:rsidRPr="00B13FF1">
        <w:rPr>
          <w:color w:val="000000"/>
          <w:sz w:val="18"/>
          <w:szCs w:val="18"/>
          <w:lang w:val="en-US"/>
        </w:rPr>
        <w:t>.</w:t>
      </w:r>
      <w:r>
        <w:rPr>
          <w:color w:val="000000"/>
          <w:sz w:val="18"/>
          <w:szCs w:val="18"/>
          <w:lang w:val="en-US"/>
        </w:rPr>
        <w:t xml:space="preserve"> </w:t>
      </w:r>
      <w:r w:rsidR="00611B3B">
        <w:rPr>
          <w:color w:val="000000"/>
          <w:sz w:val="18"/>
          <w:szCs w:val="18"/>
          <w:lang w:val="en-US"/>
        </w:rPr>
        <w:t>Very wide “academicDigital” images</w:t>
      </w:r>
      <w:r>
        <w:rPr>
          <w:color w:val="000000"/>
          <w:sz w:val="18"/>
          <w:szCs w:val="18"/>
          <w:lang w:val="en-US"/>
        </w:rPr>
        <w:t>.</w:t>
      </w:r>
      <w:bookmarkEnd w:id="264"/>
    </w:p>
    <w:p w14:paraId="5FB0FBCA" w14:textId="77777777" w:rsidR="00573D98" w:rsidRDefault="00573D98" w:rsidP="00573D98">
      <w:pPr>
        <w:keepNext/>
        <w:pBdr>
          <w:top w:val="nil"/>
          <w:left w:val="nil"/>
          <w:bottom w:val="nil"/>
          <w:right w:val="nil"/>
          <w:between w:val="nil"/>
        </w:pBdr>
        <w:spacing w:after="120" w:line="240" w:lineRule="auto"/>
        <w:ind w:firstLine="0"/>
        <w:jc w:val="center"/>
        <w:rPr>
          <w:color w:val="000000"/>
        </w:rPr>
      </w:pPr>
      <w:r>
        <w:rPr>
          <w:noProof/>
          <w:color w:val="000000"/>
          <w:lang w:val="en-US" w:eastAsia="en-US"/>
        </w:rPr>
        <w:drawing>
          <wp:inline distT="0" distB="0" distL="0" distR="0" wp14:anchorId="70363708" wp14:editId="6AEA2890">
            <wp:extent cx="5750374" cy="2921000"/>
            <wp:effectExtent l="0" t="0" r="3175" b="0"/>
            <wp:docPr id="2477847" name="Picture 247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261" cy="2925514"/>
                    </a:xfrm>
                    <a:prstGeom prst="rect">
                      <a:avLst/>
                    </a:prstGeom>
                    <a:noFill/>
                    <a:ln>
                      <a:noFill/>
                    </a:ln>
                  </pic:spPr>
                </pic:pic>
              </a:graphicData>
            </a:graphic>
          </wp:inline>
        </w:drawing>
      </w:r>
      <w:r>
        <w:rPr>
          <w:color w:val="000000"/>
        </w:rPr>
        <w:t xml:space="preserve"> </w:t>
      </w:r>
    </w:p>
    <w:p w14:paraId="4D342697" w14:textId="6EA2FAF7" w:rsidR="00573D98" w:rsidRPr="00AD188F" w:rsidRDefault="00573D98" w:rsidP="00573D98">
      <w:pPr>
        <w:pBdr>
          <w:top w:val="nil"/>
          <w:left w:val="nil"/>
          <w:bottom w:val="nil"/>
          <w:right w:val="nil"/>
          <w:between w:val="nil"/>
        </w:pBdr>
        <w:tabs>
          <w:tab w:val="left" w:pos="900"/>
        </w:tabs>
        <w:spacing w:after="240"/>
        <w:ind w:left="567" w:firstLine="0"/>
        <w:jc w:val="center"/>
        <w:rPr>
          <w:color w:val="000000"/>
          <w:sz w:val="18"/>
          <w:szCs w:val="18"/>
        </w:rPr>
      </w:pPr>
      <w:bookmarkStart w:id="265" w:name="_Ref137216134"/>
      <w:bookmarkStart w:id="266" w:name="_Toc13726695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47</w:t>
      </w:r>
      <w:r w:rsidRPr="00B13FF1">
        <w:rPr>
          <w:color w:val="000000"/>
          <w:sz w:val="18"/>
          <w:szCs w:val="18"/>
        </w:rPr>
        <w:fldChar w:fldCharType="end"/>
      </w:r>
      <w:bookmarkEnd w:id="265"/>
      <w:r w:rsidRPr="00B13FF1">
        <w:rPr>
          <w:color w:val="000000"/>
          <w:sz w:val="18"/>
          <w:szCs w:val="18"/>
          <w:lang w:val="en-US"/>
        </w:rPr>
        <w:t>.</w:t>
      </w:r>
      <w:r>
        <w:rPr>
          <w:color w:val="000000"/>
          <w:sz w:val="18"/>
          <w:szCs w:val="18"/>
          <w:lang w:val="en-US"/>
        </w:rPr>
        <w:t xml:space="preserve"> </w:t>
      </w:r>
      <w:r w:rsidR="00611B3B">
        <w:rPr>
          <w:color w:val="000000"/>
          <w:sz w:val="18"/>
          <w:szCs w:val="18"/>
          <w:lang w:val="en-US"/>
        </w:rPr>
        <w:t xml:space="preserve">K-mean clusters of </w:t>
      </w:r>
      <w:r w:rsidR="003E12FA">
        <w:rPr>
          <w:color w:val="000000"/>
          <w:sz w:val="18"/>
          <w:szCs w:val="18"/>
          <w:lang w:val="en-US"/>
        </w:rPr>
        <w:t>“academicDigital” images which should be in “academicPhotos”</w:t>
      </w:r>
      <w:r>
        <w:rPr>
          <w:color w:val="000000"/>
          <w:sz w:val="18"/>
          <w:szCs w:val="18"/>
          <w:lang w:val="en-US"/>
        </w:rPr>
        <w:t>.</w:t>
      </w:r>
      <w:bookmarkEnd w:id="266"/>
    </w:p>
    <w:p w14:paraId="12947C43" w14:textId="6DCBBB24" w:rsidR="00593FB9" w:rsidRDefault="00577CE3" w:rsidP="00593FB9">
      <w:pPr>
        <w:keepNext/>
        <w:pBdr>
          <w:top w:val="nil"/>
          <w:left w:val="nil"/>
          <w:bottom w:val="nil"/>
          <w:right w:val="nil"/>
          <w:between w:val="nil"/>
        </w:pBdr>
        <w:spacing w:after="120" w:line="240" w:lineRule="auto"/>
        <w:ind w:firstLine="0"/>
        <w:jc w:val="center"/>
        <w:rPr>
          <w:color w:val="000000"/>
        </w:rPr>
      </w:pPr>
      <w:r>
        <w:rPr>
          <w:noProof/>
          <w:color w:val="000000"/>
          <w:lang w:val="en-US" w:eastAsia="en-US"/>
        </w:rPr>
        <w:drawing>
          <wp:inline distT="0" distB="0" distL="0" distR="0" wp14:anchorId="5D80ECE4" wp14:editId="2A594FD5">
            <wp:extent cx="5751733" cy="973667"/>
            <wp:effectExtent l="0" t="0" r="1905" b="0"/>
            <wp:docPr id="623062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77246" cy="977986"/>
                    </a:xfrm>
                    <a:prstGeom prst="rect">
                      <a:avLst/>
                    </a:prstGeom>
                    <a:noFill/>
                    <a:ln>
                      <a:noFill/>
                    </a:ln>
                  </pic:spPr>
                </pic:pic>
              </a:graphicData>
            </a:graphic>
          </wp:inline>
        </w:drawing>
      </w:r>
    </w:p>
    <w:p w14:paraId="656FC53E" w14:textId="4004E336" w:rsidR="00593FB9" w:rsidRPr="00AD188F" w:rsidRDefault="00593FB9" w:rsidP="00593FB9">
      <w:pPr>
        <w:pBdr>
          <w:top w:val="nil"/>
          <w:left w:val="nil"/>
          <w:bottom w:val="nil"/>
          <w:right w:val="nil"/>
          <w:between w:val="nil"/>
        </w:pBdr>
        <w:tabs>
          <w:tab w:val="left" w:pos="900"/>
        </w:tabs>
        <w:spacing w:after="240"/>
        <w:ind w:left="567" w:firstLine="0"/>
        <w:jc w:val="center"/>
        <w:rPr>
          <w:color w:val="000000"/>
          <w:sz w:val="18"/>
          <w:szCs w:val="18"/>
        </w:rPr>
      </w:pPr>
      <w:bookmarkStart w:id="267" w:name="_Ref137216139"/>
      <w:bookmarkStart w:id="268" w:name="_Toc13726695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48</w:t>
      </w:r>
      <w:r w:rsidRPr="00B13FF1">
        <w:rPr>
          <w:color w:val="000000"/>
          <w:sz w:val="18"/>
          <w:szCs w:val="18"/>
        </w:rPr>
        <w:fldChar w:fldCharType="end"/>
      </w:r>
      <w:bookmarkEnd w:id="267"/>
      <w:r w:rsidRPr="00B13FF1">
        <w:rPr>
          <w:color w:val="000000"/>
          <w:sz w:val="18"/>
          <w:szCs w:val="18"/>
          <w:lang w:val="en-US"/>
        </w:rPr>
        <w:t>.</w:t>
      </w:r>
      <w:r>
        <w:rPr>
          <w:color w:val="000000"/>
          <w:sz w:val="18"/>
          <w:szCs w:val="18"/>
          <w:lang w:val="en-US"/>
        </w:rPr>
        <w:t xml:space="preserve"> </w:t>
      </w:r>
      <w:r w:rsidR="003E12FA">
        <w:rPr>
          <w:color w:val="000000"/>
          <w:sz w:val="18"/>
          <w:szCs w:val="18"/>
          <w:lang w:val="en-US"/>
        </w:rPr>
        <w:t>K-mean cluster of outlier images in “academicPhotos”</w:t>
      </w:r>
      <w:r>
        <w:rPr>
          <w:color w:val="000000"/>
          <w:sz w:val="18"/>
          <w:szCs w:val="18"/>
          <w:lang w:val="en-US"/>
        </w:rPr>
        <w:t>.</w:t>
      </w:r>
      <w:bookmarkEnd w:id="268"/>
    </w:p>
    <w:p w14:paraId="4B3A937C" w14:textId="52E90534" w:rsidR="00C23F99" w:rsidRPr="00593FB9" w:rsidRDefault="00C23F99" w:rsidP="00D16368">
      <w:pPr>
        <w:pBdr>
          <w:top w:val="nil"/>
          <w:left w:val="nil"/>
          <w:bottom w:val="nil"/>
          <w:right w:val="nil"/>
          <w:between w:val="nil"/>
        </w:pBdr>
        <w:spacing w:after="120"/>
        <w:jc w:val="both"/>
        <w:rPr>
          <w:color w:val="000000"/>
        </w:rPr>
      </w:pPr>
    </w:p>
    <w:p w14:paraId="0D4D7230" w14:textId="6E7A1FD2" w:rsidR="00D4049B" w:rsidRPr="00D4049B" w:rsidRDefault="00D4049B" w:rsidP="00D4049B">
      <w:pPr>
        <w:pStyle w:val="Heading3"/>
        <w:numPr>
          <w:ilvl w:val="2"/>
          <w:numId w:val="1"/>
        </w:numPr>
        <w:jc w:val="both"/>
      </w:pPr>
      <w:bookmarkStart w:id="269" w:name="_Ref137251374"/>
      <w:bookmarkStart w:id="270" w:name="_Toc137266882"/>
      <w:r>
        <w:lastRenderedPageBreak/>
        <w:t>Data Pre-processing</w:t>
      </w:r>
      <w:bookmarkEnd w:id="269"/>
      <w:bookmarkEnd w:id="270"/>
    </w:p>
    <w:p w14:paraId="32C836B2" w14:textId="4E294211" w:rsidR="006F25AB" w:rsidRDefault="00422547" w:rsidP="001D33DF">
      <w:pPr>
        <w:pBdr>
          <w:top w:val="nil"/>
          <w:left w:val="nil"/>
          <w:bottom w:val="nil"/>
          <w:right w:val="nil"/>
          <w:between w:val="nil"/>
        </w:pBdr>
        <w:spacing w:after="120"/>
        <w:jc w:val="both"/>
        <w:rPr>
          <w:color w:val="000000"/>
        </w:rPr>
      </w:pPr>
      <w:r>
        <w:rPr>
          <w:color w:val="000000"/>
        </w:rPr>
        <w:t>Metadata explained in section</w:t>
      </w:r>
      <w:r w:rsidR="00805410">
        <w:rPr>
          <w:color w:val="000000"/>
        </w:rPr>
        <w:t xml:space="preserve"> </w:t>
      </w:r>
      <w:r w:rsidR="00805410">
        <w:rPr>
          <w:color w:val="000000"/>
        </w:rPr>
        <w:fldChar w:fldCharType="begin"/>
      </w:r>
      <w:r w:rsidR="00805410">
        <w:rPr>
          <w:color w:val="000000"/>
        </w:rPr>
        <w:instrText xml:space="preserve"> REF _Ref137118026 \r \h </w:instrText>
      </w:r>
      <w:r w:rsidR="00805410">
        <w:rPr>
          <w:color w:val="000000"/>
        </w:rPr>
      </w:r>
      <w:r w:rsidR="00805410">
        <w:rPr>
          <w:color w:val="000000"/>
        </w:rPr>
        <w:fldChar w:fldCharType="separate"/>
      </w:r>
      <w:r w:rsidR="009910D7">
        <w:rPr>
          <w:color w:val="000000"/>
          <w:cs/>
        </w:rPr>
        <w:t>‎</w:t>
      </w:r>
      <w:r w:rsidR="009910D7">
        <w:rPr>
          <w:color w:val="000000"/>
        </w:rPr>
        <w:t>3.1.4.1</w:t>
      </w:r>
      <w:r w:rsidR="00805410">
        <w:rPr>
          <w:color w:val="000000"/>
        </w:rPr>
        <w:fldChar w:fldCharType="end"/>
      </w:r>
      <w:r>
        <w:rPr>
          <w:color w:val="000000"/>
        </w:rPr>
        <w:t xml:space="preserve"> </w:t>
      </w:r>
      <w:r w:rsidR="00805410">
        <w:rPr>
          <w:color w:val="000000"/>
        </w:rPr>
        <w:t xml:space="preserve">and in </w:t>
      </w:r>
      <w:r w:rsidR="00805410">
        <w:rPr>
          <w:color w:val="000000"/>
        </w:rPr>
        <w:fldChar w:fldCharType="begin"/>
      </w:r>
      <w:r w:rsidR="00805410">
        <w:rPr>
          <w:color w:val="000000"/>
        </w:rPr>
        <w:instrText xml:space="preserve"> REF _Ref137052595 \h  \* MERGEFORMAT </w:instrText>
      </w:r>
      <w:r w:rsidR="00805410">
        <w:rPr>
          <w:color w:val="000000"/>
        </w:rPr>
      </w:r>
      <w:r w:rsidR="00805410">
        <w:rPr>
          <w:color w:val="000000"/>
        </w:rPr>
        <w:fldChar w:fldCharType="separate"/>
      </w:r>
      <w:r w:rsidR="009910D7" w:rsidRPr="009910D7">
        <w:rPr>
          <w:color w:val="000000"/>
        </w:rPr>
        <w:t>Figure 31</w:t>
      </w:r>
      <w:r w:rsidR="00805410">
        <w:rPr>
          <w:color w:val="000000"/>
        </w:rPr>
        <w:fldChar w:fldCharType="end"/>
      </w:r>
      <w:r w:rsidR="007F28C4">
        <w:rPr>
          <w:color w:val="000000"/>
        </w:rPr>
        <w:t xml:space="preserve"> were extracted </w:t>
      </w:r>
      <w:r>
        <w:rPr>
          <w:color w:val="000000"/>
        </w:rPr>
        <w:t xml:space="preserve">for </w:t>
      </w:r>
      <w:r w:rsidR="00805410">
        <w:rPr>
          <w:color w:val="000000"/>
        </w:rPr>
        <w:t>each image</w:t>
      </w:r>
      <w:r w:rsidR="00581A4D">
        <w:rPr>
          <w:color w:val="000000"/>
        </w:rPr>
        <w:t xml:space="preserve"> using </w:t>
      </w:r>
      <w:r w:rsidR="004A26D3">
        <w:rPr>
          <w:color w:val="000000"/>
        </w:rPr>
        <w:t>“</w:t>
      </w:r>
      <w:proofErr w:type="gramStart"/>
      <w:r w:rsidRPr="00422547">
        <w:rPr>
          <w:color w:val="000000"/>
        </w:rPr>
        <w:t>getImgsPropsDf</w:t>
      </w:r>
      <w:r w:rsidR="004A26D3">
        <w:rPr>
          <w:color w:val="000000"/>
        </w:rPr>
        <w:t>(</w:t>
      </w:r>
      <w:proofErr w:type="gramEnd"/>
      <w:r w:rsidR="004A26D3">
        <w:rPr>
          <w:color w:val="000000"/>
        </w:rPr>
        <w:t>)”</w:t>
      </w:r>
      <w:r w:rsidR="00805410">
        <w:rPr>
          <w:color w:val="000000"/>
        </w:rPr>
        <w:t xml:space="preserve"> function</w:t>
      </w:r>
      <w:r w:rsidR="001E6F38">
        <w:rPr>
          <w:color w:val="000000"/>
        </w:rPr>
        <w:t>.</w:t>
      </w:r>
      <w:r w:rsidR="00805410">
        <w:rPr>
          <w:color w:val="000000"/>
        </w:rPr>
        <w:t xml:space="preserve"> Now, </w:t>
      </w:r>
      <w:r w:rsidR="00F1212A">
        <w:rPr>
          <w:color w:val="000000"/>
        </w:rPr>
        <w:t xml:space="preserve">since the relationships between the defined helper functions and </w:t>
      </w:r>
      <w:r w:rsidR="006F25AB">
        <w:rPr>
          <w:color w:val="000000"/>
        </w:rPr>
        <w:t>“</w:t>
      </w:r>
      <w:proofErr w:type="gramStart"/>
      <w:r w:rsidR="006F25AB" w:rsidRPr="00422547">
        <w:rPr>
          <w:color w:val="000000"/>
        </w:rPr>
        <w:t>getImgsPropsDf</w:t>
      </w:r>
      <w:r w:rsidR="006F25AB">
        <w:rPr>
          <w:color w:val="000000"/>
        </w:rPr>
        <w:t>(</w:t>
      </w:r>
      <w:proofErr w:type="gramEnd"/>
      <w:r w:rsidR="006F25AB">
        <w:rPr>
          <w:color w:val="000000"/>
        </w:rPr>
        <w:t xml:space="preserve">)” </w:t>
      </w:r>
      <w:r w:rsidR="00F1212A">
        <w:rPr>
          <w:color w:val="000000"/>
        </w:rPr>
        <w:t xml:space="preserve">is more complicated than the logic of the functions themselves, </w:t>
      </w:r>
      <w:r w:rsidR="006F25AB">
        <w:rPr>
          <w:color w:val="000000"/>
        </w:rPr>
        <w:t>we’ve drawn the dependency between functions in</w:t>
      </w:r>
      <w:r w:rsidR="007E42BB">
        <w:rPr>
          <w:color w:val="000000"/>
        </w:rPr>
        <w:t xml:space="preserve"> </w:t>
      </w:r>
      <w:r w:rsidR="007E42BB">
        <w:rPr>
          <w:color w:val="000000"/>
        </w:rPr>
        <w:fldChar w:fldCharType="begin"/>
      </w:r>
      <w:r w:rsidR="007E42BB">
        <w:rPr>
          <w:color w:val="000000"/>
        </w:rPr>
        <w:instrText xml:space="preserve"> REF _Ref137120810 \h  \* MERGEFORMAT </w:instrText>
      </w:r>
      <w:r w:rsidR="007E42BB">
        <w:rPr>
          <w:color w:val="000000"/>
        </w:rPr>
      </w:r>
      <w:r w:rsidR="007E42BB">
        <w:rPr>
          <w:color w:val="000000"/>
        </w:rPr>
        <w:fldChar w:fldCharType="separate"/>
      </w:r>
      <w:r w:rsidR="009910D7" w:rsidRPr="009910D7">
        <w:rPr>
          <w:color w:val="000000"/>
        </w:rPr>
        <w:t>Figure 49</w:t>
      </w:r>
      <w:r w:rsidR="007E42BB">
        <w:rPr>
          <w:color w:val="000000"/>
        </w:rPr>
        <w:fldChar w:fldCharType="end"/>
      </w:r>
      <w:r w:rsidR="006F25AB">
        <w:rPr>
          <w:color w:val="000000"/>
        </w:rPr>
        <w:t xml:space="preserve"> </w:t>
      </w:r>
      <w:r w:rsidR="007E42BB">
        <w:rPr>
          <w:color w:val="000000"/>
        </w:rPr>
        <w:t>with a brief description of each function</w:t>
      </w:r>
      <w:r w:rsidR="000B6C83">
        <w:rPr>
          <w:color w:val="000000"/>
        </w:rPr>
        <w:t>.</w:t>
      </w:r>
      <w:r w:rsidR="004255DE">
        <w:rPr>
          <w:color w:val="000000"/>
        </w:rPr>
        <w:t xml:space="preserve"> It is also important to note that “nltk” library’s “</w:t>
      </w:r>
      <w:r w:rsidR="004255DE" w:rsidRPr="00A84004">
        <w:rPr>
          <w:color w:val="000000"/>
        </w:rPr>
        <w:t>WordNetLemmatizer</w:t>
      </w:r>
      <w:r w:rsidR="004255DE">
        <w:rPr>
          <w:color w:val="000000"/>
        </w:rPr>
        <w:t xml:space="preserve">” module </w:t>
      </w:r>
      <w:r w:rsidR="004255DE">
        <w:rPr>
          <w:color w:val="000000"/>
        </w:rPr>
        <w:fldChar w:fldCharType="begin"/>
      </w:r>
      <w:r w:rsidR="001D33DF">
        <w:rPr>
          <w:color w:val="000000"/>
        </w:rPr>
        <w:instrText xml:space="preserve"> ADDIN ZOTERO_ITEM CSL_CITATION {"citationID":"afcm2c0ogg","properties":{"formattedCitation":"[48]","plainCitation":"[48]","noteIndex":0},"citationItems":[{"id":1110,"uris":["http://zotero.org/users/7276241/items/YWLXV5PI"],"itemData":{"id":1110,"type":"webpage","title":"NLTK :: Natural Language Toolkit","URL":"https://www.nltk.org/","accessed":{"date-parts":[["2023",6,8]]}}}],"schema":"https://github.com/citation-style-language/schema/raw/master/csl-citation.json"} </w:instrText>
      </w:r>
      <w:r w:rsidR="004255DE">
        <w:rPr>
          <w:color w:val="000000"/>
        </w:rPr>
        <w:fldChar w:fldCharType="separate"/>
      </w:r>
      <w:r w:rsidR="001D33DF" w:rsidRPr="001D33DF">
        <w:t>[48]</w:t>
      </w:r>
      <w:r w:rsidR="004255DE">
        <w:rPr>
          <w:color w:val="000000"/>
        </w:rPr>
        <w:fldChar w:fldCharType="end"/>
      </w:r>
      <w:r w:rsidR="004255DE">
        <w:rPr>
          <w:color w:val="000000"/>
        </w:rPr>
        <w:t xml:space="preserve"> and “qalsadi” library’s “Lemmatizer” module </w:t>
      </w:r>
      <w:r w:rsidR="004255DE">
        <w:rPr>
          <w:color w:val="000000"/>
        </w:rPr>
        <w:fldChar w:fldCharType="begin"/>
      </w:r>
      <w:r w:rsidR="001D33DF">
        <w:rPr>
          <w:color w:val="000000"/>
        </w:rPr>
        <w:instrText xml:space="preserve"> ADDIN ZOTERO_ITEM CSL_CITATION {"citationID":"a2oges4vqd2","properties":{"formattedCitation":"[49]","plainCitation":"[49]","noteIndex":0},"citationItems":[{"id":1112,"uris":["http://zotero.org/users/7276241/items/UE4334J7"],"itemData":{"id":1112,"type":"software","abstract":"Qalsadi: Arabic mophological analyzer Library for python.","genre":"Python","note":"original-date: 2017-02-15T20:30:57Z","source":"GitHub","title":"Qalsadi Arabic Morphological Analyzer and Lemmatizer for Python","URL":"https://github.com/linuxscout/qalsadi","author":[{"family":"Taha Zerrouki","given":""}],"accessed":{"date-parts":[["2023",6,8]]},"issued":{"date-parts":[["2023",6,2]]}}}],"schema":"https://github.com/citation-style-language/schema/raw/master/csl-citation.json"} </w:instrText>
      </w:r>
      <w:r w:rsidR="004255DE">
        <w:rPr>
          <w:color w:val="000000"/>
        </w:rPr>
        <w:fldChar w:fldCharType="separate"/>
      </w:r>
      <w:r w:rsidR="001D33DF" w:rsidRPr="001D33DF">
        <w:t>[49]</w:t>
      </w:r>
      <w:r w:rsidR="004255DE">
        <w:rPr>
          <w:color w:val="000000"/>
        </w:rPr>
        <w:fldChar w:fldCharType="end"/>
      </w:r>
      <w:r w:rsidR="004255DE">
        <w:rPr>
          <w:color w:val="000000"/>
        </w:rPr>
        <w:t xml:space="preserve"> were used in CF7 and CF8 respectively.</w:t>
      </w:r>
    </w:p>
    <w:p w14:paraId="6BF63AE5" w14:textId="2E02B2CF" w:rsidR="00A162BC" w:rsidRDefault="00A162BC" w:rsidP="00A162BC">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764BB33E" wp14:editId="3CF7F6D0">
            <wp:extent cx="6000750" cy="4734451"/>
            <wp:effectExtent l="0" t="0" r="0" b="9525"/>
            <wp:docPr id="821574255" name="Picture 1"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74255" name="Picture 1" descr="A picture containing text, diagram, font, screenshot&#10;&#10;Description automatically generated"/>
                    <pic:cNvPicPr/>
                  </pic:nvPicPr>
                  <pic:blipFill>
                    <a:blip r:embed="rId63"/>
                    <a:stretch>
                      <a:fillRect/>
                    </a:stretch>
                  </pic:blipFill>
                  <pic:spPr>
                    <a:xfrm>
                      <a:off x="0" y="0"/>
                      <a:ext cx="6010860" cy="4742428"/>
                    </a:xfrm>
                    <a:prstGeom prst="rect">
                      <a:avLst/>
                    </a:prstGeom>
                  </pic:spPr>
                </pic:pic>
              </a:graphicData>
            </a:graphic>
          </wp:inline>
        </w:drawing>
      </w:r>
    </w:p>
    <w:p w14:paraId="45E7185D" w14:textId="76BF6601" w:rsidR="006F25AB" w:rsidRPr="00AD188F" w:rsidRDefault="006F25AB" w:rsidP="006F25AB">
      <w:pPr>
        <w:pBdr>
          <w:top w:val="nil"/>
          <w:left w:val="nil"/>
          <w:bottom w:val="nil"/>
          <w:right w:val="nil"/>
          <w:between w:val="nil"/>
        </w:pBdr>
        <w:tabs>
          <w:tab w:val="left" w:pos="900"/>
        </w:tabs>
        <w:spacing w:after="240"/>
        <w:ind w:left="567" w:firstLine="0"/>
        <w:jc w:val="center"/>
        <w:rPr>
          <w:color w:val="000000"/>
          <w:sz w:val="18"/>
          <w:szCs w:val="18"/>
        </w:rPr>
      </w:pPr>
      <w:bookmarkStart w:id="271" w:name="_Ref137120810"/>
      <w:bookmarkStart w:id="272" w:name="_Toc13726696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49</w:t>
      </w:r>
      <w:r w:rsidRPr="00B13FF1">
        <w:rPr>
          <w:color w:val="000000"/>
          <w:sz w:val="18"/>
          <w:szCs w:val="18"/>
        </w:rPr>
        <w:fldChar w:fldCharType="end"/>
      </w:r>
      <w:bookmarkEnd w:id="271"/>
      <w:r w:rsidRPr="00B13FF1">
        <w:rPr>
          <w:color w:val="000000"/>
          <w:sz w:val="18"/>
          <w:szCs w:val="18"/>
          <w:lang w:val="en-US"/>
        </w:rPr>
        <w:t>.</w:t>
      </w:r>
      <w:r>
        <w:rPr>
          <w:color w:val="000000"/>
          <w:sz w:val="18"/>
          <w:szCs w:val="18"/>
          <w:lang w:val="en-US"/>
        </w:rPr>
        <w:t xml:space="preserve"> Relationship between functions </w:t>
      </w:r>
      <w:r w:rsidR="002D7571">
        <w:rPr>
          <w:color w:val="000000"/>
          <w:sz w:val="18"/>
          <w:szCs w:val="18"/>
          <w:lang w:val="en-US"/>
        </w:rPr>
        <w:t xml:space="preserve">used for </w:t>
      </w:r>
      <w:r w:rsidR="00356D98">
        <w:rPr>
          <w:color w:val="000000"/>
          <w:sz w:val="18"/>
          <w:szCs w:val="18"/>
          <w:lang w:val="en-US"/>
        </w:rPr>
        <w:t xml:space="preserve">getting </w:t>
      </w:r>
      <w:r w:rsidR="002D7571">
        <w:rPr>
          <w:color w:val="000000"/>
          <w:sz w:val="18"/>
          <w:szCs w:val="18"/>
          <w:lang w:val="en-US"/>
        </w:rPr>
        <w:t xml:space="preserve">metadata mentioned in </w:t>
      </w:r>
      <w:r w:rsidR="002D7571" w:rsidRPr="002D7571">
        <w:rPr>
          <w:color w:val="000000"/>
          <w:sz w:val="18"/>
          <w:szCs w:val="18"/>
          <w:lang w:val="en-US"/>
        </w:rPr>
        <w:fldChar w:fldCharType="begin"/>
      </w:r>
      <w:r w:rsidR="002D7571" w:rsidRPr="002D7571">
        <w:rPr>
          <w:color w:val="000000"/>
          <w:sz w:val="18"/>
          <w:szCs w:val="18"/>
          <w:lang w:val="en-US"/>
        </w:rPr>
        <w:instrText xml:space="preserve"> REF _Ref137052595 \h  \* MERGEFORMAT </w:instrText>
      </w:r>
      <w:r w:rsidR="002D7571" w:rsidRPr="002D7571">
        <w:rPr>
          <w:color w:val="000000"/>
          <w:sz w:val="18"/>
          <w:szCs w:val="18"/>
          <w:lang w:val="en-US"/>
        </w:rPr>
      </w:r>
      <w:r w:rsidR="002D7571" w:rsidRPr="002D7571">
        <w:rPr>
          <w:color w:val="000000"/>
          <w:sz w:val="18"/>
          <w:szCs w:val="18"/>
          <w:lang w:val="en-US"/>
        </w:rPr>
        <w:fldChar w:fldCharType="separate"/>
      </w:r>
      <w:r w:rsidR="009910D7" w:rsidRPr="009910D7">
        <w:rPr>
          <w:color w:val="000000"/>
          <w:sz w:val="18"/>
          <w:szCs w:val="18"/>
          <w:lang w:val="en-US"/>
        </w:rPr>
        <w:t>Figure 31</w:t>
      </w:r>
      <w:r w:rsidR="002D7571" w:rsidRPr="002D7571">
        <w:rPr>
          <w:color w:val="000000"/>
          <w:sz w:val="18"/>
          <w:szCs w:val="18"/>
          <w:lang w:val="en-US"/>
        </w:rPr>
        <w:fldChar w:fldCharType="end"/>
      </w:r>
      <w:r>
        <w:rPr>
          <w:color w:val="000000"/>
          <w:sz w:val="18"/>
          <w:szCs w:val="18"/>
          <w:lang w:val="en-US"/>
        </w:rPr>
        <w:t>.</w:t>
      </w:r>
      <w:bookmarkEnd w:id="272"/>
    </w:p>
    <w:p w14:paraId="0D05FE21" w14:textId="534B7DA8" w:rsidR="006F25AB" w:rsidRDefault="003140F9" w:rsidP="008143A9">
      <w:pPr>
        <w:pBdr>
          <w:top w:val="nil"/>
          <w:left w:val="nil"/>
          <w:bottom w:val="nil"/>
          <w:right w:val="nil"/>
          <w:between w:val="nil"/>
        </w:pBdr>
        <w:spacing w:after="120"/>
        <w:jc w:val="both"/>
        <w:rPr>
          <w:color w:val="000000"/>
        </w:rPr>
      </w:pPr>
      <w:r>
        <w:rPr>
          <w:color w:val="000000"/>
        </w:rPr>
        <w:t>Now,</w:t>
      </w:r>
      <w:r w:rsidR="00CC60D9">
        <w:rPr>
          <w:color w:val="000000"/>
        </w:rPr>
        <w:t xml:space="preserve"> </w:t>
      </w:r>
      <w:r w:rsidR="00CC60D9">
        <w:rPr>
          <w:color w:val="000000"/>
        </w:rPr>
        <w:fldChar w:fldCharType="begin"/>
      </w:r>
      <w:r w:rsidR="00CC60D9">
        <w:rPr>
          <w:color w:val="000000"/>
        </w:rPr>
        <w:instrText xml:space="preserve"> REF _Ref137120936 \h  \* MERGEFORMAT </w:instrText>
      </w:r>
      <w:r w:rsidR="00CC60D9">
        <w:rPr>
          <w:color w:val="000000"/>
        </w:rPr>
      </w:r>
      <w:r w:rsidR="00CC60D9">
        <w:rPr>
          <w:color w:val="000000"/>
        </w:rPr>
        <w:fldChar w:fldCharType="separate"/>
      </w:r>
      <w:r w:rsidR="009910D7" w:rsidRPr="009910D7">
        <w:rPr>
          <w:color w:val="000000"/>
        </w:rPr>
        <w:t>Figure 50</w:t>
      </w:r>
      <w:r w:rsidR="00CC60D9">
        <w:rPr>
          <w:color w:val="000000"/>
        </w:rPr>
        <w:fldChar w:fldCharType="end"/>
      </w:r>
      <w:r w:rsidR="00CA6963">
        <w:rPr>
          <w:color w:val="000000"/>
        </w:rPr>
        <w:t xml:space="preserve">, </w:t>
      </w:r>
      <w:r w:rsidR="00CC60D9">
        <w:rPr>
          <w:color w:val="000000"/>
        </w:rPr>
        <w:fldChar w:fldCharType="begin"/>
      </w:r>
      <w:r w:rsidR="00CC60D9">
        <w:rPr>
          <w:color w:val="000000"/>
        </w:rPr>
        <w:instrText xml:space="preserve"> REF _Ref137120939 \h  \* MERGEFORMAT </w:instrText>
      </w:r>
      <w:r w:rsidR="00CC60D9">
        <w:rPr>
          <w:color w:val="000000"/>
        </w:rPr>
      </w:r>
      <w:r w:rsidR="00CC60D9">
        <w:rPr>
          <w:color w:val="000000"/>
        </w:rPr>
        <w:fldChar w:fldCharType="separate"/>
      </w:r>
      <w:r w:rsidR="009910D7" w:rsidRPr="009910D7">
        <w:rPr>
          <w:color w:val="000000"/>
        </w:rPr>
        <w:t>Figure 51</w:t>
      </w:r>
      <w:r w:rsidR="00CC60D9">
        <w:rPr>
          <w:color w:val="000000"/>
        </w:rPr>
        <w:fldChar w:fldCharType="end"/>
      </w:r>
      <w:r w:rsidR="006063DC">
        <w:rPr>
          <w:rStyle w:val="FootnoteReference"/>
          <w:color w:val="000000"/>
        </w:rPr>
        <w:footnoteReference w:id="5"/>
      </w:r>
      <w:r w:rsidR="00CA6963">
        <w:rPr>
          <w:color w:val="000000"/>
        </w:rPr>
        <w:t xml:space="preserve">, and </w:t>
      </w:r>
      <w:r w:rsidR="00CA6963">
        <w:rPr>
          <w:color w:val="000000"/>
        </w:rPr>
        <w:fldChar w:fldCharType="begin"/>
      </w:r>
      <w:r w:rsidR="00CA6963">
        <w:rPr>
          <w:color w:val="000000"/>
        </w:rPr>
        <w:instrText xml:space="preserve"> REF _Ref137127289 \h  \* MERGEFORMAT </w:instrText>
      </w:r>
      <w:r w:rsidR="00CA6963">
        <w:rPr>
          <w:color w:val="000000"/>
        </w:rPr>
      </w:r>
      <w:r w:rsidR="00CA6963">
        <w:rPr>
          <w:color w:val="000000"/>
        </w:rPr>
        <w:fldChar w:fldCharType="separate"/>
      </w:r>
      <w:r w:rsidR="009910D7" w:rsidRPr="009910D7">
        <w:rPr>
          <w:color w:val="000000"/>
        </w:rPr>
        <w:t>Figure 52</w:t>
      </w:r>
      <w:r w:rsidR="00CA6963">
        <w:rPr>
          <w:color w:val="000000"/>
        </w:rPr>
        <w:fldChar w:fldCharType="end"/>
      </w:r>
      <w:r>
        <w:rPr>
          <w:color w:val="000000"/>
        </w:rPr>
        <w:t xml:space="preserve"> </w:t>
      </w:r>
      <w:r w:rsidR="00CC60D9">
        <w:rPr>
          <w:color w:val="000000"/>
        </w:rPr>
        <w:t>are used to illustrate the outputs of “RetinaFace” model and “Paddle OCR” tool respectively</w:t>
      </w:r>
      <w:r w:rsidR="00A84004">
        <w:rPr>
          <w:color w:val="000000"/>
        </w:rPr>
        <w:t>.</w:t>
      </w:r>
      <w:r w:rsidR="004255DE">
        <w:rPr>
          <w:color w:val="000000"/>
        </w:rPr>
        <w:t xml:space="preserve"> From the last </w:t>
      </w:r>
      <w:r w:rsidR="00A66B05">
        <w:rPr>
          <w:color w:val="000000"/>
        </w:rPr>
        <w:t xml:space="preserve">two mentioned figures, we can see that the order of Arabic words is not always correctly reflecting the order of words in the image, and that is because “Paddle OCR” </w:t>
      </w:r>
      <w:r w:rsidR="003C250B">
        <w:rPr>
          <w:color w:val="000000"/>
        </w:rPr>
        <w:t xml:space="preserve">detects words </w:t>
      </w:r>
      <w:r w:rsidR="00A66B05">
        <w:rPr>
          <w:color w:val="000000"/>
        </w:rPr>
        <w:t>from left to right</w:t>
      </w:r>
      <w:r w:rsidR="003C250B">
        <w:rPr>
          <w:color w:val="000000"/>
        </w:rPr>
        <w:t xml:space="preserve"> and from top to bottom</w:t>
      </w:r>
      <w:r w:rsidR="00A66B05">
        <w:rPr>
          <w:color w:val="000000"/>
        </w:rPr>
        <w:t xml:space="preserve">, so </w:t>
      </w:r>
      <w:r w:rsidR="00A66B05">
        <w:rPr>
          <w:color w:val="000000"/>
        </w:rPr>
        <w:lastRenderedPageBreak/>
        <w:t xml:space="preserve">we had to </w:t>
      </w:r>
      <w:r w:rsidR="009C6719">
        <w:rPr>
          <w:color w:val="000000"/>
        </w:rPr>
        <w:t xml:space="preserve">reverse the order of the words retrieved </w:t>
      </w:r>
      <w:r w:rsidR="003C250B">
        <w:rPr>
          <w:color w:val="000000"/>
        </w:rPr>
        <w:t>when a line of text ends in CF6, which did not always yield accurate results.</w:t>
      </w:r>
    </w:p>
    <w:p w14:paraId="78AA268B" w14:textId="6E0A0714" w:rsidR="00CC60D9" w:rsidRDefault="00351241" w:rsidP="00CC60D9">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11BE7784" wp14:editId="6BABCBB9">
            <wp:extent cx="3429000" cy="2805033"/>
            <wp:effectExtent l="0" t="0" r="0" b="0"/>
            <wp:docPr id="47419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98556" name=""/>
                    <pic:cNvPicPr/>
                  </pic:nvPicPr>
                  <pic:blipFill>
                    <a:blip r:embed="rId64"/>
                    <a:stretch>
                      <a:fillRect/>
                    </a:stretch>
                  </pic:blipFill>
                  <pic:spPr>
                    <a:xfrm>
                      <a:off x="0" y="0"/>
                      <a:ext cx="3466184" cy="2835451"/>
                    </a:xfrm>
                    <a:prstGeom prst="rect">
                      <a:avLst/>
                    </a:prstGeom>
                  </pic:spPr>
                </pic:pic>
              </a:graphicData>
            </a:graphic>
          </wp:inline>
        </w:drawing>
      </w:r>
    </w:p>
    <w:p w14:paraId="32959B82" w14:textId="5E4F9AF2" w:rsidR="00CC60D9" w:rsidRPr="00AD188F" w:rsidRDefault="00CC60D9" w:rsidP="00CC60D9">
      <w:pPr>
        <w:pBdr>
          <w:top w:val="nil"/>
          <w:left w:val="nil"/>
          <w:bottom w:val="nil"/>
          <w:right w:val="nil"/>
          <w:between w:val="nil"/>
        </w:pBdr>
        <w:tabs>
          <w:tab w:val="left" w:pos="900"/>
        </w:tabs>
        <w:spacing w:after="240"/>
        <w:ind w:left="567" w:firstLine="0"/>
        <w:jc w:val="center"/>
        <w:rPr>
          <w:color w:val="000000"/>
          <w:sz w:val="18"/>
          <w:szCs w:val="18"/>
        </w:rPr>
      </w:pPr>
      <w:bookmarkStart w:id="273" w:name="_Ref137120936"/>
      <w:bookmarkStart w:id="274" w:name="_Toc13726696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50</w:t>
      </w:r>
      <w:r w:rsidRPr="00B13FF1">
        <w:rPr>
          <w:color w:val="000000"/>
          <w:sz w:val="18"/>
          <w:szCs w:val="18"/>
        </w:rPr>
        <w:fldChar w:fldCharType="end"/>
      </w:r>
      <w:bookmarkEnd w:id="273"/>
      <w:r w:rsidRPr="00B13FF1">
        <w:rPr>
          <w:color w:val="000000"/>
          <w:sz w:val="18"/>
          <w:szCs w:val="18"/>
          <w:lang w:val="en-US"/>
        </w:rPr>
        <w:t>.</w:t>
      </w:r>
      <w:r w:rsidR="00E22424">
        <w:rPr>
          <w:color w:val="000000"/>
          <w:sz w:val="18"/>
          <w:szCs w:val="18"/>
          <w:lang w:val="en-US"/>
        </w:rPr>
        <w:t xml:space="preserve"> Output of “RetinaFace” model</w:t>
      </w:r>
      <w:r>
        <w:rPr>
          <w:color w:val="000000"/>
          <w:sz w:val="18"/>
          <w:szCs w:val="18"/>
          <w:lang w:val="en-US"/>
        </w:rPr>
        <w:t>.</w:t>
      </w:r>
      <w:bookmarkEnd w:id="274"/>
    </w:p>
    <w:p w14:paraId="19E37B09" w14:textId="586BE5D6" w:rsidR="00CC60D9" w:rsidRDefault="00F8397B" w:rsidP="00CC60D9">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3E5D24E6" wp14:editId="1F350AAE">
            <wp:extent cx="3866715" cy="4504267"/>
            <wp:effectExtent l="0" t="0" r="635" b="0"/>
            <wp:docPr id="105535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54726" name=""/>
                    <pic:cNvPicPr/>
                  </pic:nvPicPr>
                  <pic:blipFill>
                    <a:blip r:embed="rId65"/>
                    <a:stretch>
                      <a:fillRect/>
                    </a:stretch>
                  </pic:blipFill>
                  <pic:spPr>
                    <a:xfrm>
                      <a:off x="0" y="0"/>
                      <a:ext cx="3918080" cy="4564101"/>
                    </a:xfrm>
                    <a:prstGeom prst="rect">
                      <a:avLst/>
                    </a:prstGeom>
                  </pic:spPr>
                </pic:pic>
              </a:graphicData>
            </a:graphic>
          </wp:inline>
        </w:drawing>
      </w:r>
    </w:p>
    <w:p w14:paraId="46F3B946" w14:textId="45F01232" w:rsidR="00CC60D9" w:rsidRPr="00AD188F" w:rsidRDefault="00CC60D9" w:rsidP="00CC60D9">
      <w:pPr>
        <w:pBdr>
          <w:top w:val="nil"/>
          <w:left w:val="nil"/>
          <w:bottom w:val="nil"/>
          <w:right w:val="nil"/>
          <w:between w:val="nil"/>
        </w:pBdr>
        <w:tabs>
          <w:tab w:val="left" w:pos="900"/>
        </w:tabs>
        <w:spacing w:after="240"/>
        <w:ind w:left="567" w:firstLine="0"/>
        <w:jc w:val="center"/>
        <w:rPr>
          <w:color w:val="000000"/>
          <w:sz w:val="18"/>
          <w:szCs w:val="18"/>
        </w:rPr>
      </w:pPr>
      <w:bookmarkStart w:id="275" w:name="_Ref137120939"/>
      <w:bookmarkStart w:id="276" w:name="_Toc13726696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51</w:t>
      </w:r>
      <w:r w:rsidRPr="00B13FF1">
        <w:rPr>
          <w:color w:val="000000"/>
          <w:sz w:val="18"/>
          <w:szCs w:val="18"/>
        </w:rPr>
        <w:fldChar w:fldCharType="end"/>
      </w:r>
      <w:bookmarkEnd w:id="275"/>
      <w:r w:rsidRPr="00B13FF1">
        <w:rPr>
          <w:color w:val="000000"/>
          <w:sz w:val="18"/>
          <w:szCs w:val="18"/>
          <w:lang w:val="en-US"/>
        </w:rPr>
        <w:t>.</w:t>
      </w:r>
      <w:r w:rsidR="00E22424">
        <w:rPr>
          <w:color w:val="000000"/>
          <w:sz w:val="18"/>
          <w:szCs w:val="18"/>
          <w:lang w:val="en-US"/>
        </w:rPr>
        <w:t xml:space="preserve"> </w:t>
      </w:r>
      <w:r w:rsidR="009D1446">
        <w:rPr>
          <w:color w:val="000000"/>
          <w:sz w:val="18"/>
          <w:szCs w:val="18"/>
          <w:lang w:val="en-US"/>
        </w:rPr>
        <w:t xml:space="preserve">Two images were tested on </w:t>
      </w:r>
      <w:r w:rsidR="00E22424">
        <w:rPr>
          <w:color w:val="000000"/>
          <w:sz w:val="18"/>
          <w:szCs w:val="18"/>
          <w:lang w:val="en-US"/>
        </w:rPr>
        <w:t>“Paddle OCR” tool</w:t>
      </w:r>
      <w:r w:rsidR="006665E2">
        <w:rPr>
          <w:color w:val="000000"/>
          <w:sz w:val="18"/>
          <w:szCs w:val="18"/>
          <w:lang w:val="en-US"/>
        </w:rPr>
        <w:t xml:space="preserve"> along with their “ar_words_original” strings</w:t>
      </w:r>
      <w:r w:rsidR="001776BC">
        <w:rPr>
          <w:color w:val="000000"/>
          <w:sz w:val="18"/>
          <w:szCs w:val="18"/>
          <w:lang w:val="en-US"/>
        </w:rPr>
        <w:t>, where words underlined in green are detected correctly</w:t>
      </w:r>
      <w:r>
        <w:rPr>
          <w:color w:val="000000"/>
          <w:sz w:val="18"/>
          <w:szCs w:val="18"/>
          <w:lang w:val="en-US"/>
        </w:rPr>
        <w:t>.</w:t>
      </w:r>
      <w:bookmarkEnd w:id="276"/>
    </w:p>
    <w:p w14:paraId="03B8A375" w14:textId="76343233" w:rsidR="00BA65B5" w:rsidRDefault="006063DC" w:rsidP="00BA65B5">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4B76CC68" wp14:editId="767F2A29">
            <wp:extent cx="5438996" cy="3403600"/>
            <wp:effectExtent l="0" t="0" r="9525" b="6350"/>
            <wp:docPr id="130859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1654" name=""/>
                    <pic:cNvPicPr/>
                  </pic:nvPicPr>
                  <pic:blipFill>
                    <a:blip r:embed="rId66"/>
                    <a:stretch>
                      <a:fillRect/>
                    </a:stretch>
                  </pic:blipFill>
                  <pic:spPr>
                    <a:xfrm>
                      <a:off x="0" y="0"/>
                      <a:ext cx="5474813" cy="3426014"/>
                    </a:xfrm>
                    <a:prstGeom prst="rect">
                      <a:avLst/>
                    </a:prstGeom>
                  </pic:spPr>
                </pic:pic>
              </a:graphicData>
            </a:graphic>
          </wp:inline>
        </w:drawing>
      </w:r>
    </w:p>
    <w:p w14:paraId="5D636BA3" w14:textId="297FD0FE" w:rsidR="00BA65B5" w:rsidRPr="00AD188F" w:rsidRDefault="00BA65B5" w:rsidP="00BA65B5">
      <w:pPr>
        <w:pBdr>
          <w:top w:val="nil"/>
          <w:left w:val="nil"/>
          <w:bottom w:val="nil"/>
          <w:right w:val="nil"/>
          <w:between w:val="nil"/>
        </w:pBdr>
        <w:tabs>
          <w:tab w:val="left" w:pos="900"/>
        </w:tabs>
        <w:spacing w:after="240"/>
        <w:ind w:left="567" w:firstLine="0"/>
        <w:jc w:val="center"/>
        <w:rPr>
          <w:color w:val="000000"/>
          <w:sz w:val="18"/>
          <w:szCs w:val="18"/>
        </w:rPr>
      </w:pPr>
      <w:bookmarkStart w:id="277" w:name="_Ref137127289"/>
      <w:bookmarkStart w:id="278" w:name="_Toc13726696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52</w:t>
      </w:r>
      <w:r w:rsidRPr="00B13FF1">
        <w:rPr>
          <w:color w:val="000000"/>
          <w:sz w:val="18"/>
          <w:szCs w:val="18"/>
        </w:rPr>
        <w:fldChar w:fldCharType="end"/>
      </w:r>
      <w:bookmarkEnd w:id="277"/>
      <w:r w:rsidRPr="00B13FF1">
        <w:rPr>
          <w:color w:val="000000"/>
          <w:sz w:val="18"/>
          <w:szCs w:val="18"/>
          <w:lang w:val="en-US"/>
        </w:rPr>
        <w:t>.</w:t>
      </w:r>
      <w:r>
        <w:rPr>
          <w:color w:val="000000"/>
          <w:sz w:val="18"/>
          <w:szCs w:val="18"/>
          <w:lang w:val="en-US"/>
        </w:rPr>
        <w:t xml:space="preserve"> Detailed output of “Paddle OCR” tool when used on top image in </w:t>
      </w:r>
      <w:r>
        <w:rPr>
          <w:color w:val="000000"/>
          <w:sz w:val="18"/>
          <w:szCs w:val="18"/>
          <w:lang w:val="en-US"/>
        </w:rPr>
        <w:fldChar w:fldCharType="begin"/>
      </w:r>
      <w:r>
        <w:rPr>
          <w:color w:val="000000"/>
          <w:sz w:val="18"/>
          <w:szCs w:val="18"/>
          <w:lang w:val="en-US"/>
        </w:rPr>
        <w:instrText xml:space="preserve"> REF _Ref137120939 \h </w:instrText>
      </w:r>
      <w:r>
        <w:rPr>
          <w:color w:val="000000"/>
          <w:sz w:val="18"/>
          <w:szCs w:val="18"/>
          <w:lang w:val="en-US"/>
        </w:rPr>
      </w:r>
      <w:r>
        <w:rPr>
          <w:color w:val="000000"/>
          <w:sz w:val="18"/>
          <w:szCs w:val="18"/>
          <w:lang w:val="en-US"/>
        </w:rPr>
        <w:fldChar w:fldCharType="separate"/>
      </w:r>
      <w:r w:rsidR="009910D7" w:rsidRPr="00B13FF1">
        <w:rPr>
          <w:color w:val="000000"/>
          <w:sz w:val="18"/>
          <w:szCs w:val="18"/>
        </w:rPr>
        <w:t xml:space="preserve">Figure </w:t>
      </w:r>
      <w:r w:rsidR="009910D7">
        <w:rPr>
          <w:noProof/>
          <w:color w:val="000000"/>
          <w:sz w:val="18"/>
          <w:szCs w:val="18"/>
        </w:rPr>
        <w:t>51</w:t>
      </w:r>
      <w:r>
        <w:rPr>
          <w:color w:val="000000"/>
          <w:sz w:val="18"/>
          <w:szCs w:val="18"/>
          <w:lang w:val="en-US"/>
        </w:rPr>
        <w:fldChar w:fldCharType="end"/>
      </w:r>
      <w:r>
        <w:rPr>
          <w:color w:val="000000"/>
          <w:sz w:val="18"/>
          <w:szCs w:val="18"/>
          <w:lang w:val="en-US"/>
        </w:rPr>
        <w:t>.</w:t>
      </w:r>
      <w:bookmarkEnd w:id="278"/>
    </w:p>
    <w:p w14:paraId="4C0FE35B" w14:textId="4B25237A" w:rsidR="00CC60D9" w:rsidRPr="008143A9" w:rsidRDefault="00C76E53" w:rsidP="001D33DF">
      <w:pPr>
        <w:pBdr>
          <w:top w:val="nil"/>
          <w:left w:val="nil"/>
          <w:bottom w:val="nil"/>
          <w:right w:val="nil"/>
          <w:between w:val="nil"/>
        </w:pBdr>
        <w:spacing w:after="120"/>
        <w:jc w:val="both"/>
        <w:rPr>
          <w:color w:val="000000"/>
        </w:rPr>
      </w:pPr>
      <w:r>
        <w:rPr>
          <w:color w:val="000000"/>
        </w:rPr>
        <w:t xml:space="preserve">Another caveat to note is that </w:t>
      </w:r>
      <w:r w:rsidR="000D2BAE">
        <w:rPr>
          <w:color w:val="000000"/>
        </w:rPr>
        <w:t>the csv file which stores all of the dataset’s extracted metadata, named “imgsPropsv1.csv”</w:t>
      </w:r>
      <w:r w:rsidR="00CF5C00">
        <w:rPr>
          <w:color w:val="000000"/>
        </w:rPr>
        <w:t xml:space="preserve">, displays Arabic words as symbols due to Microsoft Excel using </w:t>
      </w:r>
      <w:r w:rsidR="007D31EF">
        <w:rPr>
          <w:color w:val="000000"/>
        </w:rPr>
        <w:t>a different encoding system than UTF-8</w:t>
      </w:r>
      <w:r w:rsidR="00E50746">
        <w:rPr>
          <w:color w:val="000000"/>
        </w:rPr>
        <w:t xml:space="preserve"> </w:t>
      </w:r>
      <w:r w:rsidR="00A15CA0">
        <w:rPr>
          <w:color w:val="000000"/>
        </w:rPr>
        <w:fldChar w:fldCharType="begin"/>
      </w:r>
      <w:r w:rsidR="001D33DF">
        <w:rPr>
          <w:color w:val="000000"/>
        </w:rPr>
        <w:instrText xml:space="preserve"> ADDIN ZOTERO_ITEM CSL_CITATION {"citationID":"a1g72kjdvjb","properties":{"formattedCitation":"[50]","plainCitation":"[50]","noteIndex":0},"citationItems":[{"id":1113,"uris":["http://zotero.org/users/7276241/items/46RAR33G"],"itemData":{"id":1113,"type":"post","container-title":"Stack Overflow","title":"Answer to \"CSV file with Arabic characters is displayed as symbols in Excel\"","URL":"https://stackoverflow.com/a/60243234","author":[{"family":"mohd4482","given":""}],"accessed":{"date-parts":[["2023",6,8]]},"issued":{"date-parts":[["2020",2,15]]}}}],"schema":"https://github.com/citation-style-language/schema/raw/master/csl-citation.json"} </w:instrText>
      </w:r>
      <w:r w:rsidR="00A15CA0">
        <w:rPr>
          <w:color w:val="000000"/>
        </w:rPr>
        <w:fldChar w:fldCharType="separate"/>
      </w:r>
      <w:r w:rsidR="001D33DF" w:rsidRPr="001D33DF">
        <w:t>[50]</w:t>
      </w:r>
      <w:r w:rsidR="00A15CA0">
        <w:rPr>
          <w:color w:val="000000"/>
        </w:rPr>
        <w:fldChar w:fldCharType="end"/>
      </w:r>
      <w:r w:rsidR="007D31EF">
        <w:rPr>
          <w:color w:val="000000"/>
        </w:rPr>
        <w:t xml:space="preserve">. However, if you read that csv file in python using Pandas library, you’ll see that </w:t>
      </w:r>
      <w:r w:rsidR="00E50746">
        <w:rPr>
          <w:color w:val="000000"/>
        </w:rPr>
        <w:t>the Arabic words are rendered properly</w:t>
      </w:r>
      <w:r w:rsidR="007D31EF">
        <w:rPr>
          <w:color w:val="000000"/>
        </w:rPr>
        <w:t xml:space="preserve"> </w:t>
      </w:r>
    </w:p>
    <w:p w14:paraId="4534A0B3" w14:textId="1CE4681A" w:rsidR="001E6F38" w:rsidRDefault="001E6F38" w:rsidP="00D71BD0">
      <w:pPr>
        <w:pStyle w:val="Heading2"/>
        <w:numPr>
          <w:ilvl w:val="1"/>
          <w:numId w:val="1"/>
        </w:numPr>
        <w:jc w:val="both"/>
      </w:pPr>
      <w:bookmarkStart w:id="279" w:name="_Ref137160535"/>
      <w:bookmarkStart w:id="280" w:name="_Ref137226437"/>
      <w:bookmarkStart w:id="281" w:name="_Toc137266883"/>
      <w:r>
        <w:t>Model Development Phase</w:t>
      </w:r>
      <w:bookmarkEnd w:id="279"/>
      <w:bookmarkEnd w:id="280"/>
      <w:bookmarkEnd w:id="281"/>
    </w:p>
    <w:p w14:paraId="4EA7A2C9" w14:textId="6E8E7201" w:rsidR="00521EA6" w:rsidRDefault="00D71BD0" w:rsidP="001D33DF">
      <w:pPr>
        <w:pStyle w:val="BodyText"/>
        <w:jc w:val="both"/>
        <w:rPr>
          <w:color w:val="000000"/>
        </w:rPr>
      </w:pPr>
      <w:r>
        <w:rPr>
          <w:color w:val="000000"/>
        </w:rPr>
        <w:t>The following sub-sections discuss</w:t>
      </w:r>
      <w:r w:rsidR="004E5DE1">
        <w:rPr>
          <w:color w:val="000000"/>
        </w:rPr>
        <w:t xml:space="preserve"> the details of implementing the models used throughout this project along with the hyperparameters per model variant</w:t>
      </w:r>
      <w:r w:rsidR="001E6F38">
        <w:rPr>
          <w:color w:val="000000"/>
        </w:rPr>
        <w:t>.</w:t>
      </w:r>
      <w:r w:rsidR="00396451">
        <w:rPr>
          <w:color w:val="000000"/>
        </w:rPr>
        <w:t xml:space="preserve"> Moreover, there are hyperparameters that are consistent throughout </w:t>
      </w:r>
      <w:r w:rsidR="00B22BEA">
        <w:rPr>
          <w:color w:val="000000"/>
        </w:rPr>
        <w:t>most</w:t>
      </w:r>
      <w:r w:rsidR="00396451">
        <w:rPr>
          <w:color w:val="000000"/>
        </w:rPr>
        <w:t xml:space="preserve"> models</w:t>
      </w:r>
      <w:r w:rsidR="00B22BEA">
        <w:rPr>
          <w:color w:val="000000"/>
        </w:rPr>
        <w:t>,</w:t>
      </w:r>
      <w:r w:rsidR="00396481">
        <w:rPr>
          <w:color w:val="000000"/>
        </w:rPr>
        <w:t xml:space="preserve"> </w:t>
      </w:r>
      <w:r w:rsidR="00396481" w:rsidRPr="00B22BEA">
        <w:rPr>
          <w:b/>
          <w:bCs/>
          <w:color w:val="000000"/>
        </w:rPr>
        <w:t>unless explicitly stated otherwise</w:t>
      </w:r>
      <w:r w:rsidR="00396451">
        <w:rPr>
          <w:color w:val="000000"/>
        </w:rPr>
        <w:t>, such as using R</w:t>
      </w:r>
      <w:r w:rsidR="00396481">
        <w:rPr>
          <w:color w:val="000000"/>
        </w:rPr>
        <w:t xml:space="preserve">GB images instead of grey scaling them, </w:t>
      </w:r>
      <w:r w:rsidR="00B22BEA">
        <w:rPr>
          <w:color w:val="000000"/>
        </w:rPr>
        <w:t xml:space="preserve">training on </w:t>
      </w:r>
      <w:r w:rsidR="00396481">
        <w:rPr>
          <w:color w:val="000000"/>
        </w:rPr>
        <w:t>30 epochs</w:t>
      </w:r>
      <w:r w:rsidR="00B22BEA">
        <w:rPr>
          <w:color w:val="000000"/>
        </w:rPr>
        <w:t xml:space="preserve"> with a batch size of 32</w:t>
      </w:r>
      <w:r w:rsidR="00C13874">
        <w:rPr>
          <w:color w:val="000000"/>
        </w:rPr>
        <w:t xml:space="preserve"> on the entire dataset without augmenting or any preprocessing other than resizing the images to 306x306</w:t>
      </w:r>
      <w:r w:rsidR="00E67BA5">
        <w:rPr>
          <w:color w:val="000000"/>
        </w:rPr>
        <w:t xml:space="preserve">, using Adam optimizer with default hyperparameter </w:t>
      </w:r>
      <w:r w:rsidR="00D9157F">
        <w:rPr>
          <w:color w:val="000000"/>
        </w:rPr>
        <w:t xml:space="preserve">values specified in Tensorflow’s documentation </w:t>
      </w:r>
      <w:r w:rsidR="002D2A2E">
        <w:rPr>
          <w:color w:val="000000"/>
        </w:rPr>
        <w:fldChar w:fldCharType="begin"/>
      </w:r>
      <w:r w:rsidR="001D33DF">
        <w:rPr>
          <w:color w:val="000000"/>
        </w:rPr>
        <w:instrText xml:space="preserve"> ADDIN ZOTERO_ITEM CSL_CITATION {"citationID":"avfjokpk3j","properties":{"formattedCitation":"[51]","plainCitation":"[51]","noteIndex":0},"citationItems":[{"id":1115,"uris":["http://zotero.org/users/7276241/items/8YFDXTEU"],"itemData":{"id":1115,"type":"webpage","abstract":"Optimizer that implements the Adam algorithm.","container-title":"TensorFlow","language":"en","title":"tf.keras.optimizers.Adam | TensorFlow v2.12.0","URL":"https://www.tensorflow.org/api_docs/python/tf/keras/optimizers/Adam","accessed":{"date-parts":[["2023",6,8]]}}}],"schema":"https://github.com/citation-style-language/schema/raw/master/csl-citation.json"} </w:instrText>
      </w:r>
      <w:r w:rsidR="002D2A2E">
        <w:rPr>
          <w:color w:val="000000"/>
        </w:rPr>
        <w:fldChar w:fldCharType="separate"/>
      </w:r>
      <w:r w:rsidR="001D33DF" w:rsidRPr="001D33DF">
        <w:t>[51]</w:t>
      </w:r>
      <w:r w:rsidR="002D2A2E">
        <w:rPr>
          <w:color w:val="000000"/>
        </w:rPr>
        <w:fldChar w:fldCharType="end"/>
      </w:r>
      <w:r w:rsidR="00D9157F">
        <w:rPr>
          <w:color w:val="000000"/>
        </w:rPr>
        <w:t>, specifically a</w:t>
      </w:r>
      <w:r w:rsidR="00DB737B">
        <w:rPr>
          <w:color w:val="000000"/>
        </w:rPr>
        <w:t>n initial</w:t>
      </w:r>
      <w:r w:rsidR="00D9157F">
        <w:rPr>
          <w:color w:val="000000"/>
        </w:rPr>
        <w:t xml:space="preserve"> learning rate of 0.001, beta-1 of 0.9, and beta-2 of 0.999</w:t>
      </w:r>
      <w:r w:rsidR="00C13874">
        <w:rPr>
          <w:color w:val="000000"/>
        </w:rPr>
        <w:t>.</w:t>
      </w:r>
      <w:r w:rsidR="00177285">
        <w:rPr>
          <w:color w:val="000000"/>
        </w:rPr>
        <w:t xml:space="preserve"> Moreover, the categorical cross entropy loss function was used as the models’ objective function</w:t>
      </w:r>
      <w:r w:rsidR="006F0F7B">
        <w:rPr>
          <w:color w:val="000000"/>
        </w:rPr>
        <w:t>.</w:t>
      </w:r>
      <w:r w:rsidR="0055747C">
        <w:rPr>
          <w:color w:val="000000"/>
        </w:rPr>
        <w:t xml:space="preserve"> </w:t>
      </w:r>
      <w:r w:rsidR="00ED7D38">
        <w:rPr>
          <w:color w:val="000000"/>
        </w:rPr>
        <w:t>In addition, there are also functions which are applied throughout most of the models</w:t>
      </w:r>
      <w:r w:rsidR="00AC77A7">
        <w:rPr>
          <w:color w:val="000000"/>
        </w:rPr>
        <w:t>. For example, “</w:t>
      </w:r>
      <w:r w:rsidR="00AC77A7" w:rsidRPr="00AC77A7">
        <w:rPr>
          <w:color w:val="000000"/>
        </w:rPr>
        <w:t>get_generators_v</w:t>
      </w:r>
      <w:r w:rsidR="00AC77A7">
        <w:rPr>
          <w:color w:val="000000"/>
        </w:rPr>
        <w:t xml:space="preserve">{x}()” </w:t>
      </w:r>
      <w:r w:rsidR="001655E7">
        <w:rPr>
          <w:color w:val="000000"/>
        </w:rPr>
        <w:t>function</w:t>
      </w:r>
      <w:r w:rsidR="00956347">
        <w:rPr>
          <w:rStyle w:val="FootnoteReference"/>
          <w:color w:val="000000"/>
        </w:rPr>
        <w:footnoteReference w:id="6"/>
      </w:r>
      <w:r w:rsidR="001655E7">
        <w:rPr>
          <w:color w:val="000000"/>
        </w:rPr>
        <w:t xml:space="preserve"> returns train, validation, and test generators wh</w:t>
      </w:r>
      <w:r w:rsidR="0082725A">
        <w:rPr>
          <w:color w:val="000000"/>
        </w:rPr>
        <w:t>ich pass a certain number of images, based on chosen batch size, to the model per single step</w:t>
      </w:r>
      <w:r w:rsidR="00BE44C4">
        <w:rPr>
          <w:color w:val="000000"/>
        </w:rPr>
        <w:t xml:space="preserve"> of an epoch, where each epoch contains a number </w:t>
      </w:r>
      <w:r w:rsidR="00DD477B">
        <w:rPr>
          <w:color w:val="000000"/>
        </w:rPr>
        <w:t xml:space="preserve">of steps equal to the </w:t>
      </w:r>
      <w:r w:rsidR="00BE44C4">
        <w:rPr>
          <w:color w:val="000000"/>
        </w:rPr>
        <w:lastRenderedPageBreak/>
        <w:t xml:space="preserve">number of samples over </w:t>
      </w:r>
      <w:r w:rsidR="00DD477B">
        <w:rPr>
          <w:color w:val="000000"/>
        </w:rPr>
        <w:t>the batch size</w:t>
      </w:r>
      <w:r w:rsidR="00E21074">
        <w:rPr>
          <w:color w:val="000000"/>
        </w:rPr>
        <w:t xml:space="preserve">, and </w:t>
      </w:r>
      <w:r w:rsidR="00E60331">
        <w:rPr>
          <w:color w:val="000000"/>
        </w:rPr>
        <w:t xml:space="preserve">illustrates this with an example. Also </w:t>
      </w:r>
      <w:proofErr w:type="gramStart"/>
      <w:r w:rsidR="00E60331">
        <w:rPr>
          <w:color w:val="000000"/>
        </w:rPr>
        <w:t>in ,</w:t>
      </w:r>
      <w:proofErr w:type="gramEnd"/>
      <w:r w:rsidR="00E60331">
        <w:rPr>
          <w:color w:val="000000"/>
        </w:rPr>
        <w:t xml:space="preserve"> the numbers 94787, </w:t>
      </w:r>
      <w:r w:rsidR="00D02AD8" w:rsidRPr="00D02AD8">
        <w:rPr>
          <w:color w:val="000000"/>
        </w:rPr>
        <w:t>20311</w:t>
      </w:r>
      <w:r w:rsidR="00D02AD8">
        <w:rPr>
          <w:color w:val="000000"/>
        </w:rPr>
        <w:t xml:space="preserve">, and </w:t>
      </w:r>
      <w:r w:rsidR="00D02AD8" w:rsidRPr="00D02AD8">
        <w:rPr>
          <w:color w:val="000000"/>
        </w:rPr>
        <w:t>2031</w:t>
      </w:r>
      <w:r w:rsidR="00D02AD8">
        <w:rPr>
          <w:color w:val="000000"/>
        </w:rPr>
        <w:t xml:space="preserve">2 are the number of images in train, validation, and test sets respectively. </w:t>
      </w:r>
      <w:r w:rsidR="00845EBB">
        <w:rPr>
          <w:color w:val="000000"/>
        </w:rPr>
        <w:t xml:space="preserve">As you can notice, we’ve split the </w:t>
      </w:r>
      <w:r w:rsidR="00E21375" w:rsidRPr="00E21375">
        <w:rPr>
          <w:color w:val="000000"/>
        </w:rPr>
        <w:t>135,410</w:t>
      </w:r>
      <w:r w:rsidR="00521EA6">
        <w:rPr>
          <w:color w:val="000000"/>
        </w:rPr>
        <w:t xml:space="preserve"> total images into 75%, 15%, and 15% </w:t>
      </w:r>
      <w:r w:rsidR="00F643D9">
        <w:rPr>
          <w:color w:val="000000"/>
        </w:rPr>
        <w:t xml:space="preserve">splits which are found in </w:t>
      </w:r>
      <w:r w:rsidR="00184214">
        <w:rPr>
          <w:color w:val="000000"/>
        </w:rPr>
        <w:t>“</w:t>
      </w:r>
      <w:r w:rsidR="00184214" w:rsidRPr="00184214">
        <w:rPr>
          <w:color w:val="000000"/>
        </w:rPr>
        <w:t>train_datav01.csv</w:t>
      </w:r>
      <w:r w:rsidR="00184214">
        <w:rPr>
          <w:color w:val="000000"/>
        </w:rPr>
        <w:t>”, “val</w:t>
      </w:r>
      <w:r w:rsidR="00184214" w:rsidRPr="00184214">
        <w:rPr>
          <w:color w:val="000000"/>
        </w:rPr>
        <w:t>_datav01.csv</w:t>
      </w:r>
      <w:r w:rsidR="00184214">
        <w:rPr>
          <w:color w:val="000000"/>
        </w:rPr>
        <w:t>”, and “test</w:t>
      </w:r>
      <w:r w:rsidR="00184214" w:rsidRPr="00184214">
        <w:rPr>
          <w:color w:val="000000"/>
        </w:rPr>
        <w:t>_datav01.csv</w:t>
      </w:r>
      <w:r w:rsidR="00184214">
        <w:rPr>
          <w:color w:val="000000"/>
        </w:rPr>
        <w:t xml:space="preserve">” </w:t>
      </w:r>
      <w:r w:rsidR="00521EA6">
        <w:rPr>
          <w:color w:val="000000"/>
        </w:rPr>
        <w:t>respectively</w:t>
      </w:r>
      <w:r w:rsidR="00184214">
        <w:rPr>
          <w:color w:val="000000"/>
        </w:rPr>
        <w:t xml:space="preserve"> in “dataset_related” directory</w:t>
      </w:r>
      <w:r w:rsidR="00521EA6">
        <w:rPr>
          <w:color w:val="000000"/>
        </w:rPr>
        <w:t>.</w:t>
      </w:r>
    </w:p>
    <w:p w14:paraId="62E25AE6" w14:textId="7BD40F43" w:rsidR="00521EA6" w:rsidRDefault="003C2077" w:rsidP="00521EA6">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115A8197" wp14:editId="582A4842">
            <wp:extent cx="3772227" cy="922100"/>
            <wp:effectExtent l="0" t="0" r="0" b="0"/>
            <wp:docPr id="782684284" name="Picture 1" descr="A picture containing text, font, receip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84284" name="Picture 1" descr="A picture containing text, font, receipt, white&#10;&#10;Description automatically generated"/>
                    <pic:cNvPicPr/>
                  </pic:nvPicPr>
                  <pic:blipFill>
                    <a:blip r:embed="rId67"/>
                    <a:stretch>
                      <a:fillRect/>
                    </a:stretch>
                  </pic:blipFill>
                  <pic:spPr>
                    <a:xfrm>
                      <a:off x="0" y="0"/>
                      <a:ext cx="3772227" cy="922100"/>
                    </a:xfrm>
                    <a:prstGeom prst="rect">
                      <a:avLst/>
                    </a:prstGeom>
                  </pic:spPr>
                </pic:pic>
              </a:graphicData>
            </a:graphic>
          </wp:inline>
        </w:drawing>
      </w:r>
    </w:p>
    <w:p w14:paraId="20C62710" w14:textId="12F008E1" w:rsidR="00521EA6" w:rsidRPr="00AD188F" w:rsidRDefault="00521EA6" w:rsidP="00521EA6">
      <w:pPr>
        <w:pBdr>
          <w:top w:val="nil"/>
          <w:left w:val="nil"/>
          <w:bottom w:val="nil"/>
          <w:right w:val="nil"/>
          <w:between w:val="nil"/>
        </w:pBdr>
        <w:tabs>
          <w:tab w:val="left" w:pos="900"/>
        </w:tabs>
        <w:spacing w:after="240"/>
        <w:ind w:left="567" w:firstLine="0"/>
        <w:jc w:val="center"/>
        <w:rPr>
          <w:color w:val="000000"/>
          <w:sz w:val="18"/>
          <w:szCs w:val="18"/>
        </w:rPr>
      </w:pPr>
      <w:bookmarkStart w:id="282" w:name="_Toc13726696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53</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Example of returned steps </w:t>
      </w:r>
      <w:r w:rsidR="003C2077">
        <w:rPr>
          <w:color w:val="000000"/>
          <w:sz w:val="18"/>
          <w:szCs w:val="18"/>
          <w:lang w:val="en-US"/>
        </w:rPr>
        <w:t>by the data generators assuming a batch size of 8</w:t>
      </w:r>
      <w:r>
        <w:rPr>
          <w:color w:val="000000"/>
          <w:sz w:val="18"/>
          <w:szCs w:val="18"/>
          <w:lang w:val="en-US"/>
        </w:rPr>
        <w:t>.</w:t>
      </w:r>
      <w:bookmarkEnd w:id="282"/>
    </w:p>
    <w:p w14:paraId="634A0CBB" w14:textId="07BEBD83" w:rsidR="00521EA6" w:rsidRDefault="00956347" w:rsidP="00874DA8">
      <w:pPr>
        <w:pStyle w:val="BodyText"/>
        <w:jc w:val="both"/>
        <w:rPr>
          <w:color w:val="000000"/>
        </w:rPr>
      </w:pPr>
      <w:r>
        <w:rPr>
          <w:color w:val="000000"/>
        </w:rPr>
        <w:t xml:space="preserve">Other examples of common functions used </w:t>
      </w:r>
      <w:r w:rsidR="00307AFE">
        <w:rPr>
          <w:color w:val="000000"/>
        </w:rPr>
        <w:t xml:space="preserve">are “trainModel()” and “createTestResultsDf()”; the former is self-explained, while the latter </w:t>
      </w:r>
      <w:r w:rsidR="00031B1A">
        <w:rPr>
          <w:color w:val="000000"/>
        </w:rPr>
        <w:t xml:space="preserve">creates 2 HTML pages which contain tables </w:t>
      </w:r>
      <w:r w:rsidR="00FF737B">
        <w:rPr>
          <w:color w:val="000000"/>
        </w:rPr>
        <w:t xml:space="preserve">exemplified </w:t>
      </w:r>
      <w:r w:rsidR="00252A6B">
        <w:rPr>
          <w:color w:val="000000"/>
        </w:rPr>
        <w:fldChar w:fldCharType="begin"/>
      </w:r>
      <w:r w:rsidR="00252A6B">
        <w:rPr>
          <w:color w:val="000000"/>
        </w:rPr>
        <w:instrText xml:space="preserve"> REF _Ref137131113 \h  \* MERGEFORMAT </w:instrText>
      </w:r>
      <w:r w:rsidR="00252A6B">
        <w:rPr>
          <w:color w:val="000000"/>
        </w:rPr>
      </w:r>
      <w:r w:rsidR="00252A6B">
        <w:rPr>
          <w:color w:val="000000"/>
        </w:rPr>
        <w:fldChar w:fldCharType="separate"/>
      </w:r>
      <w:r w:rsidR="009910D7" w:rsidRPr="009910D7">
        <w:rPr>
          <w:color w:val="000000"/>
        </w:rPr>
        <w:t>Figure 54</w:t>
      </w:r>
      <w:r w:rsidR="00252A6B">
        <w:rPr>
          <w:color w:val="000000"/>
        </w:rPr>
        <w:fldChar w:fldCharType="end"/>
      </w:r>
      <w:r w:rsidR="00252A6B">
        <w:rPr>
          <w:color w:val="000000"/>
        </w:rPr>
        <w:t xml:space="preserve"> </w:t>
      </w:r>
      <w:r w:rsidR="00FF737B">
        <w:rPr>
          <w:color w:val="000000"/>
        </w:rPr>
        <w:t xml:space="preserve">in </w:t>
      </w:r>
      <w:r w:rsidR="00252A6B">
        <w:rPr>
          <w:color w:val="000000"/>
        </w:rPr>
        <w:fldChar w:fldCharType="begin"/>
      </w:r>
      <w:r w:rsidR="00252A6B">
        <w:rPr>
          <w:color w:val="000000"/>
        </w:rPr>
        <w:instrText xml:space="preserve"> REF _Ref137131120 \h  \* MERGEFORMAT </w:instrText>
      </w:r>
      <w:r w:rsidR="00252A6B">
        <w:rPr>
          <w:color w:val="000000"/>
        </w:rPr>
      </w:r>
      <w:r w:rsidR="00252A6B">
        <w:rPr>
          <w:color w:val="000000"/>
        </w:rPr>
        <w:fldChar w:fldCharType="separate"/>
      </w:r>
      <w:r w:rsidR="009910D7" w:rsidRPr="009910D7">
        <w:rPr>
          <w:color w:val="000000"/>
        </w:rPr>
        <w:t>Figure 55</w:t>
      </w:r>
      <w:r w:rsidR="00252A6B">
        <w:rPr>
          <w:color w:val="000000"/>
        </w:rPr>
        <w:fldChar w:fldCharType="end"/>
      </w:r>
      <w:r w:rsidR="00BA228B">
        <w:rPr>
          <w:color w:val="000000"/>
        </w:rPr>
        <w:t xml:space="preserve"> and </w:t>
      </w:r>
      <w:r w:rsidR="00252A6B">
        <w:rPr>
          <w:color w:val="000000"/>
        </w:rPr>
        <w:t>respectively</w:t>
      </w:r>
      <w:r w:rsidR="00FF737B">
        <w:rPr>
          <w:color w:val="000000"/>
        </w:rPr>
        <w:t xml:space="preserve">; </w:t>
      </w:r>
      <w:r w:rsidR="00874DA8">
        <w:rPr>
          <w:color w:val="000000"/>
        </w:rPr>
        <w:t xml:space="preserve">one of them sorts the table descendingly based on “prediction probability” column, while the other sorts the table </w:t>
      </w:r>
      <w:r w:rsidR="00BA228B">
        <w:rPr>
          <w:color w:val="000000"/>
        </w:rPr>
        <w:t>based on the “actual class name” column then ascendingly by “prediction probability” column.</w:t>
      </w:r>
      <w:r w:rsidR="00FF737B">
        <w:rPr>
          <w:color w:val="000000"/>
        </w:rPr>
        <w:t xml:space="preserve"> </w:t>
      </w:r>
      <w:r w:rsidR="007418B4">
        <w:rPr>
          <w:color w:val="000000"/>
        </w:rPr>
        <w:t xml:space="preserve">Noting that </w:t>
      </w:r>
      <w:r w:rsidR="00735A9A">
        <w:rPr>
          <w:color w:val="000000"/>
        </w:rPr>
        <w:t>the file names are prefixed with “</w:t>
      </w:r>
      <w:r w:rsidR="00735A9A" w:rsidRPr="00735A9A">
        <w:rPr>
          <w:color w:val="000000"/>
        </w:rPr>
        <w:t xml:space="preserve">m03hnn_ol_1 test </w:t>
      </w:r>
      <w:proofErr w:type="gramStart"/>
      <w:r w:rsidR="00735A9A" w:rsidRPr="00735A9A">
        <w:rPr>
          <w:color w:val="000000"/>
        </w:rPr>
        <w:t>-  probs</w:t>
      </w:r>
      <w:proofErr w:type="gramEnd"/>
      <w:r w:rsidR="00735A9A" w:rsidRPr="00735A9A">
        <w:rPr>
          <w:color w:val="000000"/>
        </w:rPr>
        <w:t xml:space="preserve"> sorting</w:t>
      </w:r>
      <w:r w:rsidR="00735A9A">
        <w:rPr>
          <w:color w:val="000000"/>
        </w:rPr>
        <w:t>” and “</w:t>
      </w:r>
      <w:r w:rsidR="00627EBE" w:rsidRPr="00627EBE">
        <w:rPr>
          <w:color w:val="000000"/>
        </w:rPr>
        <w:t>m03hnn_ol_1 test -  class and probs sorting</w:t>
      </w:r>
      <w:r w:rsidR="00735A9A">
        <w:rPr>
          <w:color w:val="000000"/>
        </w:rPr>
        <w:t>” respectively in “dataset_related” directory.</w:t>
      </w:r>
    </w:p>
    <w:p w14:paraId="618B567B" w14:textId="5297B242" w:rsidR="00252A6B" w:rsidRDefault="00C250CF" w:rsidP="00252A6B">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209E6FAF" wp14:editId="15776C14">
            <wp:extent cx="4939858" cy="3962400"/>
            <wp:effectExtent l="0" t="0" r="0" b="0"/>
            <wp:docPr id="53932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3540" name=""/>
                    <pic:cNvPicPr/>
                  </pic:nvPicPr>
                  <pic:blipFill>
                    <a:blip r:embed="rId68"/>
                    <a:stretch>
                      <a:fillRect/>
                    </a:stretch>
                  </pic:blipFill>
                  <pic:spPr>
                    <a:xfrm>
                      <a:off x="0" y="0"/>
                      <a:ext cx="4947104" cy="3968212"/>
                    </a:xfrm>
                    <a:prstGeom prst="rect">
                      <a:avLst/>
                    </a:prstGeom>
                  </pic:spPr>
                </pic:pic>
              </a:graphicData>
            </a:graphic>
          </wp:inline>
        </w:drawing>
      </w:r>
    </w:p>
    <w:p w14:paraId="39819835" w14:textId="6F34565D" w:rsidR="00252A6B" w:rsidRPr="00AD188F" w:rsidRDefault="00252A6B" w:rsidP="00252A6B">
      <w:pPr>
        <w:pBdr>
          <w:top w:val="nil"/>
          <w:left w:val="nil"/>
          <w:bottom w:val="nil"/>
          <w:right w:val="nil"/>
          <w:between w:val="nil"/>
        </w:pBdr>
        <w:tabs>
          <w:tab w:val="left" w:pos="900"/>
        </w:tabs>
        <w:spacing w:after="240"/>
        <w:ind w:left="567" w:firstLine="0"/>
        <w:jc w:val="center"/>
        <w:rPr>
          <w:color w:val="000000"/>
          <w:sz w:val="18"/>
          <w:szCs w:val="18"/>
        </w:rPr>
      </w:pPr>
      <w:bookmarkStart w:id="283" w:name="_Ref137131113"/>
      <w:bookmarkStart w:id="284" w:name="_Toc13726696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54</w:t>
      </w:r>
      <w:r w:rsidRPr="00B13FF1">
        <w:rPr>
          <w:color w:val="000000"/>
          <w:sz w:val="18"/>
          <w:szCs w:val="18"/>
        </w:rPr>
        <w:fldChar w:fldCharType="end"/>
      </w:r>
      <w:bookmarkEnd w:id="283"/>
      <w:r w:rsidRPr="00B13FF1">
        <w:rPr>
          <w:color w:val="000000"/>
          <w:sz w:val="18"/>
          <w:szCs w:val="18"/>
          <w:lang w:val="en-US"/>
        </w:rPr>
        <w:t>.</w:t>
      </w:r>
      <w:r w:rsidR="007418B4">
        <w:rPr>
          <w:color w:val="000000"/>
          <w:sz w:val="18"/>
          <w:szCs w:val="18"/>
          <w:lang w:val="en-US"/>
        </w:rPr>
        <w:t xml:space="preserve"> Sample of test</w:t>
      </w:r>
      <w:r w:rsidR="00C250CF">
        <w:rPr>
          <w:color w:val="000000"/>
          <w:sz w:val="18"/>
          <w:szCs w:val="18"/>
          <w:lang w:val="en-US"/>
        </w:rPr>
        <w:t xml:space="preserve"> results o</w:t>
      </w:r>
      <w:r w:rsidR="00484B1A">
        <w:rPr>
          <w:color w:val="000000"/>
          <w:sz w:val="18"/>
          <w:szCs w:val="18"/>
          <w:lang w:val="en-US"/>
        </w:rPr>
        <w:t>f</w:t>
      </w:r>
      <w:r w:rsidR="00C250CF">
        <w:rPr>
          <w:color w:val="000000"/>
          <w:sz w:val="18"/>
          <w:szCs w:val="18"/>
          <w:lang w:val="en-US"/>
        </w:rPr>
        <w:t xml:space="preserve"> “m03”</w:t>
      </w:r>
      <w:r w:rsidR="00484B1A">
        <w:rPr>
          <w:color w:val="000000"/>
          <w:sz w:val="18"/>
          <w:szCs w:val="18"/>
          <w:lang w:val="en-US"/>
        </w:rPr>
        <w:t xml:space="preserve"> </w:t>
      </w:r>
      <w:r w:rsidR="007418B4">
        <w:rPr>
          <w:color w:val="000000"/>
          <w:sz w:val="18"/>
          <w:szCs w:val="18"/>
          <w:lang w:val="en-US"/>
        </w:rPr>
        <w:t>sorted descendingly by prediction probability</w:t>
      </w:r>
      <w:r>
        <w:rPr>
          <w:color w:val="000000"/>
          <w:sz w:val="18"/>
          <w:szCs w:val="18"/>
          <w:lang w:val="en-US"/>
        </w:rPr>
        <w:t>.</w:t>
      </w:r>
      <w:bookmarkEnd w:id="284"/>
    </w:p>
    <w:p w14:paraId="7A4E8BB5" w14:textId="35B07092" w:rsidR="00252A6B" w:rsidRDefault="00C250CF" w:rsidP="00252A6B">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4CDB5932" wp14:editId="106359E0">
            <wp:extent cx="4998932" cy="3996038"/>
            <wp:effectExtent l="0" t="0" r="0" b="5080"/>
            <wp:docPr id="18521547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54747" name="Picture 1" descr="A screenshot of a computer&#10;&#10;Description automatically generated with low confidence"/>
                    <pic:cNvPicPr/>
                  </pic:nvPicPr>
                  <pic:blipFill>
                    <a:blip r:embed="rId69"/>
                    <a:stretch>
                      <a:fillRect/>
                    </a:stretch>
                  </pic:blipFill>
                  <pic:spPr>
                    <a:xfrm>
                      <a:off x="0" y="0"/>
                      <a:ext cx="5050018" cy="4036875"/>
                    </a:xfrm>
                    <a:prstGeom prst="rect">
                      <a:avLst/>
                    </a:prstGeom>
                  </pic:spPr>
                </pic:pic>
              </a:graphicData>
            </a:graphic>
          </wp:inline>
        </w:drawing>
      </w:r>
    </w:p>
    <w:p w14:paraId="32528EFF" w14:textId="27C66052" w:rsidR="00252A6B" w:rsidRPr="00AD188F" w:rsidRDefault="00252A6B" w:rsidP="00252A6B">
      <w:pPr>
        <w:pBdr>
          <w:top w:val="nil"/>
          <w:left w:val="nil"/>
          <w:bottom w:val="nil"/>
          <w:right w:val="nil"/>
          <w:between w:val="nil"/>
        </w:pBdr>
        <w:tabs>
          <w:tab w:val="left" w:pos="900"/>
        </w:tabs>
        <w:spacing w:after="240"/>
        <w:ind w:left="567" w:firstLine="0"/>
        <w:jc w:val="center"/>
        <w:rPr>
          <w:color w:val="000000"/>
          <w:sz w:val="18"/>
          <w:szCs w:val="18"/>
        </w:rPr>
      </w:pPr>
      <w:bookmarkStart w:id="285" w:name="_Ref137131120"/>
      <w:bookmarkStart w:id="286" w:name="_Toc13726696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55</w:t>
      </w:r>
      <w:r w:rsidRPr="00B13FF1">
        <w:rPr>
          <w:color w:val="000000"/>
          <w:sz w:val="18"/>
          <w:szCs w:val="18"/>
        </w:rPr>
        <w:fldChar w:fldCharType="end"/>
      </w:r>
      <w:bookmarkEnd w:id="285"/>
      <w:r w:rsidRPr="00B13FF1">
        <w:rPr>
          <w:color w:val="000000"/>
          <w:sz w:val="18"/>
          <w:szCs w:val="18"/>
          <w:lang w:val="en-US"/>
        </w:rPr>
        <w:t>.</w:t>
      </w:r>
      <w:r w:rsidR="007418B4">
        <w:rPr>
          <w:color w:val="000000"/>
          <w:sz w:val="18"/>
          <w:szCs w:val="18"/>
          <w:lang w:val="en-US"/>
        </w:rPr>
        <w:t xml:space="preserve"> Sample of test results of “m03” sorted ascendingly by actual </w:t>
      </w:r>
      <w:r w:rsidR="00627EBE">
        <w:rPr>
          <w:color w:val="000000"/>
          <w:sz w:val="18"/>
          <w:szCs w:val="18"/>
          <w:lang w:val="en-US"/>
        </w:rPr>
        <w:t xml:space="preserve">class </w:t>
      </w:r>
      <w:r w:rsidR="007418B4">
        <w:rPr>
          <w:color w:val="000000"/>
          <w:sz w:val="18"/>
          <w:szCs w:val="18"/>
          <w:lang w:val="en-US"/>
        </w:rPr>
        <w:t>name then prediction probability</w:t>
      </w:r>
      <w:r>
        <w:rPr>
          <w:color w:val="000000"/>
          <w:sz w:val="18"/>
          <w:szCs w:val="18"/>
          <w:lang w:val="en-US"/>
        </w:rPr>
        <w:t>.</w:t>
      </w:r>
      <w:bookmarkEnd w:id="286"/>
    </w:p>
    <w:p w14:paraId="3096AD1E" w14:textId="4E8826AD" w:rsidR="00252A6B" w:rsidRDefault="00BE5DDF" w:rsidP="00874DA8">
      <w:pPr>
        <w:pStyle w:val="BodyText"/>
        <w:jc w:val="both"/>
        <w:rPr>
          <w:color w:val="000000"/>
        </w:rPr>
      </w:pPr>
      <w:r>
        <w:rPr>
          <w:color w:val="000000"/>
        </w:rPr>
        <w:t xml:space="preserve">The other </w:t>
      </w:r>
      <w:r w:rsidR="006E6AD6">
        <w:rPr>
          <w:color w:val="000000"/>
        </w:rPr>
        <w:t xml:space="preserve">common functions are related to evaluation and logging </w:t>
      </w:r>
      <w:r w:rsidR="00586DCF">
        <w:rPr>
          <w:color w:val="000000"/>
        </w:rPr>
        <w:t>metrics and</w:t>
      </w:r>
      <w:r w:rsidR="006E6AD6">
        <w:rPr>
          <w:color w:val="000000"/>
        </w:rPr>
        <w:t xml:space="preserve"> will therefore be mentioned in section </w:t>
      </w:r>
      <w:r w:rsidR="00586DCF">
        <w:rPr>
          <w:color w:val="000000"/>
        </w:rPr>
        <w:fldChar w:fldCharType="begin"/>
      </w:r>
      <w:r w:rsidR="00586DCF">
        <w:rPr>
          <w:color w:val="000000"/>
        </w:rPr>
        <w:instrText xml:space="preserve"> REF _Ref137131730 \r \h </w:instrText>
      </w:r>
      <w:r w:rsidR="00586DCF">
        <w:rPr>
          <w:color w:val="000000"/>
        </w:rPr>
      </w:r>
      <w:r w:rsidR="00586DCF">
        <w:rPr>
          <w:color w:val="000000"/>
        </w:rPr>
        <w:fldChar w:fldCharType="separate"/>
      </w:r>
      <w:r w:rsidR="009910D7">
        <w:rPr>
          <w:color w:val="000000"/>
          <w:cs/>
        </w:rPr>
        <w:t>‎</w:t>
      </w:r>
      <w:r w:rsidR="009910D7">
        <w:rPr>
          <w:color w:val="000000"/>
        </w:rPr>
        <w:t>4.3</w:t>
      </w:r>
      <w:r w:rsidR="00586DCF">
        <w:rPr>
          <w:color w:val="000000"/>
        </w:rPr>
        <w:fldChar w:fldCharType="end"/>
      </w:r>
      <w:r w:rsidR="006E6AD6">
        <w:rPr>
          <w:color w:val="000000"/>
        </w:rPr>
        <w:t>.</w:t>
      </w:r>
      <w:r w:rsidR="00A21E6A">
        <w:rPr>
          <w:color w:val="000000"/>
        </w:rPr>
        <w:t xml:space="preserve"> </w:t>
      </w:r>
      <w:r w:rsidR="008031C0">
        <w:rPr>
          <w:color w:val="000000"/>
        </w:rPr>
        <w:t>Moreover, all models were trained using Tensor</w:t>
      </w:r>
      <w:r w:rsidR="00AD7417">
        <w:rPr>
          <w:color w:val="000000"/>
        </w:rPr>
        <w:t>F</w:t>
      </w:r>
      <w:r w:rsidR="008031C0">
        <w:rPr>
          <w:color w:val="000000"/>
        </w:rPr>
        <w:t xml:space="preserve">low </w:t>
      </w:r>
      <w:r w:rsidR="007D31D9">
        <w:rPr>
          <w:color w:val="000000"/>
        </w:rPr>
        <w:t xml:space="preserve">and Keras </w:t>
      </w:r>
      <w:r w:rsidR="008031C0">
        <w:rPr>
          <w:color w:val="000000"/>
        </w:rPr>
        <w:t>librar</w:t>
      </w:r>
      <w:r w:rsidR="007D31D9">
        <w:rPr>
          <w:color w:val="000000"/>
        </w:rPr>
        <w:t>ies</w:t>
      </w:r>
      <w:r w:rsidR="008031C0">
        <w:rPr>
          <w:color w:val="000000"/>
        </w:rPr>
        <w:t xml:space="preserve"> except “m03” (HCNN), which was trained using PyTorch</w:t>
      </w:r>
      <w:r w:rsidR="007D31D9">
        <w:rPr>
          <w:color w:val="000000"/>
        </w:rPr>
        <w:t xml:space="preserve"> and the XBoost model “m04” (XCNN) w</w:t>
      </w:r>
      <w:r w:rsidR="00500C95">
        <w:rPr>
          <w:color w:val="000000"/>
        </w:rPr>
        <w:t>as trained using scickit-learn library</w:t>
      </w:r>
      <w:r w:rsidR="00AD7417">
        <w:rPr>
          <w:color w:val="000000"/>
        </w:rPr>
        <w:t>.</w:t>
      </w:r>
      <w:r w:rsidR="00825868">
        <w:rPr>
          <w:color w:val="000000"/>
        </w:rPr>
        <w:t xml:space="preserve"> Finally, a brief description of each of the model variants can be found in </w:t>
      </w:r>
      <w:r w:rsidR="00825868">
        <w:rPr>
          <w:color w:val="000000"/>
        </w:rPr>
        <w:fldChar w:fldCharType="begin"/>
      </w:r>
      <w:r w:rsidR="00825868">
        <w:rPr>
          <w:color w:val="000000"/>
        </w:rPr>
        <w:instrText xml:space="preserve"> REF _Ref137218038 \h  \* MERGEFORMAT </w:instrText>
      </w:r>
      <w:r w:rsidR="00825868">
        <w:rPr>
          <w:color w:val="000000"/>
        </w:rPr>
      </w:r>
      <w:r w:rsidR="00825868">
        <w:rPr>
          <w:color w:val="000000"/>
        </w:rPr>
        <w:fldChar w:fldCharType="separate"/>
      </w:r>
      <w:r w:rsidR="009910D7" w:rsidRPr="009910D7">
        <w:rPr>
          <w:color w:val="000000"/>
        </w:rPr>
        <w:t>Table 2</w:t>
      </w:r>
      <w:r w:rsidR="00825868">
        <w:rPr>
          <w:color w:val="000000"/>
        </w:rPr>
        <w:fldChar w:fldCharType="end"/>
      </w:r>
      <w:r w:rsidR="00825868">
        <w:rPr>
          <w:color w:val="000000"/>
        </w:rPr>
        <w:t xml:space="preserve"> of section </w:t>
      </w:r>
      <w:r w:rsidR="00825868">
        <w:rPr>
          <w:color w:val="000000"/>
        </w:rPr>
        <w:fldChar w:fldCharType="begin"/>
      </w:r>
      <w:r w:rsidR="00825868">
        <w:rPr>
          <w:color w:val="000000"/>
        </w:rPr>
        <w:instrText xml:space="preserve"> REF _Ref137218029 \r \h </w:instrText>
      </w:r>
      <w:r w:rsidR="00825868">
        <w:rPr>
          <w:color w:val="000000"/>
        </w:rPr>
      </w:r>
      <w:r w:rsidR="00825868">
        <w:rPr>
          <w:color w:val="000000"/>
        </w:rPr>
        <w:fldChar w:fldCharType="separate"/>
      </w:r>
      <w:r w:rsidR="009910D7">
        <w:rPr>
          <w:color w:val="000000"/>
          <w:cs/>
        </w:rPr>
        <w:t>‎</w:t>
      </w:r>
      <w:r w:rsidR="009910D7">
        <w:rPr>
          <w:color w:val="000000"/>
        </w:rPr>
        <w:t>4.3</w:t>
      </w:r>
      <w:r w:rsidR="00825868">
        <w:rPr>
          <w:color w:val="000000"/>
        </w:rPr>
        <w:fldChar w:fldCharType="end"/>
      </w:r>
      <w:r w:rsidR="00825868">
        <w:rPr>
          <w:color w:val="000000"/>
        </w:rPr>
        <w:t>.</w:t>
      </w:r>
    </w:p>
    <w:p w14:paraId="32C475B5" w14:textId="77777777" w:rsidR="00D71BD0" w:rsidRDefault="00D71BD0" w:rsidP="00D71BD0">
      <w:pPr>
        <w:pStyle w:val="Heading3"/>
        <w:numPr>
          <w:ilvl w:val="2"/>
          <w:numId w:val="1"/>
        </w:numPr>
        <w:jc w:val="both"/>
      </w:pPr>
      <w:bookmarkStart w:id="287" w:name="_Toc137266884"/>
      <w:r>
        <w:t>VCNN: Vanilla CNN</w:t>
      </w:r>
      <w:bookmarkEnd w:id="287"/>
    </w:p>
    <w:p w14:paraId="27D4BA0C" w14:textId="33FA7F36" w:rsidR="00D71BD0" w:rsidRDefault="00C33D9F" w:rsidP="001E6F38">
      <w:pPr>
        <w:pStyle w:val="BodyText"/>
        <w:jc w:val="both"/>
        <w:rPr>
          <w:color w:val="000000"/>
        </w:rPr>
      </w:pPr>
      <w:r>
        <w:rPr>
          <w:color w:val="000000"/>
        </w:rPr>
        <w:fldChar w:fldCharType="begin"/>
      </w:r>
      <w:r>
        <w:rPr>
          <w:color w:val="000000"/>
        </w:rPr>
        <w:instrText xml:space="preserve"> REF _Ref137133404 \h  \* MERGEFORMAT </w:instrText>
      </w:r>
      <w:r>
        <w:rPr>
          <w:color w:val="000000"/>
        </w:rPr>
      </w:r>
      <w:r>
        <w:rPr>
          <w:color w:val="000000"/>
        </w:rPr>
        <w:fldChar w:fldCharType="separate"/>
      </w:r>
      <w:r w:rsidR="009910D7" w:rsidRPr="009910D7">
        <w:rPr>
          <w:color w:val="000000"/>
        </w:rPr>
        <w:t>Figure 56</w:t>
      </w:r>
      <w:r>
        <w:rPr>
          <w:color w:val="000000"/>
        </w:rPr>
        <w:fldChar w:fldCharType="end"/>
      </w:r>
      <w:r>
        <w:rPr>
          <w:color w:val="000000"/>
        </w:rPr>
        <w:t xml:space="preserve"> r</w:t>
      </w:r>
      <w:r w:rsidR="00C50F5B">
        <w:rPr>
          <w:color w:val="000000"/>
        </w:rPr>
        <w:t xml:space="preserve">epresents the </w:t>
      </w:r>
      <w:r w:rsidR="00B00139">
        <w:rPr>
          <w:color w:val="000000"/>
        </w:rPr>
        <w:t>markdown’s outline of “</w:t>
      </w:r>
      <w:r w:rsidR="00E847B1" w:rsidRPr="00E847B1">
        <w:rPr>
          <w:color w:val="000000"/>
        </w:rPr>
        <w:t>model_v01_</w:t>
      </w:r>
      <w:r w:rsidR="00B401E2">
        <w:rPr>
          <w:color w:val="000000"/>
        </w:rPr>
        <w:t>vcnn</w:t>
      </w:r>
      <w:r w:rsidR="00B00139">
        <w:rPr>
          <w:color w:val="000000"/>
        </w:rPr>
        <w:t xml:space="preserve">” notebook file indicating the </w:t>
      </w:r>
      <w:r w:rsidR="00286762">
        <w:rPr>
          <w:color w:val="000000"/>
        </w:rPr>
        <w:t xml:space="preserve">hyperparameters’ description </w:t>
      </w:r>
      <w:r w:rsidR="00B00139">
        <w:rPr>
          <w:color w:val="000000"/>
        </w:rPr>
        <w:t xml:space="preserve">of </w:t>
      </w:r>
      <w:r w:rsidR="00AE0E3F">
        <w:rPr>
          <w:color w:val="000000"/>
        </w:rPr>
        <w:t>“m01.x” models</w:t>
      </w:r>
      <w:r w:rsidR="004B222B">
        <w:rPr>
          <w:color w:val="000000"/>
        </w:rPr>
        <w:t>.</w:t>
      </w:r>
      <w:r w:rsidR="007952CF">
        <w:rPr>
          <w:color w:val="000000"/>
        </w:rPr>
        <w:t xml:space="preserve"> It is important to note that “m01.5” will not be considered while comparing the results, as </w:t>
      </w:r>
      <w:r w:rsidR="0049068A">
        <w:rPr>
          <w:color w:val="000000"/>
        </w:rPr>
        <w:t>that model uses an entirely different train, validation, and test split outcome (dataset v</w:t>
      </w:r>
      <w:r w:rsidR="00D4049B">
        <w:rPr>
          <w:color w:val="000000"/>
        </w:rPr>
        <w:t>0</w:t>
      </w:r>
      <w:r w:rsidR="0049068A">
        <w:rPr>
          <w:color w:val="000000"/>
        </w:rPr>
        <w:t>2) than the other datasets (v</w:t>
      </w:r>
      <w:r w:rsidR="00D4049B">
        <w:rPr>
          <w:color w:val="000000"/>
        </w:rPr>
        <w:t>0</w:t>
      </w:r>
      <w:r w:rsidR="0049068A">
        <w:rPr>
          <w:color w:val="000000"/>
        </w:rPr>
        <w:t>1 and v</w:t>
      </w:r>
      <w:r w:rsidR="00D4049B">
        <w:rPr>
          <w:color w:val="000000"/>
        </w:rPr>
        <w:t>0</w:t>
      </w:r>
      <w:r w:rsidR="0049068A">
        <w:rPr>
          <w:color w:val="000000"/>
        </w:rPr>
        <w:t>1.1)</w:t>
      </w:r>
    </w:p>
    <w:p w14:paraId="089281F5" w14:textId="2925AAD8" w:rsidR="001F446A" w:rsidRDefault="00E05320" w:rsidP="001F446A">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2517E315" wp14:editId="206F6277">
            <wp:extent cx="3779848" cy="1074513"/>
            <wp:effectExtent l="0" t="0" r="0" b="0"/>
            <wp:docPr id="41145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55090" name=""/>
                    <pic:cNvPicPr/>
                  </pic:nvPicPr>
                  <pic:blipFill>
                    <a:blip r:embed="rId70"/>
                    <a:stretch>
                      <a:fillRect/>
                    </a:stretch>
                  </pic:blipFill>
                  <pic:spPr>
                    <a:xfrm>
                      <a:off x="0" y="0"/>
                      <a:ext cx="3779848" cy="1074513"/>
                    </a:xfrm>
                    <a:prstGeom prst="rect">
                      <a:avLst/>
                    </a:prstGeom>
                  </pic:spPr>
                </pic:pic>
              </a:graphicData>
            </a:graphic>
          </wp:inline>
        </w:drawing>
      </w:r>
    </w:p>
    <w:p w14:paraId="626645D9" w14:textId="4FDE3277" w:rsidR="001F446A" w:rsidRPr="00825868" w:rsidRDefault="001F446A" w:rsidP="00825868">
      <w:pPr>
        <w:pBdr>
          <w:top w:val="nil"/>
          <w:left w:val="nil"/>
          <w:bottom w:val="nil"/>
          <w:right w:val="nil"/>
          <w:between w:val="nil"/>
        </w:pBdr>
        <w:tabs>
          <w:tab w:val="left" w:pos="900"/>
        </w:tabs>
        <w:spacing w:after="240"/>
        <w:ind w:left="567" w:firstLine="0"/>
        <w:jc w:val="center"/>
        <w:rPr>
          <w:color w:val="000000"/>
          <w:sz w:val="18"/>
          <w:szCs w:val="18"/>
        </w:rPr>
      </w:pPr>
      <w:bookmarkStart w:id="288" w:name="_Ref137133404"/>
      <w:bookmarkStart w:id="289" w:name="_Toc13726696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56</w:t>
      </w:r>
      <w:r w:rsidRPr="00B13FF1">
        <w:rPr>
          <w:color w:val="000000"/>
          <w:sz w:val="18"/>
          <w:szCs w:val="18"/>
        </w:rPr>
        <w:fldChar w:fldCharType="end"/>
      </w:r>
      <w:bookmarkEnd w:id="288"/>
      <w:r w:rsidRPr="00B13FF1">
        <w:rPr>
          <w:color w:val="000000"/>
          <w:sz w:val="18"/>
          <w:szCs w:val="18"/>
          <w:lang w:val="en-US"/>
        </w:rPr>
        <w:t>.</w:t>
      </w:r>
      <w:r>
        <w:rPr>
          <w:color w:val="000000"/>
          <w:sz w:val="18"/>
          <w:szCs w:val="18"/>
          <w:lang w:val="en-US"/>
        </w:rPr>
        <w:t xml:space="preserve"> Outline of “m01</w:t>
      </w:r>
      <w:r w:rsidR="00C33D9F">
        <w:rPr>
          <w:color w:val="000000"/>
          <w:sz w:val="18"/>
          <w:szCs w:val="18"/>
          <w:lang w:val="en-US"/>
        </w:rPr>
        <w:t>.x” models</w:t>
      </w:r>
      <w:r>
        <w:rPr>
          <w:color w:val="000000"/>
          <w:sz w:val="18"/>
          <w:szCs w:val="18"/>
          <w:lang w:val="en-US"/>
        </w:rPr>
        <w:t>.</w:t>
      </w:r>
      <w:bookmarkEnd w:id="289"/>
    </w:p>
    <w:p w14:paraId="6A77AA80" w14:textId="77777777" w:rsidR="001E6F38" w:rsidRDefault="001E6F38" w:rsidP="001E6F38">
      <w:pPr>
        <w:pStyle w:val="Heading3"/>
        <w:numPr>
          <w:ilvl w:val="2"/>
          <w:numId w:val="1"/>
        </w:numPr>
        <w:jc w:val="both"/>
      </w:pPr>
      <w:bookmarkStart w:id="290" w:name="_Ref137054056"/>
      <w:bookmarkStart w:id="291" w:name="_Toc137266885"/>
      <w:r>
        <w:lastRenderedPageBreak/>
        <w:t>MCNN: CNN Incorporating Metadata</w:t>
      </w:r>
      <w:bookmarkEnd w:id="290"/>
      <w:bookmarkEnd w:id="291"/>
    </w:p>
    <w:p w14:paraId="0BD4F3A1" w14:textId="086A2B21" w:rsidR="001E6F38" w:rsidRDefault="00C33D9F" w:rsidP="00286762">
      <w:pPr>
        <w:pStyle w:val="BodyText"/>
        <w:jc w:val="both"/>
        <w:rPr>
          <w:color w:val="000000"/>
        </w:rPr>
      </w:pPr>
      <w:r>
        <w:rPr>
          <w:color w:val="000000"/>
        </w:rPr>
        <w:fldChar w:fldCharType="begin"/>
      </w:r>
      <w:r>
        <w:rPr>
          <w:color w:val="000000"/>
        </w:rPr>
        <w:instrText xml:space="preserve"> REF _Ref137133411 \h  \* MERGEFORMAT </w:instrText>
      </w:r>
      <w:r>
        <w:rPr>
          <w:color w:val="000000"/>
        </w:rPr>
      </w:r>
      <w:r>
        <w:rPr>
          <w:color w:val="000000"/>
        </w:rPr>
        <w:fldChar w:fldCharType="separate"/>
      </w:r>
      <w:r w:rsidR="009910D7">
        <w:rPr>
          <w:b/>
          <w:bCs/>
          <w:color w:val="000000"/>
          <w:lang w:val="en-US"/>
        </w:rPr>
        <w:t>Error! Reference source not found.</w:t>
      </w:r>
      <w:r>
        <w:rPr>
          <w:color w:val="000000"/>
        </w:rPr>
        <w:fldChar w:fldCharType="end"/>
      </w:r>
      <w:r>
        <w:rPr>
          <w:color w:val="000000"/>
        </w:rPr>
        <w:t xml:space="preserve"> r</w:t>
      </w:r>
      <w:r w:rsidR="00286762">
        <w:rPr>
          <w:color w:val="000000"/>
        </w:rPr>
        <w:t>epresents the markdown’s outline of “</w:t>
      </w:r>
      <w:r w:rsidR="00E847B1" w:rsidRPr="00E847B1">
        <w:rPr>
          <w:color w:val="000000"/>
        </w:rPr>
        <w:t>model_v0</w:t>
      </w:r>
      <w:r w:rsidR="00E847B1">
        <w:rPr>
          <w:color w:val="000000"/>
        </w:rPr>
        <w:t>2</w:t>
      </w:r>
      <w:r w:rsidR="00E847B1" w:rsidRPr="00E847B1">
        <w:rPr>
          <w:color w:val="000000"/>
        </w:rPr>
        <w:t>_</w:t>
      </w:r>
      <w:r w:rsidR="00B401E2">
        <w:rPr>
          <w:color w:val="000000"/>
        </w:rPr>
        <w:t>mcnn</w:t>
      </w:r>
      <w:r w:rsidR="00286762">
        <w:rPr>
          <w:color w:val="000000"/>
        </w:rPr>
        <w:t>” notebook file indicating the hyperparameters’ description of “m0</w:t>
      </w:r>
      <w:r w:rsidR="002F4211">
        <w:rPr>
          <w:color w:val="000000"/>
        </w:rPr>
        <w:t>2</w:t>
      </w:r>
      <w:r w:rsidR="00286762">
        <w:rPr>
          <w:color w:val="000000"/>
        </w:rPr>
        <w:t>.x” models.</w:t>
      </w:r>
      <w:r w:rsidR="009752B1">
        <w:rPr>
          <w:color w:val="000000"/>
        </w:rPr>
        <w:t xml:space="preserve"> However, </w:t>
      </w:r>
      <w:r w:rsidR="00F25148">
        <w:rPr>
          <w:color w:val="000000"/>
        </w:rPr>
        <w:t xml:space="preserve">the “get_generators_v2()” </w:t>
      </w:r>
      <w:r w:rsidR="002A48B7">
        <w:rPr>
          <w:color w:val="000000"/>
        </w:rPr>
        <w:t>now uses “</w:t>
      </w:r>
      <w:r w:rsidR="002A48B7" w:rsidRPr="002A48B7">
        <w:rPr>
          <w:color w:val="000000"/>
        </w:rPr>
        <w:t>CustomDataGeneratorForV02</w:t>
      </w:r>
      <w:r w:rsidR="002A48B7">
        <w:rPr>
          <w:color w:val="000000"/>
        </w:rPr>
        <w:t xml:space="preserve">” class which inherits </w:t>
      </w:r>
      <w:r w:rsidR="007D31D9">
        <w:rPr>
          <w:color w:val="000000"/>
        </w:rPr>
        <w:t xml:space="preserve">Keras’s “Sequence” </w:t>
      </w:r>
      <w:r w:rsidR="00500C95">
        <w:rPr>
          <w:color w:val="000000"/>
        </w:rPr>
        <w:t>module</w:t>
      </w:r>
      <w:r w:rsidR="00DE6491">
        <w:rPr>
          <w:color w:val="000000"/>
        </w:rPr>
        <w:t>,</w:t>
      </w:r>
      <w:r w:rsidR="003357B6">
        <w:rPr>
          <w:color w:val="000000"/>
        </w:rPr>
        <w:t xml:space="preserve"> which incorporates the metadata in “imgsPropsv01.csv” along with the 306x306 image as input to the model.</w:t>
      </w:r>
      <w:r w:rsidR="00DE6491">
        <w:rPr>
          <w:color w:val="000000"/>
        </w:rPr>
        <w:t xml:space="preserve"> </w:t>
      </w:r>
    </w:p>
    <w:p w14:paraId="37CAE64A" w14:textId="021F7141" w:rsidR="00C33D9F" w:rsidRDefault="0001036C" w:rsidP="00C33D9F">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0B488895" wp14:editId="4DA1EC1A">
            <wp:extent cx="4013200" cy="939843"/>
            <wp:effectExtent l="0" t="0" r="6350" b="0"/>
            <wp:docPr id="103598452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84526" name="Picture 1" descr="A picture containing text, screenshot, font&#10;&#10;Description automatically generated"/>
                    <pic:cNvPicPr/>
                  </pic:nvPicPr>
                  <pic:blipFill>
                    <a:blip r:embed="rId71"/>
                    <a:stretch>
                      <a:fillRect/>
                    </a:stretch>
                  </pic:blipFill>
                  <pic:spPr>
                    <a:xfrm>
                      <a:off x="0" y="0"/>
                      <a:ext cx="4028808" cy="943498"/>
                    </a:xfrm>
                    <a:prstGeom prst="rect">
                      <a:avLst/>
                    </a:prstGeom>
                  </pic:spPr>
                </pic:pic>
              </a:graphicData>
            </a:graphic>
          </wp:inline>
        </w:drawing>
      </w:r>
    </w:p>
    <w:p w14:paraId="337C04A4" w14:textId="2C10D2E2" w:rsidR="00C33D9F" w:rsidRPr="00DB5704" w:rsidRDefault="00C33D9F" w:rsidP="00DB5704">
      <w:pPr>
        <w:pBdr>
          <w:top w:val="nil"/>
          <w:left w:val="nil"/>
          <w:bottom w:val="nil"/>
          <w:right w:val="nil"/>
          <w:between w:val="nil"/>
        </w:pBdr>
        <w:tabs>
          <w:tab w:val="left" w:pos="900"/>
        </w:tabs>
        <w:spacing w:after="240"/>
        <w:ind w:left="567" w:firstLine="0"/>
        <w:jc w:val="center"/>
        <w:rPr>
          <w:color w:val="000000"/>
          <w:sz w:val="18"/>
          <w:szCs w:val="18"/>
        </w:rPr>
      </w:pPr>
      <w:bookmarkStart w:id="292" w:name="_Toc13726696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57</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Outline of “m02.x” models.</w:t>
      </w:r>
      <w:bookmarkEnd w:id="292"/>
    </w:p>
    <w:p w14:paraId="03931606" w14:textId="6D93E5AC" w:rsidR="001E6F38" w:rsidRDefault="00ED12B6" w:rsidP="001E6F38">
      <w:pPr>
        <w:pStyle w:val="Heading3"/>
        <w:numPr>
          <w:ilvl w:val="2"/>
          <w:numId w:val="1"/>
        </w:numPr>
        <w:jc w:val="both"/>
      </w:pPr>
      <w:bookmarkStart w:id="293" w:name="_Toc137266886"/>
      <w:r>
        <w:t>HCNN: Hierarchical CNN</w:t>
      </w:r>
      <w:bookmarkEnd w:id="293"/>
      <w:r w:rsidR="001E6F38">
        <w:t xml:space="preserve"> </w:t>
      </w:r>
    </w:p>
    <w:p w14:paraId="3CC08FF0" w14:textId="74F95398" w:rsidR="001E6F38" w:rsidRDefault="00F220DE" w:rsidP="001D33DF">
      <w:pPr>
        <w:pStyle w:val="BodyText"/>
        <w:jc w:val="both"/>
        <w:rPr>
          <w:color w:val="000000"/>
        </w:rPr>
      </w:pPr>
      <w:r>
        <w:rPr>
          <w:color w:val="000000"/>
        </w:rPr>
        <w:t xml:space="preserve">Due to time constraints, </w:t>
      </w:r>
      <w:r w:rsidR="00852D11">
        <w:rPr>
          <w:color w:val="000000"/>
        </w:rPr>
        <w:t xml:space="preserve">there is only one variant of this model which is “m03”, and it uses </w:t>
      </w:r>
      <w:r w:rsidR="00FD5728">
        <w:rPr>
          <w:color w:val="000000"/>
        </w:rPr>
        <w:t xml:space="preserve">the one-level hierarchy introduced in </w:t>
      </w:r>
      <w:r w:rsidR="00FD5728">
        <w:rPr>
          <w:color w:val="000000"/>
        </w:rPr>
        <w:fldChar w:fldCharType="begin"/>
      </w:r>
      <w:r w:rsidR="00FD5728">
        <w:rPr>
          <w:color w:val="000000"/>
        </w:rPr>
        <w:instrText xml:space="preserve"> REF _Ref137064546 \h  \* MERGEFORMAT </w:instrText>
      </w:r>
      <w:r w:rsidR="00FD5728">
        <w:rPr>
          <w:color w:val="000000"/>
        </w:rPr>
      </w:r>
      <w:r w:rsidR="00FD5728">
        <w:rPr>
          <w:color w:val="000000"/>
        </w:rPr>
        <w:fldChar w:fldCharType="separate"/>
      </w:r>
      <w:r w:rsidR="009910D7" w:rsidRPr="009910D7">
        <w:rPr>
          <w:color w:val="000000"/>
        </w:rPr>
        <w:t>Figure 34</w:t>
      </w:r>
      <w:r w:rsidR="00FD5728">
        <w:rPr>
          <w:color w:val="000000"/>
        </w:rPr>
        <w:fldChar w:fldCharType="end"/>
      </w:r>
      <w:r w:rsidR="00FD5728">
        <w:rPr>
          <w:color w:val="000000"/>
        </w:rPr>
        <w:t>.</w:t>
      </w:r>
      <w:r w:rsidR="00303A7D">
        <w:rPr>
          <w:color w:val="000000"/>
        </w:rPr>
        <w:t xml:space="preserve"> The hierarchy structure is passed to </w:t>
      </w:r>
      <w:r w:rsidR="00D32D8C">
        <w:rPr>
          <w:color w:val="000000"/>
        </w:rPr>
        <w:t>“</w:t>
      </w:r>
      <w:r w:rsidR="00D32D8C" w:rsidRPr="00D32D8C">
        <w:rPr>
          <w:color w:val="000000"/>
        </w:rPr>
        <w:t>HierarchalModel</w:t>
      </w:r>
      <w:r w:rsidR="00D32D8C">
        <w:rPr>
          <w:color w:val="000000"/>
        </w:rPr>
        <w:t xml:space="preserve">” class of “simple-hierarchy” </w:t>
      </w:r>
      <w:r w:rsidR="00D32D8C">
        <w:rPr>
          <w:color w:val="000000"/>
        </w:rPr>
        <w:fldChar w:fldCharType="begin"/>
      </w:r>
      <w:r w:rsidR="001D33DF">
        <w:rPr>
          <w:color w:val="000000"/>
        </w:rPr>
        <w:instrText xml:space="preserve"> ADDIN ZOTERO_ITEM CSL_CITATION {"citationID":"aag8anpuak","properties":{"formattedCitation":"[44]","plainCitation":"[44]","noteIndex":0},"citationItems":[{"id":1107,"uris":["http://zotero.org/users/7276241/items/QK2RJ4AR"],"itemData":{"id":1107,"type":"software","abstract":"A python package adding basic hierarchal networks in pytorch for classification tasks. It implements a simple hierarchal network structure based on feed-backward outputs.","genre":"Python","license":"MIT","note":"original-date: 2020-11-27T03:35:42Z","source":"GitHub","title":"simple-hierarchy","URL":"https://github.com/rajivsarvepalli/SimpleHierarchy","author":[{"family":"Sarvepalli","given":"Rajiv"}],"accessed":{"date-parts":[["2023",6,7]]},"issued":{"date-parts":[["2021",10,3]]}}}],"schema":"https://github.com/citation-style-language/schema/raw/master/csl-citation.json"} </w:instrText>
      </w:r>
      <w:r w:rsidR="00D32D8C">
        <w:rPr>
          <w:color w:val="000000"/>
        </w:rPr>
        <w:fldChar w:fldCharType="separate"/>
      </w:r>
      <w:r w:rsidR="001D33DF" w:rsidRPr="001D33DF">
        <w:t>[44]</w:t>
      </w:r>
      <w:r w:rsidR="00D32D8C">
        <w:rPr>
          <w:color w:val="000000"/>
        </w:rPr>
        <w:fldChar w:fldCharType="end"/>
      </w:r>
      <w:r w:rsidR="00D32D8C">
        <w:rPr>
          <w:color w:val="000000"/>
        </w:rPr>
        <w:t xml:space="preserve"> library to generate </w:t>
      </w:r>
      <w:r w:rsidR="00F163E8">
        <w:rPr>
          <w:color w:val="000000"/>
        </w:rPr>
        <w:t xml:space="preserve">the structure of the model, as previously shown in </w:t>
      </w:r>
      <w:r w:rsidR="00F163E8">
        <w:rPr>
          <w:color w:val="000000"/>
        </w:rPr>
        <w:fldChar w:fldCharType="begin"/>
      </w:r>
      <w:r w:rsidR="00F163E8">
        <w:rPr>
          <w:color w:val="000000"/>
        </w:rPr>
        <w:instrText xml:space="preserve"> REF _Ref137069883 \h  \* MERGEFORMAT </w:instrText>
      </w:r>
      <w:r w:rsidR="00F163E8">
        <w:rPr>
          <w:color w:val="000000"/>
        </w:rPr>
      </w:r>
      <w:r w:rsidR="00F163E8">
        <w:rPr>
          <w:color w:val="000000"/>
        </w:rPr>
        <w:fldChar w:fldCharType="separate"/>
      </w:r>
      <w:r w:rsidR="009910D7" w:rsidRPr="009910D7">
        <w:rPr>
          <w:color w:val="000000"/>
        </w:rPr>
        <w:t>Figure 36</w:t>
      </w:r>
      <w:r w:rsidR="00F163E8">
        <w:rPr>
          <w:color w:val="000000"/>
        </w:rPr>
        <w:fldChar w:fldCharType="end"/>
      </w:r>
      <w:r w:rsidR="00F163E8">
        <w:rPr>
          <w:color w:val="000000"/>
        </w:rPr>
        <w:t xml:space="preserve">, </w:t>
      </w:r>
      <w:r w:rsidR="00F163E8">
        <w:rPr>
          <w:color w:val="000000"/>
        </w:rPr>
        <w:fldChar w:fldCharType="begin"/>
      </w:r>
      <w:r w:rsidR="00F163E8">
        <w:rPr>
          <w:color w:val="000000"/>
        </w:rPr>
        <w:instrText xml:space="preserve"> REF _Ref137069930 \h  \* MERGEFORMAT </w:instrText>
      </w:r>
      <w:r w:rsidR="00F163E8">
        <w:rPr>
          <w:color w:val="000000"/>
        </w:rPr>
      </w:r>
      <w:r w:rsidR="00F163E8">
        <w:rPr>
          <w:color w:val="000000"/>
        </w:rPr>
        <w:fldChar w:fldCharType="separate"/>
      </w:r>
      <w:r w:rsidR="009910D7" w:rsidRPr="009910D7">
        <w:rPr>
          <w:color w:val="000000"/>
        </w:rPr>
        <w:t>Figure 37</w:t>
      </w:r>
      <w:r w:rsidR="00F163E8">
        <w:rPr>
          <w:color w:val="000000"/>
        </w:rPr>
        <w:fldChar w:fldCharType="end"/>
      </w:r>
      <w:r w:rsidR="00F163E8">
        <w:rPr>
          <w:color w:val="000000"/>
        </w:rPr>
        <w:t xml:space="preserve">, and </w:t>
      </w:r>
      <w:r w:rsidR="00F163E8">
        <w:rPr>
          <w:color w:val="000000"/>
        </w:rPr>
        <w:fldChar w:fldCharType="begin"/>
      </w:r>
      <w:r w:rsidR="00F163E8">
        <w:rPr>
          <w:color w:val="000000"/>
        </w:rPr>
        <w:instrText xml:space="preserve"> REF _Ref137069941 \h  \* MERGEFORMAT </w:instrText>
      </w:r>
      <w:r w:rsidR="00F163E8">
        <w:rPr>
          <w:color w:val="000000"/>
        </w:rPr>
      </w:r>
      <w:r w:rsidR="00F163E8">
        <w:rPr>
          <w:color w:val="000000"/>
        </w:rPr>
        <w:fldChar w:fldCharType="separate"/>
      </w:r>
      <w:r w:rsidR="009910D7" w:rsidRPr="009910D7">
        <w:rPr>
          <w:color w:val="000000"/>
        </w:rPr>
        <w:t>Figure 38</w:t>
      </w:r>
      <w:r w:rsidR="00F163E8">
        <w:rPr>
          <w:color w:val="000000"/>
        </w:rPr>
        <w:fldChar w:fldCharType="end"/>
      </w:r>
      <w:r w:rsidR="00F163E8">
        <w:rPr>
          <w:color w:val="000000"/>
        </w:rPr>
        <w:t xml:space="preserve">. </w:t>
      </w:r>
      <w:r w:rsidR="00C03010">
        <w:rPr>
          <w:color w:val="000000"/>
        </w:rPr>
        <w:t>Now,</w:t>
      </w:r>
      <w:r w:rsidR="00B9670A">
        <w:rPr>
          <w:color w:val="000000"/>
        </w:rPr>
        <w:t xml:space="preserve"> </w:t>
      </w:r>
      <w:r w:rsidR="007766BC">
        <w:rPr>
          <w:color w:val="000000"/>
        </w:rPr>
        <w:fldChar w:fldCharType="begin"/>
      </w:r>
      <w:r w:rsidR="007766BC">
        <w:rPr>
          <w:color w:val="000000"/>
        </w:rPr>
        <w:instrText xml:space="preserve"> REF _Ref137141295 \h  \* MERGEFORMAT </w:instrText>
      </w:r>
      <w:r w:rsidR="007766BC">
        <w:rPr>
          <w:color w:val="000000"/>
        </w:rPr>
      </w:r>
      <w:r w:rsidR="007766BC">
        <w:rPr>
          <w:color w:val="000000"/>
        </w:rPr>
        <w:fldChar w:fldCharType="separate"/>
      </w:r>
      <w:r w:rsidR="009910D7" w:rsidRPr="009910D7">
        <w:rPr>
          <w:color w:val="000000"/>
        </w:rPr>
        <w:t>Figure 58</w:t>
      </w:r>
      <w:r w:rsidR="007766BC">
        <w:rPr>
          <w:color w:val="000000"/>
        </w:rPr>
        <w:fldChar w:fldCharType="end"/>
      </w:r>
      <w:r w:rsidR="00C03010">
        <w:rPr>
          <w:color w:val="000000"/>
        </w:rPr>
        <w:t xml:space="preserve"> shows the required hierarchy mappings</w:t>
      </w:r>
      <w:r w:rsidR="00B9670A">
        <w:rPr>
          <w:color w:val="000000"/>
        </w:rPr>
        <w:t xml:space="preserve"> for the model.</w:t>
      </w:r>
    </w:p>
    <w:p w14:paraId="0720E750" w14:textId="03008CF3" w:rsidR="00B9670A" w:rsidRDefault="00B9670A" w:rsidP="00B9670A">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472C06B7" wp14:editId="646580CE">
            <wp:extent cx="5182396" cy="4038600"/>
            <wp:effectExtent l="0" t="0" r="0" b="0"/>
            <wp:docPr id="182279273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2737" name="Picture 1" descr="A screenshot of a computer program&#10;&#10;Description automatically generated with medium confidence"/>
                    <pic:cNvPicPr/>
                  </pic:nvPicPr>
                  <pic:blipFill>
                    <a:blip r:embed="rId72"/>
                    <a:stretch>
                      <a:fillRect/>
                    </a:stretch>
                  </pic:blipFill>
                  <pic:spPr>
                    <a:xfrm>
                      <a:off x="0" y="0"/>
                      <a:ext cx="5222634" cy="4069957"/>
                    </a:xfrm>
                    <a:prstGeom prst="rect">
                      <a:avLst/>
                    </a:prstGeom>
                  </pic:spPr>
                </pic:pic>
              </a:graphicData>
            </a:graphic>
          </wp:inline>
        </w:drawing>
      </w:r>
    </w:p>
    <w:p w14:paraId="1456A0C9" w14:textId="58CEBE33" w:rsidR="00B9670A" w:rsidRPr="00DB5704" w:rsidRDefault="00B9670A" w:rsidP="00B9670A">
      <w:pPr>
        <w:pBdr>
          <w:top w:val="nil"/>
          <w:left w:val="nil"/>
          <w:bottom w:val="nil"/>
          <w:right w:val="nil"/>
          <w:between w:val="nil"/>
        </w:pBdr>
        <w:tabs>
          <w:tab w:val="left" w:pos="900"/>
        </w:tabs>
        <w:spacing w:after="240"/>
        <w:ind w:left="567" w:firstLine="0"/>
        <w:jc w:val="center"/>
        <w:rPr>
          <w:color w:val="000000"/>
          <w:sz w:val="18"/>
          <w:szCs w:val="18"/>
        </w:rPr>
      </w:pPr>
      <w:bookmarkStart w:id="294" w:name="_Ref137141295"/>
      <w:bookmarkStart w:id="295" w:name="_Toc13726696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58</w:t>
      </w:r>
      <w:r w:rsidRPr="00B13FF1">
        <w:rPr>
          <w:color w:val="000000"/>
          <w:sz w:val="18"/>
          <w:szCs w:val="18"/>
        </w:rPr>
        <w:fldChar w:fldCharType="end"/>
      </w:r>
      <w:bookmarkEnd w:id="294"/>
      <w:r w:rsidRPr="00B13FF1">
        <w:rPr>
          <w:color w:val="000000"/>
          <w:sz w:val="18"/>
          <w:szCs w:val="18"/>
          <w:lang w:val="en-US"/>
        </w:rPr>
        <w:t>.</w:t>
      </w:r>
      <w:r>
        <w:rPr>
          <w:color w:val="000000"/>
          <w:sz w:val="18"/>
          <w:szCs w:val="18"/>
          <w:lang w:val="en-US"/>
        </w:rPr>
        <w:t xml:space="preserve"> </w:t>
      </w:r>
      <w:r w:rsidR="0060406B">
        <w:rPr>
          <w:color w:val="000000"/>
          <w:sz w:val="18"/>
          <w:szCs w:val="18"/>
          <w:lang w:val="en-US"/>
        </w:rPr>
        <w:t xml:space="preserve">Code for creating class groupings, hierarchical labels, </w:t>
      </w:r>
      <w:r w:rsidR="007766BC">
        <w:rPr>
          <w:color w:val="000000"/>
          <w:sz w:val="18"/>
          <w:szCs w:val="18"/>
          <w:lang w:val="en-US"/>
        </w:rPr>
        <w:t>and hierarchical names</w:t>
      </w:r>
      <w:r>
        <w:rPr>
          <w:color w:val="000000"/>
          <w:sz w:val="18"/>
          <w:szCs w:val="18"/>
          <w:lang w:val="en-US"/>
        </w:rPr>
        <w:t>.</w:t>
      </w:r>
      <w:bookmarkEnd w:id="295"/>
    </w:p>
    <w:p w14:paraId="139CF2F2" w14:textId="7F10E28A" w:rsidR="00B9670A" w:rsidRDefault="00F17347" w:rsidP="00786A4B">
      <w:pPr>
        <w:pStyle w:val="BodyText"/>
        <w:jc w:val="both"/>
        <w:rPr>
          <w:color w:val="000000"/>
        </w:rPr>
      </w:pPr>
      <w:r>
        <w:rPr>
          <w:color w:val="000000"/>
        </w:rPr>
        <w:lastRenderedPageBreak/>
        <w:t xml:space="preserve">The </w:t>
      </w:r>
      <w:r w:rsidR="00C10C22">
        <w:rPr>
          <w:color w:val="000000"/>
        </w:rPr>
        <w:t xml:space="preserve">“labelToHierarchy_1level” (LTH) variable is the most important variable in </w:t>
      </w:r>
      <w:r w:rsidR="00C10C22">
        <w:rPr>
          <w:color w:val="000000"/>
        </w:rPr>
        <w:fldChar w:fldCharType="begin"/>
      </w:r>
      <w:r w:rsidR="00C10C22">
        <w:rPr>
          <w:color w:val="000000"/>
        </w:rPr>
        <w:instrText xml:space="preserve"> REF _Ref137141295 \h  \* MERGEFORMAT </w:instrText>
      </w:r>
      <w:r w:rsidR="00C10C22">
        <w:rPr>
          <w:color w:val="000000"/>
        </w:rPr>
      </w:r>
      <w:r w:rsidR="00C10C22">
        <w:rPr>
          <w:color w:val="000000"/>
        </w:rPr>
        <w:fldChar w:fldCharType="separate"/>
      </w:r>
      <w:r w:rsidR="009910D7" w:rsidRPr="009910D7">
        <w:rPr>
          <w:color w:val="000000"/>
        </w:rPr>
        <w:t>Figure 58</w:t>
      </w:r>
      <w:r w:rsidR="00C10C22">
        <w:rPr>
          <w:color w:val="000000"/>
        </w:rPr>
        <w:fldChar w:fldCharType="end"/>
      </w:r>
      <w:r w:rsidR="00C10C22">
        <w:rPr>
          <w:color w:val="000000"/>
        </w:rPr>
        <w:t xml:space="preserve">, as it is used by </w:t>
      </w:r>
      <w:r w:rsidR="00786A4B">
        <w:rPr>
          <w:color w:val="000000"/>
        </w:rPr>
        <w:t>“</w:t>
      </w:r>
      <w:r w:rsidR="00786A4B" w:rsidRPr="00786A4B">
        <w:rPr>
          <w:color w:val="000000"/>
        </w:rPr>
        <w:t>HierarchalModelPL</w:t>
      </w:r>
      <w:r w:rsidR="00786A4B">
        <w:rPr>
          <w:color w:val="000000"/>
        </w:rPr>
        <w:t>”, a PyTorch Lightning wrapper around “HierarchalModel”</w:t>
      </w:r>
      <w:r w:rsidR="00901DD2">
        <w:rPr>
          <w:color w:val="000000"/>
        </w:rPr>
        <w:t>, to properly change the flat y labels</w:t>
      </w:r>
      <w:r w:rsidR="00AD34D2">
        <w:rPr>
          <w:color w:val="000000"/>
        </w:rPr>
        <w:t xml:space="preserve">, which </w:t>
      </w:r>
      <w:r w:rsidR="00BC7C69">
        <w:rPr>
          <w:color w:val="000000"/>
        </w:rPr>
        <w:t xml:space="preserve">are given in batches of size 32 by the </w:t>
      </w:r>
      <w:r w:rsidR="00AD34D2">
        <w:rPr>
          <w:color w:val="000000"/>
        </w:rPr>
        <w:t>“</w:t>
      </w:r>
      <w:r w:rsidR="00BC7C69">
        <w:rPr>
          <w:color w:val="000000"/>
        </w:rPr>
        <w:t>g</w:t>
      </w:r>
      <w:r w:rsidR="00AD34D2">
        <w:rPr>
          <w:color w:val="000000"/>
        </w:rPr>
        <w:t xml:space="preserve">et_dataloaders()” returned dataloaders, </w:t>
      </w:r>
      <w:r w:rsidR="0092169D">
        <w:rPr>
          <w:color w:val="000000"/>
        </w:rPr>
        <w:t>into hierarchical labels</w:t>
      </w:r>
      <w:r w:rsidR="00A956A1">
        <w:rPr>
          <w:color w:val="000000"/>
        </w:rPr>
        <w:t>, then</w:t>
      </w:r>
      <w:r w:rsidR="00D834E8">
        <w:rPr>
          <w:color w:val="000000"/>
        </w:rPr>
        <w:t xml:space="preserve"> matrix and array operations are performed to be able to correctly compare </w:t>
      </w:r>
      <w:r w:rsidR="00054A4C">
        <w:rPr>
          <w:color w:val="000000"/>
        </w:rPr>
        <w:t xml:space="preserve">and compute loss, accuracy and f1 scores of </w:t>
      </w:r>
      <w:r w:rsidR="00D834E8">
        <w:rPr>
          <w:color w:val="000000"/>
        </w:rPr>
        <w:t xml:space="preserve">the y predictions </w:t>
      </w:r>
      <w:r w:rsidR="00B82C5D">
        <w:rPr>
          <w:color w:val="000000"/>
        </w:rPr>
        <w:t>forwarded from “HierachalModel” with true y labels per each output layer</w:t>
      </w:r>
      <w:r w:rsidR="00054A4C">
        <w:rPr>
          <w:color w:val="000000"/>
        </w:rPr>
        <w:t>. Th</w:t>
      </w:r>
      <w:r w:rsidR="00E31DC7">
        <w:rPr>
          <w:color w:val="000000"/>
        </w:rPr>
        <w:t xml:space="preserve">ese “matrix and array operations” are </w:t>
      </w:r>
      <w:r w:rsidR="00054A4C">
        <w:rPr>
          <w:color w:val="000000"/>
        </w:rPr>
        <w:t xml:space="preserve">illustrated </w:t>
      </w:r>
      <w:r w:rsidR="00FC7661">
        <w:rPr>
          <w:color w:val="000000"/>
        </w:rPr>
        <w:t xml:space="preserve">in </w:t>
      </w:r>
      <w:r w:rsidR="00DF2307">
        <w:rPr>
          <w:color w:val="000000"/>
        </w:rPr>
        <w:fldChar w:fldCharType="begin"/>
      </w:r>
      <w:r w:rsidR="00DF2307">
        <w:rPr>
          <w:color w:val="000000"/>
        </w:rPr>
        <w:instrText xml:space="preserve"> REF _Ref137146911 \h  \* MERGEFORMAT </w:instrText>
      </w:r>
      <w:r w:rsidR="00DF2307">
        <w:rPr>
          <w:color w:val="000000"/>
        </w:rPr>
      </w:r>
      <w:r w:rsidR="00DF2307">
        <w:rPr>
          <w:color w:val="000000"/>
        </w:rPr>
        <w:fldChar w:fldCharType="separate"/>
      </w:r>
      <w:r w:rsidR="009910D7" w:rsidRPr="009910D7">
        <w:rPr>
          <w:color w:val="000000"/>
        </w:rPr>
        <w:t>Figure 59</w:t>
      </w:r>
      <w:r w:rsidR="00DF2307">
        <w:rPr>
          <w:color w:val="000000"/>
        </w:rPr>
        <w:fldChar w:fldCharType="end"/>
      </w:r>
      <w:r w:rsidR="00E31DC7">
        <w:rPr>
          <w:color w:val="000000"/>
        </w:rPr>
        <w:t>.</w:t>
      </w:r>
    </w:p>
    <w:p w14:paraId="5C75E01C" w14:textId="327BD878" w:rsidR="00622E11" w:rsidRDefault="00622E11" w:rsidP="00786A4B">
      <w:pPr>
        <w:pStyle w:val="BodyText"/>
        <w:jc w:val="both"/>
        <w:rPr>
          <w:color w:val="000000"/>
        </w:rPr>
      </w:pPr>
      <w:r>
        <w:rPr>
          <w:color w:val="000000"/>
        </w:rPr>
        <w:t>Additionally</w:t>
      </w:r>
      <w:r w:rsidR="00FC53CF">
        <w:rPr>
          <w:color w:val="000000"/>
        </w:rPr>
        <w:t>, a “</w:t>
      </w:r>
      <w:r w:rsidR="00FC53CF" w:rsidRPr="00FC53CF">
        <w:rPr>
          <w:color w:val="000000"/>
        </w:rPr>
        <w:t>CustomStratifiedSampler</w:t>
      </w:r>
      <w:r w:rsidR="00FC53CF">
        <w:rPr>
          <w:color w:val="000000"/>
        </w:rPr>
        <w:t xml:space="preserve">” class was created to attempt to stratify each batch of 32 images passed by the dataloader. Of course this did not work for a lot of the batches, due to the </w:t>
      </w:r>
      <w:r w:rsidR="00246945">
        <w:rPr>
          <w:color w:val="000000"/>
        </w:rPr>
        <w:t>imbalanced dataset problem which imposed some batches to be dominated by the majority class either way.</w:t>
      </w:r>
    </w:p>
    <w:p w14:paraId="4E36EB07" w14:textId="3602D68F" w:rsidR="00351DE9" w:rsidRDefault="00246945" w:rsidP="00786A4B">
      <w:pPr>
        <w:pStyle w:val="BodyText"/>
        <w:jc w:val="both"/>
        <w:rPr>
          <w:color w:val="000000"/>
        </w:rPr>
      </w:pPr>
      <w:r>
        <w:rPr>
          <w:color w:val="000000"/>
        </w:rPr>
        <w:t>Finally, regarding the</w:t>
      </w:r>
      <w:r w:rsidR="00351DE9">
        <w:rPr>
          <w:color w:val="000000"/>
        </w:rPr>
        <w:t xml:space="preserve"> loss function; since we have multiple output layers; each one will have its own loss value, so the loss function we’re trying to optimize will be </w:t>
      </w:r>
      <w:r w:rsidR="001075E8">
        <w:rPr>
          <w:color w:val="000000"/>
        </w:rPr>
        <w:t>to minimize a loss value comprised of the sum of the two output layers’ loss value</w:t>
      </w:r>
      <w:r w:rsidR="00BF7619">
        <w:rPr>
          <w:color w:val="000000"/>
        </w:rPr>
        <w:t>s</w:t>
      </w:r>
      <w:r w:rsidR="001075E8">
        <w:rPr>
          <w:color w:val="000000"/>
        </w:rPr>
        <w:t>.</w:t>
      </w:r>
    </w:p>
    <w:p w14:paraId="360207EC" w14:textId="787A4BB3" w:rsidR="002965D2" w:rsidRDefault="003A2947" w:rsidP="002965D2">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06B71D2C" wp14:editId="1834D190">
            <wp:extent cx="4196099" cy="8094133"/>
            <wp:effectExtent l="0" t="0" r="0" b="2540"/>
            <wp:docPr id="133940692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06924" name="Picture 1" descr="A screenshot of a computer program&#10;&#10;Description automatically generated with low confidence"/>
                    <pic:cNvPicPr/>
                  </pic:nvPicPr>
                  <pic:blipFill>
                    <a:blip r:embed="rId73"/>
                    <a:stretch>
                      <a:fillRect/>
                    </a:stretch>
                  </pic:blipFill>
                  <pic:spPr>
                    <a:xfrm>
                      <a:off x="0" y="0"/>
                      <a:ext cx="4227716" cy="8155120"/>
                    </a:xfrm>
                    <a:prstGeom prst="rect">
                      <a:avLst/>
                    </a:prstGeom>
                  </pic:spPr>
                </pic:pic>
              </a:graphicData>
            </a:graphic>
          </wp:inline>
        </w:drawing>
      </w:r>
    </w:p>
    <w:p w14:paraId="0A09D376" w14:textId="7526A941" w:rsidR="002965D2" w:rsidRPr="008E7505" w:rsidRDefault="002965D2" w:rsidP="008E7505">
      <w:pPr>
        <w:pBdr>
          <w:top w:val="nil"/>
          <w:left w:val="nil"/>
          <w:bottom w:val="nil"/>
          <w:right w:val="nil"/>
          <w:between w:val="nil"/>
        </w:pBdr>
        <w:tabs>
          <w:tab w:val="left" w:pos="900"/>
        </w:tabs>
        <w:spacing w:after="240"/>
        <w:ind w:left="567" w:firstLine="0"/>
        <w:jc w:val="center"/>
        <w:rPr>
          <w:color w:val="000000"/>
          <w:sz w:val="18"/>
          <w:szCs w:val="18"/>
        </w:rPr>
      </w:pPr>
      <w:bookmarkStart w:id="296" w:name="_Ref137146911"/>
      <w:bookmarkStart w:id="297" w:name="_Toc13726697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59</w:t>
      </w:r>
      <w:r w:rsidRPr="00B13FF1">
        <w:rPr>
          <w:color w:val="000000"/>
          <w:sz w:val="18"/>
          <w:szCs w:val="18"/>
        </w:rPr>
        <w:fldChar w:fldCharType="end"/>
      </w:r>
      <w:bookmarkEnd w:id="296"/>
      <w:r w:rsidRPr="00B13FF1">
        <w:rPr>
          <w:color w:val="000000"/>
          <w:sz w:val="18"/>
          <w:szCs w:val="18"/>
          <w:lang w:val="en-US"/>
        </w:rPr>
        <w:t>.</w:t>
      </w:r>
      <w:r>
        <w:rPr>
          <w:color w:val="000000"/>
          <w:sz w:val="18"/>
          <w:szCs w:val="18"/>
          <w:lang w:val="en-US"/>
        </w:rPr>
        <w:t xml:space="preserve"> </w:t>
      </w:r>
      <w:r w:rsidR="0049707D">
        <w:rPr>
          <w:color w:val="000000"/>
          <w:sz w:val="18"/>
          <w:szCs w:val="18"/>
          <w:lang w:val="en-US"/>
        </w:rPr>
        <w:t xml:space="preserve">Preparing true and predicted y labels (assuming LTH variable from </w:t>
      </w:r>
      <w:r w:rsidR="0049707D">
        <w:rPr>
          <w:color w:val="000000"/>
          <w:sz w:val="18"/>
          <w:szCs w:val="18"/>
          <w:lang w:val="en-US"/>
        </w:rPr>
        <w:fldChar w:fldCharType="begin"/>
      </w:r>
      <w:r w:rsidR="0049707D">
        <w:rPr>
          <w:color w:val="000000"/>
          <w:sz w:val="18"/>
          <w:szCs w:val="18"/>
          <w:lang w:val="en-US"/>
        </w:rPr>
        <w:instrText xml:space="preserve"> REF _Ref137141295 \h </w:instrText>
      </w:r>
      <w:r w:rsidR="0049707D">
        <w:rPr>
          <w:color w:val="000000"/>
          <w:sz w:val="18"/>
          <w:szCs w:val="18"/>
          <w:lang w:val="en-US"/>
        </w:rPr>
      </w:r>
      <w:r w:rsidR="0049707D">
        <w:rPr>
          <w:color w:val="000000"/>
          <w:sz w:val="18"/>
          <w:szCs w:val="18"/>
          <w:lang w:val="en-US"/>
        </w:rPr>
        <w:fldChar w:fldCharType="separate"/>
      </w:r>
      <w:r w:rsidR="009910D7" w:rsidRPr="00B13FF1">
        <w:rPr>
          <w:color w:val="000000"/>
          <w:sz w:val="18"/>
          <w:szCs w:val="18"/>
        </w:rPr>
        <w:t xml:space="preserve">Figure </w:t>
      </w:r>
      <w:r w:rsidR="009910D7">
        <w:rPr>
          <w:noProof/>
          <w:color w:val="000000"/>
          <w:sz w:val="18"/>
          <w:szCs w:val="18"/>
        </w:rPr>
        <w:t>58</w:t>
      </w:r>
      <w:r w:rsidR="0049707D">
        <w:rPr>
          <w:color w:val="000000"/>
          <w:sz w:val="18"/>
          <w:szCs w:val="18"/>
          <w:lang w:val="en-US"/>
        </w:rPr>
        <w:fldChar w:fldCharType="end"/>
      </w:r>
      <w:r w:rsidR="0049707D">
        <w:rPr>
          <w:color w:val="000000"/>
          <w:sz w:val="18"/>
          <w:szCs w:val="18"/>
          <w:lang w:val="en-US"/>
        </w:rPr>
        <w:t>)</w:t>
      </w:r>
      <w:r>
        <w:rPr>
          <w:color w:val="000000"/>
          <w:sz w:val="18"/>
          <w:szCs w:val="18"/>
          <w:lang w:val="en-US"/>
        </w:rPr>
        <w:t>.</w:t>
      </w:r>
      <w:bookmarkEnd w:id="297"/>
    </w:p>
    <w:p w14:paraId="425EC706" w14:textId="75494E66" w:rsidR="001E6F38" w:rsidRPr="00DC7426" w:rsidRDefault="00ED12B6" w:rsidP="001E6F38">
      <w:pPr>
        <w:pStyle w:val="Heading3"/>
        <w:numPr>
          <w:ilvl w:val="2"/>
          <w:numId w:val="1"/>
        </w:numPr>
        <w:jc w:val="both"/>
      </w:pPr>
      <w:bookmarkStart w:id="298" w:name="_Ref137233543"/>
      <w:bookmarkStart w:id="299" w:name="_Toc137266887"/>
      <w:r>
        <w:lastRenderedPageBreak/>
        <w:t>XCNN: XGBoost &amp; CNN</w:t>
      </w:r>
      <w:bookmarkEnd w:id="298"/>
      <w:bookmarkEnd w:id="299"/>
    </w:p>
    <w:p w14:paraId="34CB421E" w14:textId="490EB245" w:rsidR="00286762" w:rsidRDefault="00C33D9F" w:rsidP="001D33DF">
      <w:pPr>
        <w:pStyle w:val="BodyText"/>
        <w:jc w:val="both"/>
        <w:rPr>
          <w:color w:val="000000"/>
        </w:rPr>
      </w:pPr>
      <w:r>
        <w:rPr>
          <w:color w:val="000000"/>
        </w:rPr>
        <w:fldChar w:fldCharType="begin"/>
      </w:r>
      <w:r>
        <w:rPr>
          <w:color w:val="000000"/>
        </w:rPr>
        <w:instrText xml:space="preserve"> REF _Ref137133417 \h  \* MERGEFORMAT </w:instrText>
      </w:r>
      <w:r>
        <w:rPr>
          <w:color w:val="000000"/>
        </w:rPr>
      </w:r>
      <w:r>
        <w:rPr>
          <w:color w:val="000000"/>
        </w:rPr>
        <w:fldChar w:fldCharType="separate"/>
      </w:r>
      <w:r w:rsidR="009910D7" w:rsidRPr="009910D7">
        <w:rPr>
          <w:color w:val="000000"/>
        </w:rPr>
        <w:t>Figure 61</w:t>
      </w:r>
      <w:r>
        <w:rPr>
          <w:color w:val="000000"/>
        </w:rPr>
        <w:fldChar w:fldCharType="end"/>
      </w:r>
      <w:r>
        <w:rPr>
          <w:color w:val="000000"/>
        </w:rPr>
        <w:t xml:space="preserve"> r</w:t>
      </w:r>
      <w:r w:rsidR="00286762">
        <w:rPr>
          <w:color w:val="000000"/>
        </w:rPr>
        <w:t>epresents the markdown’s outline of “</w:t>
      </w:r>
      <w:r w:rsidR="00B401E2" w:rsidRPr="00E847B1">
        <w:rPr>
          <w:color w:val="000000"/>
        </w:rPr>
        <w:t>model_v0</w:t>
      </w:r>
      <w:r w:rsidR="002F4211">
        <w:rPr>
          <w:color w:val="000000"/>
        </w:rPr>
        <w:t>4</w:t>
      </w:r>
      <w:r w:rsidR="00B401E2" w:rsidRPr="00E847B1">
        <w:rPr>
          <w:color w:val="000000"/>
        </w:rPr>
        <w:t>_</w:t>
      </w:r>
      <w:r w:rsidR="002F4211">
        <w:rPr>
          <w:color w:val="000000"/>
        </w:rPr>
        <w:t>xcnn</w:t>
      </w:r>
      <w:r w:rsidR="00286762">
        <w:rPr>
          <w:color w:val="000000"/>
        </w:rPr>
        <w:t>” notebook file indicating the hyperparameters’ description of “m0</w:t>
      </w:r>
      <w:r w:rsidR="002F4211">
        <w:rPr>
          <w:color w:val="000000"/>
        </w:rPr>
        <w:t>4</w:t>
      </w:r>
      <w:r w:rsidR="00286762">
        <w:rPr>
          <w:color w:val="000000"/>
        </w:rPr>
        <w:t>.x” models.</w:t>
      </w:r>
      <w:r w:rsidR="004A7EF9">
        <w:rPr>
          <w:color w:val="000000"/>
        </w:rPr>
        <w:t xml:space="preserve"> Moreover,</w:t>
      </w:r>
      <w:r w:rsidR="00727007">
        <w:rPr>
          <w:color w:val="000000"/>
        </w:rPr>
        <w:t xml:space="preserve"> </w:t>
      </w:r>
      <w:r w:rsidR="00727007">
        <w:rPr>
          <w:color w:val="000000"/>
        </w:rPr>
        <w:fldChar w:fldCharType="begin"/>
      </w:r>
      <w:r w:rsidR="00727007">
        <w:rPr>
          <w:color w:val="000000"/>
        </w:rPr>
        <w:instrText xml:space="preserve"> REF _Ref137133417 \h  \* MERGEFORMAT </w:instrText>
      </w:r>
      <w:r w:rsidR="00727007">
        <w:rPr>
          <w:color w:val="000000"/>
        </w:rPr>
      </w:r>
      <w:r w:rsidR="00727007">
        <w:rPr>
          <w:color w:val="000000"/>
        </w:rPr>
        <w:fldChar w:fldCharType="separate"/>
      </w:r>
      <w:r w:rsidR="009910D7" w:rsidRPr="009910D7">
        <w:rPr>
          <w:color w:val="000000"/>
        </w:rPr>
        <w:t>Figure 61</w:t>
      </w:r>
      <w:r w:rsidR="00727007">
        <w:rPr>
          <w:color w:val="000000"/>
        </w:rPr>
        <w:fldChar w:fldCharType="end"/>
      </w:r>
      <w:r w:rsidR="006318A9">
        <w:rPr>
          <w:color w:val="000000"/>
        </w:rPr>
        <w:t xml:space="preserve"> </w:t>
      </w:r>
      <w:r w:rsidR="004A7EF9">
        <w:rPr>
          <w:color w:val="000000"/>
        </w:rPr>
        <w:t xml:space="preserve">shows the </w:t>
      </w:r>
      <w:r w:rsidR="00CE39BA">
        <w:rPr>
          <w:color w:val="000000"/>
        </w:rPr>
        <w:t>hyperparameters used on both “m04” and “m04.1” models</w:t>
      </w:r>
      <w:r w:rsidR="00FE3F74">
        <w:rPr>
          <w:color w:val="000000"/>
        </w:rPr>
        <w:t xml:space="preserve">. The only difference between them is that the latter incorporates sample weighting </w:t>
      </w:r>
      <w:r w:rsidR="004F587F">
        <w:rPr>
          <w:color w:val="000000"/>
        </w:rPr>
        <w:t xml:space="preserve">as an attempt to </w:t>
      </w:r>
      <w:r w:rsidR="00FE3F74">
        <w:rPr>
          <w:color w:val="000000"/>
        </w:rPr>
        <w:t xml:space="preserve">overcome the </w:t>
      </w:r>
      <w:r w:rsidR="004F587F">
        <w:rPr>
          <w:color w:val="000000"/>
        </w:rPr>
        <w:t xml:space="preserve">imbalanced dataset </w:t>
      </w:r>
      <w:r w:rsidR="00CD72DC">
        <w:rPr>
          <w:color w:val="000000"/>
        </w:rPr>
        <w:t xml:space="preserve">problem by </w:t>
      </w:r>
      <w:r w:rsidR="00CD72DC" w:rsidRPr="00CD72DC">
        <w:rPr>
          <w:color w:val="000000"/>
        </w:rPr>
        <w:t>assign</w:t>
      </w:r>
      <w:r w:rsidR="00CD72DC">
        <w:rPr>
          <w:color w:val="000000"/>
        </w:rPr>
        <w:t>ing</w:t>
      </w:r>
      <w:r w:rsidR="00CD72DC" w:rsidRPr="00CD72DC">
        <w:rPr>
          <w:color w:val="000000"/>
        </w:rPr>
        <w:t xml:space="preserve"> higher weights to the minority class or samples to make them more influential during trainin</w:t>
      </w:r>
      <w:r w:rsidR="00D02D92">
        <w:rPr>
          <w:color w:val="000000"/>
        </w:rPr>
        <w:t xml:space="preserve">g, where this influence comes from the fact that </w:t>
      </w:r>
      <w:r w:rsidR="00D54110">
        <w:rPr>
          <w:color w:val="000000"/>
        </w:rPr>
        <w:t>t</w:t>
      </w:r>
      <w:r w:rsidR="00D54110" w:rsidRPr="00D54110">
        <w:rPr>
          <w:color w:val="000000"/>
        </w:rPr>
        <w:t>he model adjusts its parameters to minimize the weighted sum of the loss function, considering the assigned weights. This means that samples with higher weights contribute more to the overall loss and, therefore, have a larger impact on the model's training.</w:t>
      </w:r>
      <w:r w:rsidR="007C7A5E">
        <w:rPr>
          <w:color w:val="000000"/>
        </w:rPr>
        <w:t xml:space="preserve"> </w:t>
      </w:r>
      <w:r w:rsidR="00AE1556">
        <w:rPr>
          <w:color w:val="000000"/>
        </w:rPr>
        <w:t>We can also see from</w:t>
      </w:r>
      <w:r w:rsidR="00727007">
        <w:rPr>
          <w:color w:val="000000"/>
        </w:rPr>
        <w:t xml:space="preserve"> </w:t>
      </w:r>
      <w:r w:rsidR="00727007">
        <w:rPr>
          <w:color w:val="000000"/>
        </w:rPr>
        <w:fldChar w:fldCharType="begin"/>
      </w:r>
      <w:r w:rsidR="00727007">
        <w:rPr>
          <w:color w:val="000000"/>
        </w:rPr>
        <w:instrText xml:space="preserve"> REF _Ref137133417 \h  \* MERGEFORMAT </w:instrText>
      </w:r>
      <w:r w:rsidR="00727007">
        <w:rPr>
          <w:color w:val="000000"/>
        </w:rPr>
      </w:r>
      <w:r w:rsidR="00727007">
        <w:rPr>
          <w:color w:val="000000"/>
        </w:rPr>
        <w:fldChar w:fldCharType="separate"/>
      </w:r>
      <w:r w:rsidR="009910D7" w:rsidRPr="009910D7">
        <w:rPr>
          <w:color w:val="000000"/>
        </w:rPr>
        <w:t>Figure 61</w:t>
      </w:r>
      <w:r w:rsidR="00727007">
        <w:rPr>
          <w:color w:val="000000"/>
        </w:rPr>
        <w:fldChar w:fldCharType="end"/>
      </w:r>
      <w:r w:rsidR="00AE1556">
        <w:rPr>
          <w:color w:val="000000"/>
        </w:rPr>
        <w:t xml:space="preserve"> that </w:t>
      </w:r>
      <w:r w:rsidR="00901F0E">
        <w:rPr>
          <w:color w:val="000000"/>
        </w:rPr>
        <w:t>the objective is “</w:t>
      </w:r>
      <w:proofErr w:type="gramStart"/>
      <w:r w:rsidR="00901F0E">
        <w:rPr>
          <w:color w:val="000000"/>
        </w:rPr>
        <w:t>multi:softprob</w:t>
      </w:r>
      <w:proofErr w:type="gramEnd"/>
      <w:r w:rsidR="00901F0E">
        <w:rPr>
          <w:color w:val="000000"/>
        </w:rPr>
        <w:t>”, which is equivalent to minimiz</w:t>
      </w:r>
      <w:r w:rsidR="00184912">
        <w:rPr>
          <w:color w:val="000000"/>
        </w:rPr>
        <w:t xml:space="preserve">e </w:t>
      </w:r>
      <w:r w:rsidR="00901F0E">
        <w:rPr>
          <w:color w:val="000000"/>
        </w:rPr>
        <w:t xml:space="preserve">the </w:t>
      </w:r>
      <w:r w:rsidR="00184912">
        <w:rPr>
          <w:color w:val="000000"/>
        </w:rPr>
        <w:t xml:space="preserve">negative log likelihood </w:t>
      </w:r>
      <w:r w:rsidR="000D3063">
        <w:rPr>
          <w:color w:val="000000"/>
        </w:rPr>
        <w:t xml:space="preserve">of the predicted probabilities. Moreover, the </w:t>
      </w:r>
      <w:r w:rsidR="00B43C92">
        <w:rPr>
          <w:color w:val="000000"/>
        </w:rPr>
        <w:t xml:space="preserve">“merror” and “mlogloss” metrics are essentially the accuracy subtracted from 1 and </w:t>
      </w:r>
      <w:r w:rsidR="00C44CC5">
        <w:rPr>
          <w:color w:val="000000"/>
        </w:rPr>
        <w:t>the negative log</w:t>
      </w:r>
      <w:r w:rsidR="00F50A27">
        <w:rPr>
          <w:color w:val="000000"/>
        </w:rPr>
        <w:t>-likelihood of the predicted probabilities respectively.</w:t>
      </w:r>
      <w:r w:rsidR="006A2859">
        <w:rPr>
          <w:color w:val="000000"/>
        </w:rPr>
        <w:t xml:space="preserve"> Note that this objective function (negative log-likelihood) is very similar to the multi class cross entropy loss used in other models, except that it doesn’t penalize the model </w:t>
      </w:r>
      <w:r w:rsidR="008F2531">
        <w:rPr>
          <w:color w:val="000000"/>
        </w:rPr>
        <w:t xml:space="preserve">if it assigns a high probability to a class other than the true class </w:t>
      </w:r>
      <w:r w:rsidR="00482136">
        <w:rPr>
          <w:color w:val="000000"/>
        </w:rPr>
        <w:fldChar w:fldCharType="begin"/>
      </w:r>
      <w:r w:rsidR="001D33DF">
        <w:rPr>
          <w:color w:val="000000"/>
        </w:rPr>
        <w:instrText xml:space="preserve"> ADDIN ZOTERO_ITEM CSL_CITATION {"citationID":"aal1h93hgn","properties":{"formattedCitation":"[52]","plainCitation":"[52]","noteIndex":0},"citationItems":[{"id":1117,"uris":["http://zotero.org/users/7276241/items/RPYC78ZB"],"itemData":{"id":1117,"type":"post","container-title":"Cross Validated","title":"Answer to \"Cross-Entropy or Log Likelihood in Output layer\"","URL":"https://stats.stackexchange.com/a/445298","author":[{"family":"user650654","given":""}],"accessed":{"date-parts":[["2023",6,8]]},"issued":{"date-parts":[["2020",1,17]]}}}],"schema":"https://github.com/citation-style-language/schema/raw/master/csl-citation.json"} </w:instrText>
      </w:r>
      <w:r w:rsidR="00482136">
        <w:rPr>
          <w:color w:val="000000"/>
        </w:rPr>
        <w:fldChar w:fldCharType="separate"/>
      </w:r>
      <w:r w:rsidR="001D33DF" w:rsidRPr="001D33DF">
        <w:t>[52]</w:t>
      </w:r>
      <w:r w:rsidR="00482136">
        <w:rPr>
          <w:color w:val="000000"/>
        </w:rPr>
        <w:fldChar w:fldCharType="end"/>
      </w:r>
      <w:r w:rsidR="008F2531">
        <w:rPr>
          <w:color w:val="000000"/>
        </w:rPr>
        <w:t>.</w:t>
      </w:r>
    </w:p>
    <w:p w14:paraId="671C241E" w14:textId="77777777" w:rsidR="00777A19" w:rsidRDefault="00777A19" w:rsidP="00777A19">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1C93F06D" wp14:editId="727B56D1">
            <wp:extent cx="3726503" cy="510584"/>
            <wp:effectExtent l="0" t="0" r="7620" b="3810"/>
            <wp:docPr id="322811583"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1583" name="Picture 1" descr="A picture containing text, font, screenshot, line&#10;&#10;Description automatically generated"/>
                    <pic:cNvPicPr/>
                  </pic:nvPicPr>
                  <pic:blipFill>
                    <a:blip r:embed="rId74"/>
                    <a:stretch>
                      <a:fillRect/>
                    </a:stretch>
                  </pic:blipFill>
                  <pic:spPr>
                    <a:xfrm>
                      <a:off x="0" y="0"/>
                      <a:ext cx="3726503" cy="510584"/>
                    </a:xfrm>
                    <a:prstGeom prst="rect">
                      <a:avLst/>
                    </a:prstGeom>
                  </pic:spPr>
                </pic:pic>
              </a:graphicData>
            </a:graphic>
          </wp:inline>
        </w:drawing>
      </w:r>
    </w:p>
    <w:p w14:paraId="292AB986" w14:textId="5744F7A0" w:rsidR="00777A19" w:rsidRPr="00777A19" w:rsidRDefault="00777A19" w:rsidP="00777A19">
      <w:pPr>
        <w:pBdr>
          <w:top w:val="nil"/>
          <w:left w:val="nil"/>
          <w:bottom w:val="nil"/>
          <w:right w:val="nil"/>
          <w:between w:val="nil"/>
        </w:pBdr>
        <w:tabs>
          <w:tab w:val="left" w:pos="900"/>
        </w:tabs>
        <w:spacing w:after="240"/>
        <w:ind w:left="567" w:firstLine="0"/>
        <w:jc w:val="center"/>
        <w:rPr>
          <w:color w:val="000000"/>
          <w:sz w:val="18"/>
          <w:szCs w:val="18"/>
        </w:rPr>
      </w:pPr>
      <w:bookmarkStart w:id="300" w:name="_Toc13726697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60</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Outline of “m04.x” models.</w:t>
      </w:r>
      <w:bookmarkEnd w:id="300"/>
    </w:p>
    <w:p w14:paraId="500E68E6" w14:textId="43243609" w:rsidR="00C33D9F" w:rsidRDefault="007C7A5E" w:rsidP="00C33D9F">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5F39DCCC" wp14:editId="49D85CAB">
            <wp:extent cx="3764606" cy="1996613"/>
            <wp:effectExtent l="0" t="0" r="7620" b="3810"/>
            <wp:docPr id="137619318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93188" name="Picture 1" descr="A screenshot of a computer code&#10;&#10;Description automatically generated with medium confidence"/>
                    <pic:cNvPicPr/>
                  </pic:nvPicPr>
                  <pic:blipFill>
                    <a:blip r:embed="rId75"/>
                    <a:stretch>
                      <a:fillRect/>
                    </a:stretch>
                  </pic:blipFill>
                  <pic:spPr>
                    <a:xfrm>
                      <a:off x="0" y="0"/>
                      <a:ext cx="3764606" cy="1996613"/>
                    </a:xfrm>
                    <a:prstGeom prst="rect">
                      <a:avLst/>
                    </a:prstGeom>
                  </pic:spPr>
                </pic:pic>
              </a:graphicData>
            </a:graphic>
          </wp:inline>
        </w:drawing>
      </w:r>
    </w:p>
    <w:p w14:paraId="53DB1F16" w14:textId="14D5C5A3" w:rsidR="00C33D9F" w:rsidRPr="00AD188F" w:rsidRDefault="00C33D9F" w:rsidP="00C33D9F">
      <w:pPr>
        <w:pBdr>
          <w:top w:val="nil"/>
          <w:left w:val="nil"/>
          <w:bottom w:val="nil"/>
          <w:right w:val="nil"/>
          <w:between w:val="nil"/>
        </w:pBdr>
        <w:tabs>
          <w:tab w:val="left" w:pos="900"/>
        </w:tabs>
        <w:spacing w:after="240"/>
        <w:ind w:left="567" w:firstLine="0"/>
        <w:jc w:val="center"/>
        <w:rPr>
          <w:color w:val="000000"/>
          <w:sz w:val="18"/>
          <w:szCs w:val="18"/>
        </w:rPr>
      </w:pPr>
      <w:bookmarkStart w:id="301" w:name="_Ref137133417"/>
      <w:bookmarkStart w:id="302" w:name="_Toc13726697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61</w:t>
      </w:r>
      <w:r w:rsidRPr="00B13FF1">
        <w:rPr>
          <w:color w:val="000000"/>
          <w:sz w:val="18"/>
          <w:szCs w:val="18"/>
        </w:rPr>
        <w:fldChar w:fldCharType="end"/>
      </w:r>
      <w:bookmarkEnd w:id="301"/>
      <w:r w:rsidRPr="00B13FF1">
        <w:rPr>
          <w:color w:val="000000"/>
          <w:sz w:val="18"/>
          <w:szCs w:val="18"/>
          <w:lang w:val="en-US"/>
        </w:rPr>
        <w:t>.</w:t>
      </w:r>
      <w:r>
        <w:rPr>
          <w:color w:val="000000"/>
          <w:sz w:val="18"/>
          <w:szCs w:val="18"/>
          <w:lang w:val="en-US"/>
        </w:rPr>
        <w:t xml:space="preserve"> </w:t>
      </w:r>
      <w:r w:rsidR="007C7A5E">
        <w:rPr>
          <w:color w:val="000000"/>
          <w:sz w:val="18"/>
          <w:szCs w:val="18"/>
          <w:lang w:val="en-US"/>
        </w:rPr>
        <w:t xml:space="preserve">Hyperparameters chosen for </w:t>
      </w:r>
      <w:r w:rsidR="00AE1556">
        <w:rPr>
          <w:color w:val="000000"/>
          <w:sz w:val="18"/>
          <w:szCs w:val="18"/>
          <w:lang w:val="en-US"/>
        </w:rPr>
        <w:t>“m04” and “m04.1”</w:t>
      </w:r>
      <w:r>
        <w:rPr>
          <w:color w:val="000000"/>
          <w:sz w:val="18"/>
          <w:szCs w:val="18"/>
          <w:lang w:val="en-US"/>
        </w:rPr>
        <w:t>.</w:t>
      </w:r>
      <w:bookmarkEnd w:id="302"/>
    </w:p>
    <w:p w14:paraId="49060D0B" w14:textId="0A5976F6" w:rsidR="001E6F38" w:rsidRDefault="00F15BD9" w:rsidP="001D33DF">
      <w:pPr>
        <w:pStyle w:val="BodyText"/>
        <w:jc w:val="both"/>
        <w:rPr>
          <w:color w:val="000000"/>
        </w:rPr>
      </w:pPr>
      <w:r>
        <w:rPr>
          <w:color w:val="000000"/>
        </w:rPr>
        <w:t xml:space="preserve">However, regarding </w:t>
      </w:r>
      <w:r w:rsidR="0019389C">
        <w:rPr>
          <w:color w:val="000000"/>
        </w:rPr>
        <w:t>“m04.2”</w:t>
      </w:r>
      <w:r>
        <w:rPr>
          <w:color w:val="000000"/>
        </w:rPr>
        <w:t xml:space="preserve"> hyperparameters</w:t>
      </w:r>
      <w:r w:rsidR="0019389C">
        <w:rPr>
          <w:color w:val="000000"/>
        </w:rPr>
        <w:t>,</w:t>
      </w:r>
      <w:r w:rsidR="0067220B">
        <w:rPr>
          <w:color w:val="000000"/>
        </w:rPr>
        <w:t xml:space="preserve"> a dictionary of possible hyperparameter configurations were set up in “params_bayes” variable shown in  which </w:t>
      </w:r>
      <w:r w:rsidR="00B36BE2">
        <w:rPr>
          <w:color w:val="000000"/>
        </w:rPr>
        <w:t xml:space="preserve">are then passed along with the XGBoost model to </w:t>
      </w:r>
      <w:r w:rsidR="009D54C8">
        <w:rPr>
          <w:color w:val="000000"/>
        </w:rPr>
        <w:t xml:space="preserve">“skopt” library’s </w:t>
      </w:r>
      <w:r w:rsidR="00B36BE2">
        <w:rPr>
          <w:color w:val="000000"/>
        </w:rPr>
        <w:t>“BayesSearchCV”</w:t>
      </w:r>
      <w:r w:rsidR="009D54C8">
        <w:rPr>
          <w:color w:val="000000"/>
        </w:rPr>
        <w:t xml:space="preserve"> class </w:t>
      </w:r>
      <w:r w:rsidR="00197C73">
        <w:rPr>
          <w:color w:val="000000"/>
        </w:rPr>
        <w:fldChar w:fldCharType="begin"/>
      </w:r>
      <w:r w:rsidR="001D33DF">
        <w:rPr>
          <w:color w:val="000000"/>
        </w:rPr>
        <w:instrText xml:space="preserve"> ADDIN ZOTERO_ITEM CSL_CITATION {"citationID":"a1e4lte55kq","properties":{"formattedCitation":"[53]","plainCitation":"[53]","noteIndex":0},"citationItems":[{"id":1119,"uris":["http://zotero.org/users/7276241/items/Q8ZSLM35"],"itemData":{"id":1119,"type":"webpage","title":"scikit-optimize: sequential model-based optimization in Python — scikit-optimize 0.8.1 documentation","URL":"https://scikit-optimize.github.io/stable/","accessed":{"date-parts":[["2023",6,8]]}}}],"schema":"https://github.com/citation-style-language/schema/raw/master/csl-citation.json"} </w:instrText>
      </w:r>
      <w:r w:rsidR="00197C73">
        <w:rPr>
          <w:color w:val="000000"/>
        </w:rPr>
        <w:fldChar w:fldCharType="separate"/>
      </w:r>
      <w:r w:rsidR="001D33DF" w:rsidRPr="001D33DF">
        <w:t>[53]</w:t>
      </w:r>
      <w:r w:rsidR="00197C73">
        <w:rPr>
          <w:color w:val="000000"/>
        </w:rPr>
        <w:fldChar w:fldCharType="end"/>
      </w:r>
      <w:r w:rsidR="00B36BE2">
        <w:rPr>
          <w:color w:val="000000"/>
        </w:rPr>
        <w:t xml:space="preserve">: </w:t>
      </w:r>
      <w:r w:rsidR="00197C73">
        <w:rPr>
          <w:color w:val="000000"/>
        </w:rPr>
        <w:t xml:space="preserve">a class which </w:t>
      </w:r>
      <w:r w:rsidR="00A12A46">
        <w:rPr>
          <w:color w:val="000000"/>
        </w:rPr>
        <w:t xml:space="preserve">uses </w:t>
      </w:r>
      <w:r w:rsidR="00A12A46" w:rsidRPr="00A12A46">
        <w:rPr>
          <w:color w:val="000000"/>
        </w:rPr>
        <w:t xml:space="preserve">Bayesian optimization to efficiently explore the hyperparameter space and </w:t>
      </w:r>
      <w:r w:rsidR="00BA3CD3">
        <w:rPr>
          <w:color w:val="000000"/>
        </w:rPr>
        <w:t xml:space="preserve">choose hyperparameter configurations with a </w:t>
      </w:r>
      <w:r w:rsidR="00E13E2D">
        <w:rPr>
          <w:color w:val="000000"/>
        </w:rPr>
        <w:t xml:space="preserve">high </w:t>
      </w:r>
      <w:r w:rsidR="00BA3CD3">
        <w:rPr>
          <w:color w:val="000000"/>
        </w:rPr>
        <w:t xml:space="preserve">predicted </w:t>
      </w:r>
      <w:r w:rsidR="00E13E2D">
        <w:rPr>
          <w:color w:val="000000"/>
        </w:rPr>
        <w:t xml:space="preserve">performance </w:t>
      </w:r>
      <w:r w:rsidR="00074429">
        <w:rPr>
          <w:color w:val="000000"/>
        </w:rPr>
        <w:t xml:space="preserve">per iteration </w:t>
      </w:r>
      <w:r w:rsidR="00AC7237">
        <w:rPr>
          <w:color w:val="000000"/>
        </w:rPr>
        <w:t>by developing a surrogate model</w:t>
      </w:r>
      <w:r w:rsidR="00FC37B7">
        <w:rPr>
          <w:color w:val="000000"/>
        </w:rPr>
        <w:t xml:space="preserve"> (a Gaussian process)</w:t>
      </w:r>
      <w:r w:rsidR="00AC7237">
        <w:rPr>
          <w:color w:val="000000"/>
        </w:rPr>
        <w:t xml:space="preserve"> which </w:t>
      </w:r>
      <w:r w:rsidR="00FD66FC">
        <w:rPr>
          <w:color w:val="000000"/>
        </w:rPr>
        <w:t xml:space="preserve">statistically approximates the </w:t>
      </w:r>
      <w:r w:rsidR="00370229">
        <w:rPr>
          <w:color w:val="000000"/>
        </w:rPr>
        <w:t xml:space="preserve">probability </w:t>
      </w:r>
      <w:r w:rsidR="00370229">
        <w:rPr>
          <w:color w:val="000000"/>
        </w:rPr>
        <w:lastRenderedPageBreak/>
        <w:t xml:space="preserve">distribution of the </w:t>
      </w:r>
      <w:r w:rsidR="00FD66FC">
        <w:rPr>
          <w:color w:val="000000"/>
        </w:rPr>
        <w:t>model’s actual objective function</w:t>
      </w:r>
      <w:r w:rsidR="00074429">
        <w:rPr>
          <w:color w:val="000000"/>
        </w:rPr>
        <w:t xml:space="preserve">, such that this approximation </w:t>
      </w:r>
      <w:r w:rsidR="00617DA1">
        <w:rPr>
          <w:color w:val="000000"/>
        </w:rPr>
        <w:t>gets more close to the actual objective function’s distribution over multiple iterations of hyperparameter sampling.</w:t>
      </w:r>
    </w:p>
    <w:p w14:paraId="4D2D612E" w14:textId="41E9A947" w:rsidR="00D261F4" w:rsidRDefault="00D261F4" w:rsidP="00D261F4">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3C0FD752" wp14:editId="398D30D5">
            <wp:extent cx="6010357" cy="5325533"/>
            <wp:effectExtent l="0" t="0" r="0" b="8890"/>
            <wp:docPr id="187347059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0592" name="Picture 1" descr="A screenshot of a computer program&#10;&#10;Description automatically generated with medium confidence"/>
                    <pic:cNvPicPr/>
                  </pic:nvPicPr>
                  <pic:blipFill>
                    <a:blip r:embed="rId76"/>
                    <a:stretch>
                      <a:fillRect/>
                    </a:stretch>
                  </pic:blipFill>
                  <pic:spPr>
                    <a:xfrm>
                      <a:off x="0" y="0"/>
                      <a:ext cx="6013375" cy="5328207"/>
                    </a:xfrm>
                    <a:prstGeom prst="rect">
                      <a:avLst/>
                    </a:prstGeom>
                  </pic:spPr>
                </pic:pic>
              </a:graphicData>
            </a:graphic>
          </wp:inline>
        </w:drawing>
      </w:r>
    </w:p>
    <w:p w14:paraId="60F5F21B" w14:textId="25DA544A" w:rsidR="00D261F4" w:rsidRPr="00AD188F" w:rsidRDefault="00D261F4" w:rsidP="00D261F4">
      <w:pPr>
        <w:pBdr>
          <w:top w:val="nil"/>
          <w:left w:val="nil"/>
          <w:bottom w:val="nil"/>
          <w:right w:val="nil"/>
          <w:between w:val="nil"/>
        </w:pBdr>
        <w:tabs>
          <w:tab w:val="left" w:pos="900"/>
        </w:tabs>
        <w:spacing w:after="240"/>
        <w:ind w:left="567" w:firstLine="0"/>
        <w:jc w:val="center"/>
        <w:rPr>
          <w:color w:val="000000"/>
          <w:sz w:val="18"/>
          <w:szCs w:val="18"/>
        </w:rPr>
      </w:pPr>
      <w:bookmarkStart w:id="303" w:name="_Toc13726697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62</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Sampling 50 hyperpa</w:t>
      </w:r>
      <w:r w:rsidR="009C1BC7">
        <w:rPr>
          <w:color w:val="000000"/>
          <w:sz w:val="18"/>
          <w:szCs w:val="18"/>
          <w:lang w:val="en-US"/>
        </w:rPr>
        <w:t>rameter configurations from “params_bayes” variable on “m04.2”.</w:t>
      </w:r>
      <w:bookmarkEnd w:id="303"/>
    </w:p>
    <w:p w14:paraId="04CAD913" w14:textId="4FD82304" w:rsidR="00D261F4" w:rsidRDefault="000A4C9C" w:rsidP="00F15BD9">
      <w:pPr>
        <w:pStyle w:val="BodyText"/>
        <w:jc w:val="both"/>
        <w:rPr>
          <w:ins w:id="304" w:author="nahla" w:date="2023-06-10T12:11:00Z"/>
          <w:color w:val="000000"/>
        </w:rPr>
      </w:pPr>
      <w:r w:rsidRPr="0078468C">
        <w:rPr>
          <w:color w:val="000000"/>
          <w:highlight w:val="yellow"/>
          <w:rPrChange w:id="305" w:author="nahla" w:date="2023-06-10T12:11:00Z">
            <w:rPr>
              <w:color w:val="000000"/>
            </w:rPr>
          </w:rPrChange>
        </w:rPr>
        <w:t>Note that</w:t>
      </w:r>
      <w:r>
        <w:rPr>
          <w:color w:val="000000"/>
        </w:rPr>
        <w:t xml:space="preserve"> </w:t>
      </w:r>
      <w:r w:rsidR="009C6DF9">
        <w:rPr>
          <w:color w:val="000000"/>
        </w:rPr>
        <w:t>the evaluation metric used in “BayesSearchC</w:t>
      </w:r>
      <w:r w:rsidR="00E622E2">
        <w:rPr>
          <w:color w:val="000000"/>
        </w:rPr>
        <w:t>V</w:t>
      </w:r>
      <w:r w:rsidR="009C6DF9">
        <w:rPr>
          <w:color w:val="000000"/>
        </w:rPr>
        <w:t xml:space="preserve">” object is “f1_macro” which is the average of the classes’ f1 scores, so </w:t>
      </w:r>
      <w:r w:rsidR="00DC0F2B">
        <w:rPr>
          <w:color w:val="000000"/>
        </w:rPr>
        <w:t xml:space="preserve">at first, the model will train for “n_estimators” rounds while trying to minimize </w:t>
      </w:r>
      <w:r w:rsidR="00190EBB">
        <w:rPr>
          <w:color w:val="000000"/>
        </w:rPr>
        <w:t>the loss (“multi:softprob” objective function), and then the resulting model will be evaluated by “BayesSearchCV” based on the average of f1-scores</w:t>
      </w:r>
      <w:r w:rsidR="00E622E2">
        <w:rPr>
          <w:color w:val="000000"/>
        </w:rPr>
        <w:t>, such that for the next iteration, hyperparameters will be chosen that are aimed to increase that average of f1-</w:t>
      </w:r>
      <w:commentRangeStart w:id="306"/>
      <w:r w:rsidR="00E622E2">
        <w:rPr>
          <w:color w:val="000000"/>
        </w:rPr>
        <w:t>scores</w:t>
      </w:r>
      <w:commentRangeEnd w:id="306"/>
      <w:r w:rsidR="0078468C">
        <w:rPr>
          <w:rStyle w:val="CommentReference"/>
        </w:rPr>
        <w:commentReference w:id="306"/>
      </w:r>
      <w:r w:rsidR="00E622E2">
        <w:rPr>
          <w:color w:val="000000"/>
        </w:rPr>
        <w:t>.</w:t>
      </w:r>
    </w:p>
    <w:p w14:paraId="31282CE0" w14:textId="77777777" w:rsidR="0078468C" w:rsidRDefault="0078468C" w:rsidP="00F15BD9">
      <w:pPr>
        <w:pStyle w:val="BodyText"/>
        <w:jc w:val="both"/>
        <w:rPr>
          <w:color w:val="000000"/>
        </w:rPr>
      </w:pPr>
    </w:p>
    <w:p w14:paraId="082F2D00" w14:textId="77777777" w:rsidR="001E6F38" w:rsidRDefault="001E6F38" w:rsidP="001E6F38">
      <w:pPr>
        <w:pStyle w:val="Heading2"/>
        <w:numPr>
          <w:ilvl w:val="1"/>
          <w:numId w:val="1"/>
        </w:numPr>
        <w:jc w:val="both"/>
      </w:pPr>
      <w:bookmarkStart w:id="307" w:name="_Ref137131730"/>
      <w:bookmarkStart w:id="308" w:name="_Ref137218029"/>
      <w:bookmarkStart w:id="309" w:name="_Toc137266888"/>
      <w:r>
        <w:lastRenderedPageBreak/>
        <w:t>Model Evaluation Phase</w:t>
      </w:r>
      <w:bookmarkEnd w:id="307"/>
      <w:bookmarkEnd w:id="308"/>
      <w:bookmarkEnd w:id="309"/>
    </w:p>
    <w:p w14:paraId="2612D02D" w14:textId="513A17BF" w:rsidR="001E6F38" w:rsidRDefault="0020681B" w:rsidP="001E6F38">
      <w:pPr>
        <w:pStyle w:val="BodyText"/>
        <w:jc w:val="both"/>
        <w:rPr>
          <w:color w:val="000000"/>
        </w:rPr>
      </w:pPr>
      <w:r>
        <w:rPr>
          <w:color w:val="000000"/>
        </w:rPr>
        <w:t>This section will dis</w:t>
      </w:r>
      <w:r w:rsidR="005D0620">
        <w:rPr>
          <w:color w:val="000000"/>
        </w:rPr>
        <w:t xml:space="preserve">cuss how metrics were logged and visualized for comparison. First, </w:t>
      </w:r>
      <w:r w:rsidR="002B31CB">
        <w:rPr>
          <w:color w:val="000000"/>
        </w:rPr>
        <w:t xml:space="preserve">since most of the models were developed with TensorFlow, the “history” variable retrieved from training the Keras models </w:t>
      </w:r>
      <w:r w:rsidR="00FB2613">
        <w:rPr>
          <w:color w:val="000000"/>
        </w:rPr>
        <w:t xml:space="preserve">had accuracy and loss results for each of the 30 epochs. However, </w:t>
      </w:r>
      <w:r w:rsidR="0036691A">
        <w:rPr>
          <w:color w:val="000000"/>
        </w:rPr>
        <w:t>TensorFlow did not have the functionality of storing non-scalar values per epoch, so we had to use a</w:t>
      </w:r>
      <w:r w:rsidR="000F7117">
        <w:rPr>
          <w:color w:val="000000"/>
        </w:rPr>
        <w:t xml:space="preserve"> custom defined </w:t>
      </w:r>
      <w:r w:rsidR="0036691A">
        <w:rPr>
          <w:color w:val="000000"/>
        </w:rPr>
        <w:t xml:space="preserve">metric </w:t>
      </w:r>
      <w:r w:rsidR="00A7148C">
        <w:rPr>
          <w:color w:val="000000"/>
        </w:rPr>
        <w:t xml:space="preserve">class </w:t>
      </w:r>
      <w:r w:rsidR="000F7117">
        <w:rPr>
          <w:color w:val="000000"/>
        </w:rPr>
        <w:t>“</w:t>
      </w:r>
      <w:r w:rsidR="00A7148C" w:rsidRPr="00A7148C">
        <w:rPr>
          <w:color w:val="000000"/>
        </w:rPr>
        <w:t>F1Score</w:t>
      </w:r>
      <w:r w:rsidR="00A7148C">
        <w:rPr>
          <w:color w:val="000000"/>
        </w:rPr>
        <w:t>” found in “tf_f1score.py” file which was passed to the TensorFlow models to get the f1 score of the 9 classes for each epoch.</w:t>
      </w:r>
      <w:r w:rsidR="00004425">
        <w:rPr>
          <w:color w:val="000000"/>
        </w:rPr>
        <w:t xml:space="preserve"> </w:t>
      </w:r>
      <w:r w:rsidR="00661522">
        <w:rPr>
          <w:color w:val="000000"/>
        </w:rPr>
        <w:t>Moreover, e</w:t>
      </w:r>
      <w:r w:rsidR="00D36462">
        <w:rPr>
          <w:color w:val="000000"/>
        </w:rPr>
        <w:t xml:space="preserve">ven though no history variable was returned from training an XGBoost model, </w:t>
      </w:r>
      <w:r w:rsidR="00661522">
        <w:rPr>
          <w:color w:val="000000"/>
        </w:rPr>
        <w:t xml:space="preserve">logging the metric scores was still not difficult as </w:t>
      </w:r>
      <w:r w:rsidR="00C9552F">
        <w:rPr>
          <w:color w:val="000000"/>
        </w:rPr>
        <w:t xml:space="preserve">the “evals_result” parameters of xgb’s “train()” method allowed </w:t>
      </w:r>
      <w:r w:rsidR="004D16B6">
        <w:rPr>
          <w:color w:val="000000"/>
        </w:rPr>
        <w:t xml:space="preserve">us to </w:t>
      </w:r>
      <w:r w:rsidR="00CC6AEA">
        <w:rPr>
          <w:color w:val="000000"/>
        </w:rPr>
        <w:t>pass an empty dictionary which will be later filled with metric results</w:t>
      </w:r>
      <w:r w:rsidR="00594338">
        <w:rPr>
          <w:color w:val="000000"/>
        </w:rPr>
        <w:t xml:space="preserve"> per round. The only problem was </w:t>
      </w:r>
      <w:r w:rsidR="00783D8F">
        <w:rPr>
          <w:color w:val="000000"/>
        </w:rPr>
        <w:t>that the library did not allow storing scalar values even with custom functions, so we had to create a custom function which gets the average of f1 scores instead of the 9 f1 scores themselves. This only applied to the train and validation though;</w:t>
      </w:r>
      <w:r w:rsidR="00241599">
        <w:rPr>
          <w:color w:val="000000"/>
        </w:rPr>
        <w:t xml:space="preserve"> since we had the test set’s predictions, we just passed the predicted and true labels to scikit learn’s “classification_</w:t>
      </w:r>
      <w:proofErr w:type="gramStart"/>
      <w:r w:rsidR="00241599">
        <w:rPr>
          <w:color w:val="000000"/>
        </w:rPr>
        <w:t>report(</w:t>
      </w:r>
      <w:proofErr w:type="gramEnd"/>
      <w:r w:rsidR="00241599">
        <w:rPr>
          <w:color w:val="000000"/>
        </w:rPr>
        <w:t>)” function which gave us useful metrics including the 9 f1 scores.</w:t>
      </w:r>
      <w:r w:rsidR="004D16B6">
        <w:rPr>
          <w:color w:val="000000"/>
        </w:rPr>
        <w:t xml:space="preserve"> </w:t>
      </w:r>
    </w:p>
    <w:p w14:paraId="36ECB26F" w14:textId="1E17FDDD" w:rsidR="009212F3" w:rsidRDefault="009212F3" w:rsidP="001E6F38">
      <w:pPr>
        <w:pStyle w:val="BodyText"/>
        <w:jc w:val="both"/>
        <w:rPr>
          <w:color w:val="000000"/>
        </w:rPr>
      </w:pPr>
      <w:r>
        <w:rPr>
          <w:color w:val="000000"/>
        </w:rPr>
        <w:t xml:space="preserve">The real problem was in “m03” (HCNN), as </w:t>
      </w:r>
      <w:r w:rsidR="008571BA">
        <w:rPr>
          <w:color w:val="000000"/>
        </w:rPr>
        <w:t xml:space="preserve">we wanted to mimic the functionality of other models and get a history variable containing the metrics for all epochs instead of relying on  native logging solutions which stored only scalar metrics like </w:t>
      </w:r>
      <w:r w:rsidR="0095596D">
        <w:rPr>
          <w:color w:val="000000"/>
        </w:rPr>
        <w:t>“</w:t>
      </w:r>
      <w:r w:rsidR="0095596D" w:rsidRPr="0095596D">
        <w:rPr>
          <w:color w:val="000000"/>
        </w:rPr>
        <w:t>TensorBoardLogger</w:t>
      </w:r>
      <w:r w:rsidR="0095596D">
        <w:rPr>
          <w:color w:val="000000"/>
        </w:rPr>
        <w:t>” or “</w:t>
      </w:r>
      <w:r w:rsidR="0095596D" w:rsidRPr="0095596D">
        <w:rPr>
          <w:color w:val="000000"/>
        </w:rPr>
        <w:t>CSVLogger</w:t>
      </w:r>
      <w:r w:rsidR="0095596D">
        <w:rPr>
          <w:color w:val="000000"/>
        </w:rPr>
        <w:t>”. Thus, we defined our own logger class called “</w:t>
      </w:r>
      <w:r w:rsidR="00B15950" w:rsidRPr="00B15950">
        <w:rPr>
          <w:color w:val="000000"/>
        </w:rPr>
        <w:t>CustomCSVLogger</w:t>
      </w:r>
      <w:r w:rsidR="00B15950">
        <w:rPr>
          <w:color w:val="000000"/>
        </w:rPr>
        <w:t xml:space="preserve">” </w:t>
      </w:r>
      <w:r w:rsidR="0094087D">
        <w:rPr>
          <w:color w:val="000000"/>
        </w:rPr>
        <w:t xml:space="preserve">which is similar to “CSVLogger”,  but allows for storing non scalar values in csv files; all the metric scores passed to this class’s </w:t>
      </w:r>
      <w:r w:rsidR="00410A0B">
        <w:rPr>
          <w:color w:val="000000"/>
        </w:rPr>
        <w:t>“</w:t>
      </w:r>
      <w:r w:rsidR="00410A0B" w:rsidRPr="00410A0B">
        <w:rPr>
          <w:color w:val="000000"/>
        </w:rPr>
        <w:t>log_metrics</w:t>
      </w:r>
      <w:r w:rsidR="00410A0B">
        <w:rPr>
          <w:color w:val="000000"/>
        </w:rPr>
        <w:t xml:space="preserve">()” method are converted into lists or floats (rounded to 5 decimals) and the string representations of these values are stored in </w:t>
      </w:r>
      <w:r w:rsidR="003248E8">
        <w:rPr>
          <w:color w:val="000000"/>
        </w:rPr>
        <w:t xml:space="preserve">a </w:t>
      </w:r>
      <w:r w:rsidR="00410A0B">
        <w:rPr>
          <w:color w:val="000000"/>
        </w:rPr>
        <w:t>csv</w:t>
      </w:r>
      <w:r w:rsidR="003248E8">
        <w:rPr>
          <w:color w:val="000000"/>
        </w:rPr>
        <w:t xml:space="preserve"> (while training the model, the csv’s name was “m03_metrics.csv” and </w:t>
      </w:r>
      <w:r w:rsidR="000E3632">
        <w:rPr>
          <w:color w:val="000000"/>
        </w:rPr>
        <w:t>was found in “models/my_logger” directory)</w:t>
      </w:r>
      <w:r w:rsidR="00410A0B">
        <w:rPr>
          <w:color w:val="000000"/>
        </w:rPr>
        <w:t>.</w:t>
      </w:r>
      <w:r w:rsidR="000E3632">
        <w:rPr>
          <w:color w:val="000000"/>
        </w:rPr>
        <w:t xml:space="preserve"> Then the “</w:t>
      </w:r>
      <w:proofErr w:type="gramStart"/>
      <w:r w:rsidR="000E3632">
        <w:rPr>
          <w:color w:val="000000"/>
        </w:rPr>
        <w:t>finalize(</w:t>
      </w:r>
      <w:proofErr w:type="gramEnd"/>
      <w:r w:rsidR="000E3632">
        <w:rPr>
          <w:color w:val="000000"/>
        </w:rPr>
        <w:t xml:space="preserve">)” method of this class would run only after the training was done to retrieve the content of this csv file as strings, and use </w:t>
      </w:r>
      <w:r w:rsidR="00817664">
        <w:rPr>
          <w:color w:val="000000"/>
        </w:rPr>
        <w:t xml:space="preserve">“ast” library’s “literal_eval()” method to evaluate that string into a float, list, or list of lists, then store that into “history” variable, which can be later accessed via the </w:t>
      </w:r>
      <w:r w:rsidR="00DE187F">
        <w:rPr>
          <w:color w:val="000000"/>
        </w:rPr>
        <w:t>“CustomCSVLogger” object passed as the model’s logger.</w:t>
      </w:r>
      <w:r w:rsidR="00581433">
        <w:rPr>
          <w:color w:val="000000"/>
        </w:rPr>
        <w:t xml:space="preserve"> </w:t>
      </w:r>
      <w:r w:rsidR="001B21BB">
        <w:rPr>
          <w:color w:val="000000"/>
        </w:rPr>
        <w:t xml:space="preserve">Rows from “m03_metrics.csv” are shown </w:t>
      </w:r>
      <w:proofErr w:type="gramStart"/>
      <w:r w:rsidR="001B21BB">
        <w:rPr>
          <w:color w:val="000000"/>
        </w:rPr>
        <w:t>in .</w:t>
      </w:r>
      <w:proofErr w:type="gramEnd"/>
      <w:r w:rsidR="001B21BB">
        <w:rPr>
          <w:color w:val="000000"/>
        </w:rPr>
        <w:t xml:space="preserve"> From that figure we can also see that </w:t>
      </w:r>
      <w:r w:rsidR="002E0F36">
        <w:rPr>
          <w:color w:val="000000"/>
        </w:rPr>
        <w:t>some columns are empty; that is because they are</w:t>
      </w:r>
      <w:r w:rsidR="0098776E">
        <w:rPr>
          <w:color w:val="000000"/>
        </w:rPr>
        <w:t xml:space="preserve"> metrics which are stored at each step (i.e., batch) that is evaluated, and there are other metrics that are stored at each epoch (i.e., after all </w:t>
      </w:r>
      <w:r w:rsidR="0090152B">
        <w:rPr>
          <w:color w:val="000000"/>
        </w:rPr>
        <w:t xml:space="preserve">steps </w:t>
      </w:r>
      <w:r w:rsidR="0098776E">
        <w:rPr>
          <w:color w:val="000000"/>
        </w:rPr>
        <w:t>are</w:t>
      </w:r>
      <w:r w:rsidR="0090152B">
        <w:rPr>
          <w:color w:val="000000"/>
        </w:rPr>
        <w:t xml:space="preserve"> gone through in that epoch</w:t>
      </w:r>
      <w:r w:rsidR="0098776E">
        <w:rPr>
          <w:color w:val="000000"/>
        </w:rPr>
        <w:t>)</w:t>
      </w:r>
      <w:r w:rsidR="0090152B">
        <w:rPr>
          <w:color w:val="000000"/>
        </w:rPr>
        <w:t>. Additionally, some metrics are stored later anyways like validation and testing related metrics. Comprises</w:t>
      </w:r>
      <w:r w:rsidR="00CE3357">
        <w:rPr>
          <w:color w:val="000000"/>
        </w:rPr>
        <w:t xml:space="preserve"> </w:t>
      </w:r>
      <w:r w:rsidR="00243026">
        <w:rPr>
          <w:color w:val="000000"/>
        </w:rPr>
        <w:t>all</w:t>
      </w:r>
      <w:r w:rsidR="00CE3357">
        <w:rPr>
          <w:color w:val="000000"/>
        </w:rPr>
        <w:t xml:space="preserve"> the “history” dictionary’s keys</w:t>
      </w:r>
      <w:r w:rsidR="001754F4">
        <w:rPr>
          <w:color w:val="000000"/>
        </w:rPr>
        <w:t xml:space="preserve">, where “ol” stands for “output layer” and the absence of </w:t>
      </w:r>
      <w:r w:rsidR="001F0FBD">
        <w:rPr>
          <w:color w:val="000000"/>
        </w:rPr>
        <w:t xml:space="preserve">“step_” prefix indicates epoch related metrics, and the absence of “_ol” suffix indicates that the metric is an aggregation of all </w:t>
      </w:r>
      <w:r w:rsidR="00243026">
        <w:rPr>
          <w:color w:val="000000"/>
        </w:rPr>
        <w:t>output layers’ scores for that metric.</w:t>
      </w:r>
    </w:p>
    <w:p w14:paraId="3ACF3DB5" w14:textId="06945772" w:rsidR="00243026" w:rsidRDefault="00F70B0A" w:rsidP="00243026">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03EB69BD" wp14:editId="4CD846C5">
            <wp:extent cx="4160045" cy="2954867"/>
            <wp:effectExtent l="0" t="0" r="0" b="0"/>
            <wp:docPr id="20032722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72203" name="Picture 1" descr="A screenshot of a computer&#10;&#10;Description automatically generated with medium confidence"/>
                    <pic:cNvPicPr/>
                  </pic:nvPicPr>
                  <pic:blipFill>
                    <a:blip r:embed="rId77"/>
                    <a:stretch>
                      <a:fillRect/>
                    </a:stretch>
                  </pic:blipFill>
                  <pic:spPr>
                    <a:xfrm>
                      <a:off x="0" y="0"/>
                      <a:ext cx="4172612" cy="2963794"/>
                    </a:xfrm>
                    <a:prstGeom prst="rect">
                      <a:avLst/>
                    </a:prstGeom>
                  </pic:spPr>
                </pic:pic>
              </a:graphicData>
            </a:graphic>
          </wp:inline>
        </w:drawing>
      </w:r>
    </w:p>
    <w:p w14:paraId="3B7F1927" w14:textId="4B2EFAEB" w:rsidR="00243026" w:rsidRPr="00777A19" w:rsidRDefault="00243026" w:rsidP="00243026">
      <w:pPr>
        <w:pBdr>
          <w:top w:val="nil"/>
          <w:left w:val="nil"/>
          <w:bottom w:val="nil"/>
          <w:right w:val="nil"/>
          <w:between w:val="nil"/>
        </w:pBdr>
        <w:tabs>
          <w:tab w:val="left" w:pos="900"/>
        </w:tabs>
        <w:spacing w:after="240"/>
        <w:ind w:left="567" w:firstLine="0"/>
        <w:jc w:val="center"/>
        <w:rPr>
          <w:color w:val="000000"/>
          <w:sz w:val="18"/>
          <w:szCs w:val="18"/>
        </w:rPr>
      </w:pPr>
      <w:bookmarkStart w:id="310" w:name="_Toc13726697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63</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w:t>
      </w:r>
      <w:r w:rsidR="004E2B42">
        <w:rPr>
          <w:color w:val="000000"/>
          <w:sz w:val="18"/>
          <w:szCs w:val="18"/>
          <w:lang w:val="en-US"/>
        </w:rPr>
        <w:t>“m03_metrics.csv” created from “CustomCSVLogger” class</w:t>
      </w:r>
      <w:r>
        <w:rPr>
          <w:color w:val="000000"/>
          <w:sz w:val="18"/>
          <w:szCs w:val="18"/>
          <w:lang w:val="en-US"/>
        </w:rPr>
        <w:t>.</w:t>
      </w:r>
      <w:bookmarkEnd w:id="310"/>
    </w:p>
    <w:p w14:paraId="64141DBC" w14:textId="1A9E40F2" w:rsidR="00243026" w:rsidRDefault="00DA02CE" w:rsidP="00243026">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442E3870" wp14:editId="4C017DEB">
            <wp:extent cx="4595591" cy="5020733"/>
            <wp:effectExtent l="0" t="0" r="0" b="8890"/>
            <wp:docPr id="86284765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47652" name="Picture 1" descr="A screenshot of a computer code&#10;&#10;Description automatically generated with low confidence"/>
                    <pic:cNvPicPr/>
                  </pic:nvPicPr>
                  <pic:blipFill>
                    <a:blip r:embed="rId78"/>
                    <a:stretch>
                      <a:fillRect/>
                    </a:stretch>
                  </pic:blipFill>
                  <pic:spPr>
                    <a:xfrm>
                      <a:off x="0" y="0"/>
                      <a:ext cx="4604818" cy="5030814"/>
                    </a:xfrm>
                    <a:prstGeom prst="rect">
                      <a:avLst/>
                    </a:prstGeom>
                  </pic:spPr>
                </pic:pic>
              </a:graphicData>
            </a:graphic>
          </wp:inline>
        </w:drawing>
      </w:r>
    </w:p>
    <w:p w14:paraId="69C86EE9" w14:textId="109F5A09" w:rsidR="0020681B" w:rsidRPr="00766947" w:rsidRDefault="00243026" w:rsidP="00766947">
      <w:pPr>
        <w:pBdr>
          <w:top w:val="nil"/>
          <w:left w:val="nil"/>
          <w:bottom w:val="nil"/>
          <w:right w:val="nil"/>
          <w:between w:val="nil"/>
        </w:pBdr>
        <w:tabs>
          <w:tab w:val="left" w:pos="900"/>
        </w:tabs>
        <w:spacing w:after="240"/>
        <w:ind w:left="567" w:firstLine="0"/>
        <w:jc w:val="center"/>
        <w:rPr>
          <w:color w:val="000000"/>
          <w:sz w:val="18"/>
          <w:szCs w:val="18"/>
        </w:rPr>
      </w:pPr>
      <w:bookmarkStart w:id="311" w:name="_Ref137255247"/>
      <w:bookmarkStart w:id="312" w:name="_Toc13726697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64</w:t>
      </w:r>
      <w:r w:rsidRPr="00B13FF1">
        <w:rPr>
          <w:color w:val="000000"/>
          <w:sz w:val="18"/>
          <w:szCs w:val="18"/>
        </w:rPr>
        <w:fldChar w:fldCharType="end"/>
      </w:r>
      <w:bookmarkEnd w:id="311"/>
      <w:r w:rsidRPr="00B13FF1">
        <w:rPr>
          <w:color w:val="000000"/>
          <w:sz w:val="18"/>
          <w:szCs w:val="18"/>
          <w:lang w:val="en-US"/>
        </w:rPr>
        <w:t>.</w:t>
      </w:r>
      <w:r>
        <w:rPr>
          <w:color w:val="000000"/>
          <w:sz w:val="18"/>
          <w:szCs w:val="18"/>
          <w:lang w:val="en-US"/>
        </w:rPr>
        <w:t xml:space="preserve"> </w:t>
      </w:r>
      <w:r w:rsidR="004E2B42">
        <w:rPr>
          <w:color w:val="000000"/>
          <w:sz w:val="18"/>
          <w:szCs w:val="18"/>
          <w:lang w:val="en-US"/>
        </w:rPr>
        <w:t xml:space="preserve">The keys of “history” dictionary </w:t>
      </w:r>
      <w:r w:rsidR="00E746A8">
        <w:rPr>
          <w:color w:val="000000"/>
          <w:sz w:val="18"/>
          <w:szCs w:val="18"/>
          <w:lang w:val="en-US"/>
        </w:rPr>
        <w:t>obtained from “CustomCSVLogger” class</w:t>
      </w:r>
      <w:r w:rsidR="008A2C26">
        <w:rPr>
          <w:color w:val="000000"/>
          <w:sz w:val="18"/>
          <w:szCs w:val="18"/>
          <w:lang w:val="en-US"/>
        </w:rPr>
        <w:t xml:space="preserve"> and “</w:t>
      </w:r>
      <w:proofErr w:type="gramStart"/>
      <w:r w:rsidR="008A2C26" w:rsidRPr="008A2C26">
        <w:rPr>
          <w:color w:val="000000"/>
          <w:sz w:val="18"/>
          <w:szCs w:val="18"/>
          <w:lang w:val="en-US"/>
        </w:rPr>
        <w:t>getMetricsHNN</w:t>
      </w:r>
      <w:r w:rsidR="008A2C26">
        <w:rPr>
          <w:color w:val="000000"/>
          <w:sz w:val="18"/>
          <w:szCs w:val="18"/>
          <w:lang w:val="en-US"/>
        </w:rPr>
        <w:t>(</w:t>
      </w:r>
      <w:proofErr w:type="gramEnd"/>
      <w:r w:rsidR="008A2C26">
        <w:rPr>
          <w:color w:val="000000"/>
          <w:sz w:val="18"/>
          <w:szCs w:val="18"/>
          <w:lang w:val="en-US"/>
        </w:rPr>
        <w:t>)” function</w:t>
      </w:r>
      <w:r>
        <w:rPr>
          <w:color w:val="000000"/>
          <w:sz w:val="18"/>
          <w:szCs w:val="18"/>
          <w:lang w:val="en-US"/>
        </w:rPr>
        <w:t>.</w:t>
      </w:r>
      <w:bookmarkEnd w:id="312"/>
    </w:p>
    <w:p w14:paraId="0797B49E" w14:textId="5FB7DEBE" w:rsidR="00CD5CE7" w:rsidRPr="00CD5CE7" w:rsidRDefault="00766947" w:rsidP="001D33DF">
      <w:pPr>
        <w:pStyle w:val="BodyText"/>
        <w:jc w:val="both"/>
        <w:rPr>
          <w:color w:val="000000"/>
        </w:rPr>
      </w:pPr>
      <w:r>
        <w:rPr>
          <w:color w:val="000000"/>
        </w:rPr>
        <w:lastRenderedPageBreak/>
        <w:t xml:space="preserve">Finally, regarding logged metrics’ visualization, </w:t>
      </w:r>
      <w:r w:rsidR="007F0801">
        <w:rPr>
          <w:color w:val="000000"/>
        </w:rPr>
        <w:t>“</w:t>
      </w:r>
      <w:r w:rsidR="007F0801" w:rsidRPr="007F0801">
        <w:rPr>
          <w:color w:val="000000"/>
        </w:rPr>
        <w:t>create_cm</w:t>
      </w:r>
      <w:r w:rsidR="007F0801">
        <w:rPr>
          <w:color w:val="000000"/>
        </w:rPr>
        <w:t xml:space="preserve">()”, </w:t>
      </w:r>
      <w:r w:rsidR="003C65CB">
        <w:rPr>
          <w:color w:val="000000"/>
        </w:rPr>
        <w:t>“</w:t>
      </w:r>
      <w:r w:rsidR="003C65CB" w:rsidRPr="003C65CB">
        <w:rPr>
          <w:color w:val="000000"/>
        </w:rPr>
        <w:t>plotTypeSingleModel</w:t>
      </w:r>
      <w:r w:rsidR="003C65CB">
        <w:rPr>
          <w:color w:val="000000"/>
        </w:rPr>
        <w:t xml:space="preserve">()” function </w:t>
      </w:r>
      <w:r w:rsidR="00913536">
        <w:rPr>
          <w:color w:val="000000"/>
        </w:rPr>
        <w:t xml:space="preserve">and its variant “plotTypeSingleModelHNN()” </w:t>
      </w:r>
      <w:r w:rsidR="003C65CB">
        <w:rPr>
          <w:color w:val="000000"/>
        </w:rPr>
        <w:t>w</w:t>
      </w:r>
      <w:r w:rsidR="00913536">
        <w:rPr>
          <w:color w:val="000000"/>
        </w:rPr>
        <w:t>ere</w:t>
      </w:r>
      <w:r w:rsidR="003C65CB">
        <w:rPr>
          <w:color w:val="000000"/>
        </w:rPr>
        <w:t xml:space="preserve"> </w:t>
      </w:r>
      <w:r w:rsidR="002F5913">
        <w:rPr>
          <w:color w:val="000000"/>
        </w:rPr>
        <w:t xml:space="preserve">called to utilize “Plotly” library’s </w:t>
      </w:r>
      <w:r w:rsidR="00841E62">
        <w:rPr>
          <w:color w:val="000000"/>
        </w:rPr>
        <w:fldChar w:fldCharType="begin"/>
      </w:r>
      <w:r w:rsidR="001D33DF">
        <w:rPr>
          <w:color w:val="000000"/>
        </w:rPr>
        <w:instrText xml:space="preserve"> ADDIN ZOTERO_ITEM CSL_CITATION {"citationID":"a1nnhktsf2j","properties":{"formattedCitation":"[54]","plainCitation":"[54]","noteIndex":0},"citationItems":[{"id":1121,"uris":["http://zotero.org/users/7276241/items/5CJPD7XT"],"itemData":{"id":1121,"type":"webpage","title":"Plotly: Low-Code Data App Development","URL":"https://plotly.com/","accessed":{"date-parts":[["2023",6,8]]}}}],"schema":"https://github.com/citation-style-language/schema/raw/master/csl-citation.json"} </w:instrText>
      </w:r>
      <w:r w:rsidR="00841E62">
        <w:rPr>
          <w:color w:val="000000"/>
        </w:rPr>
        <w:fldChar w:fldCharType="separate"/>
      </w:r>
      <w:r w:rsidR="001D33DF" w:rsidRPr="001D33DF">
        <w:t>[54]</w:t>
      </w:r>
      <w:r w:rsidR="00841E62">
        <w:rPr>
          <w:color w:val="000000"/>
        </w:rPr>
        <w:fldChar w:fldCharType="end"/>
      </w:r>
      <w:r w:rsidR="002F5913">
        <w:rPr>
          <w:color w:val="000000"/>
        </w:rPr>
        <w:t xml:space="preserve"> </w:t>
      </w:r>
      <w:r w:rsidR="001559B1">
        <w:rPr>
          <w:color w:val="000000"/>
        </w:rPr>
        <w:t xml:space="preserve">heatmap, </w:t>
      </w:r>
      <w:r w:rsidR="002F5913">
        <w:rPr>
          <w:color w:val="000000"/>
        </w:rPr>
        <w:t>bar and line plots to visualize the</w:t>
      </w:r>
      <w:r w:rsidR="001559B1">
        <w:rPr>
          <w:color w:val="000000"/>
        </w:rPr>
        <w:t xml:space="preserve"> confusion matrices,</w:t>
      </w:r>
      <w:r w:rsidR="002F5913">
        <w:rPr>
          <w:color w:val="000000"/>
        </w:rPr>
        <w:t xml:space="preserve"> loss, accuracy, and f1 score metrics</w:t>
      </w:r>
      <w:r w:rsidR="004412E8">
        <w:rPr>
          <w:color w:val="000000"/>
        </w:rPr>
        <w:t xml:space="preserve"> for each model variant</w:t>
      </w:r>
      <w:r w:rsidR="00A00C0D">
        <w:rPr>
          <w:color w:val="000000"/>
        </w:rPr>
        <w:t xml:space="preserve">. However, when we wanted to compare models with each other, as in “comparing_models_results” notebook, we </w:t>
      </w:r>
      <w:r w:rsidR="001942A1">
        <w:rPr>
          <w:color w:val="000000"/>
        </w:rPr>
        <w:t>also defined “</w:t>
      </w:r>
      <w:proofErr w:type="gramStart"/>
      <w:r w:rsidR="001942A1" w:rsidRPr="001942A1">
        <w:rPr>
          <w:color w:val="000000"/>
        </w:rPr>
        <w:t>plotTypeMultipleModels</w:t>
      </w:r>
      <w:r w:rsidR="001942A1">
        <w:rPr>
          <w:color w:val="000000"/>
        </w:rPr>
        <w:t>(</w:t>
      </w:r>
      <w:proofErr w:type="gramEnd"/>
      <w:r w:rsidR="001942A1">
        <w:rPr>
          <w:color w:val="000000"/>
        </w:rPr>
        <w:t xml:space="preserve">)” which </w:t>
      </w:r>
      <w:r w:rsidR="003A3731">
        <w:rPr>
          <w:color w:val="000000"/>
        </w:rPr>
        <w:t xml:space="preserve">plotted line and bar charts incorporating all of the metric results of the models’ test sets </w:t>
      </w:r>
      <w:r w:rsidR="00B2761A">
        <w:rPr>
          <w:color w:val="000000"/>
        </w:rPr>
        <w:t xml:space="preserve">for easier comparison in addition to returning a table to visualize the best f1 score for each of the 9 classes and the model version responsible for that score. Finally, </w:t>
      </w:r>
      <w:r w:rsidR="0077180D">
        <w:rPr>
          <w:color w:val="000000"/>
        </w:rPr>
        <w:t>“</w:t>
      </w:r>
      <w:r w:rsidR="0077180D" w:rsidRPr="0077180D">
        <w:rPr>
          <w:color w:val="000000"/>
        </w:rPr>
        <w:t>get_description_</w:t>
      </w:r>
      <w:proofErr w:type="gramStart"/>
      <w:r w:rsidR="0077180D" w:rsidRPr="0077180D">
        <w:rPr>
          <w:color w:val="000000"/>
        </w:rPr>
        <w:t>table</w:t>
      </w:r>
      <w:r w:rsidR="0077180D">
        <w:rPr>
          <w:color w:val="000000"/>
        </w:rPr>
        <w:t>(</w:t>
      </w:r>
      <w:proofErr w:type="gramEnd"/>
      <w:r w:rsidR="0077180D">
        <w:rPr>
          <w:color w:val="000000"/>
        </w:rPr>
        <w:t xml:space="preserve">)” was used to retrieve the descriptions (hyperparameters, etc) of each model variant from the HTML file names mentioned previously in section </w:t>
      </w:r>
      <w:r w:rsidR="00B92C08">
        <w:rPr>
          <w:color w:val="000000"/>
        </w:rPr>
        <w:fldChar w:fldCharType="begin"/>
      </w:r>
      <w:r w:rsidR="00B92C08">
        <w:rPr>
          <w:color w:val="000000"/>
        </w:rPr>
        <w:instrText xml:space="preserve"> REF _Ref137160535 \r \h </w:instrText>
      </w:r>
      <w:r w:rsidR="00B92C08">
        <w:rPr>
          <w:color w:val="000000"/>
        </w:rPr>
      </w:r>
      <w:r w:rsidR="00B92C08">
        <w:rPr>
          <w:color w:val="000000"/>
        </w:rPr>
        <w:fldChar w:fldCharType="separate"/>
      </w:r>
      <w:r w:rsidR="009910D7">
        <w:rPr>
          <w:color w:val="000000"/>
          <w:cs/>
        </w:rPr>
        <w:t>‎</w:t>
      </w:r>
      <w:r w:rsidR="009910D7">
        <w:rPr>
          <w:color w:val="000000"/>
        </w:rPr>
        <w:t>4.2</w:t>
      </w:r>
      <w:r w:rsidR="00B92C08">
        <w:rPr>
          <w:color w:val="000000"/>
        </w:rPr>
        <w:fldChar w:fldCharType="end"/>
      </w:r>
      <w:r w:rsidR="00187C03">
        <w:rPr>
          <w:color w:val="000000"/>
        </w:rPr>
        <w:t xml:space="preserve"> and shown in</w:t>
      </w:r>
      <w:r w:rsidR="00AA6D95">
        <w:rPr>
          <w:color w:val="000000"/>
        </w:rPr>
        <w:t xml:space="preserve">  (with alterations)</w:t>
      </w:r>
      <w:r w:rsidR="00187C03">
        <w:rPr>
          <w:color w:val="000000"/>
        </w:rPr>
        <w:t>.</w:t>
      </w:r>
    </w:p>
    <w:tbl>
      <w:tblPr>
        <w:tblStyle w:val="TableGrid"/>
        <w:tblW w:w="8370" w:type="dxa"/>
        <w:tblInd w:w="-5" w:type="dxa"/>
        <w:tblLook w:val="04A0" w:firstRow="1" w:lastRow="0" w:firstColumn="1" w:lastColumn="0" w:noHBand="0" w:noVBand="1"/>
      </w:tblPr>
      <w:tblGrid>
        <w:gridCol w:w="1206"/>
        <w:gridCol w:w="1404"/>
        <w:gridCol w:w="5760"/>
      </w:tblGrid>
      <w:tr w:rsidR="00CB5B26" w14:paraId="15300762" w14:textId="77777777" w:rsidTr="00CB5B26">
        <w:trPr>
          <w:trHeight w:val="782"/>
        </w:trPr>
        <w:tc>
          <w:tcPr>
            <w:tcW w:w="1206" w:type="dxa"/>
            <w:vAlign w:val="center"/>
          </w:tcPr>
          <w:p w14:paraId="61F8B80F" w14:textId="3B7062D5" w:rsidR="00CB5B26" w:rsidRPr="003E4EE8" w:rsidRDefault="00BC2EAA" w:rsidP="008928F5">
            <w:pPr>
              <w:ind w:firstLine="0"/>
              <w:jc w:val="center"/>
              <w:rPr>
                <w:b/>
                <w:bCs/>
                <w:color w:val="000000"/>
                <w:sz w:val="18"/>
                <w:szCs w:val="18"/>
              </w:rPr>
            </w:pPr>
            <w:r>
              <w:rPr>
                <w:b/>
                <w:bCs/>
                <w:color w:val="000000"/>
                <w:sz w:val="18"/>
                <w:szCs w:val="18"/>
              </w:rPr>
              <w:t>Model Type</w:t>
            </w:r>
          </w:p>
        </w:tc>
        <w:tc>
          <w:tcPr>
            <w:tcW w:w="1404" w:type="dxa"/>
            <w:vAlign w:val="center"/>
          </w:tcPr>
          <w:p w14:paraId="1DBA0D2A" w14:textId="3323B718" w:rsidR="00CB5B26" w:rsidRPr="003E4EE8" w:rsidRDefault="00CB5B26" w:rsidP="008928F5">
            <w:pPr>
              <w:ind w:firstLine="0"/>
              <w:jc w:val="center"/>
              <w:rPr>
                <w:b/>
                <w:bCs/>
                <w:color w:val="000000"/>
                <w:sz w:val="18"/>
                <w:szCs w:val="18"/>
              </w:rPr>
            </w:pPr>
            <w:r w:rsidRPr="003E4EE8">
              <w:rPr>
                <w:b/>
                <w:bCs/>
                <w:color w:val="000000"/>
                <w:sz w:val="18"/>
                <w:szCs w:val="18"/>
              </w:rPr>
              <w:t xml:space="preserve">Model </w:t>
            </w:r>
            <w:r>
              <w:rPr>
                <w:b/>
                <w:bCs/>
                <w:color w:val="000000"/>
                <w:sz w:val="18"/>
                <w:szCs w:val="18"/>
              </w:rPr>
              <w:t>Version</w:t>
            </w:r>
          </w:p>
        </w:tc>
        <w:tc>
          <w:tcPr>
            <w:tcW w:w="5760" w:type="dxa"/>
            <w:vAlign w:val="center"/>
          </w:tcPr>
          <w:p w14:paraId="0597C573" w14:textId="42B6A5C0" w:rsidR="00CB5B26" w:rsidRPr="003E4EE8" w:rsidRDefault="00CB5B26" w:rsidP="008928F5">
            <w:pPr>
              <w:ind w:firstLine="0"/>
              <w:jc w:val="center"/>
              <w:rPr>
                <w:b/>
                <w:bCs/>
                <w:color w:val="000000"/>
                <w:sz w:val="18"/>
                <w:szCs w:val="18"/>
              </w:rPr>
            </w:pPr>
            <w:r>
              <w:rPr>
                <w:b/>
                <w:bCs/>
                <w:color w:val="000000"/>
                <w:sz w:val="18"/>
                <w:szCs w:val="18"/>
              </w:rPr>
              <w:t>Description</w:t>
            </w:r>
          </w:p>
        </w:tc>
      </w:tr>
      <w:tr w:rsidR="00CB5B26" w14:paraId="31CA26AD" w14:textId="77777777" w:rsidTr="00BC2EAA">
        <w:trPr>
          <w:trHeight w:val="413"/>
        </w:trPr>
        <w:tc>
          <w:tcPr>
            <w:tcW w:w="1206" w:type="dxa"/>
            <w:vMerge w:val="restart"/>
            <w:vAlign w:val="center"/>
          </w:tcPr>
          <w:p w14:paraId="6E97E7B5" w14:textId="37E3D88A" w:rsidR="00CB5B26" w:rsidRPr="003E4EE8" w:rsidRDefault="00BC2EAA" w:rsidP="008928F5">
            <w:pPr>
              <w:ind w:firstLine="0"/>
              <w:jc w:val="center"/>
              <w:rPr>
                <w:color w:val="000000"/>
                <w:sz w:val="18"/>
                <w:szCs w:val="18"/>
              </w:rPr>
            </w:pPr>
            <w:r>
              <w:rPr>
                <w:color w:val="000000"/>
                <w:sz w:val="18"/>
                <w:szCs w:val="18"/>
              </w:rPr>
              <w:t>VCNN</w:t>
            </w:r>
          </w:p>
        </w:tc>
        <w:tc>
          <w:tcPr>
            <w:tcW w:w="1404" w:type="dxa"/>
            <w:vAlign w:val="center"/>
          </w:tcPr>
          <w:p w14:paraId="54A0F1EE" w14:textId="5519060A" w:rsidR="00CB5B26" w:rsidRPr="003E4EE8" w:rsidRDefault="00DA7DAA" w:rsidP="008928F5">
            <w:pPr>
              <w:ind w:firstLine="0"/>
              <w:jc w:val="center"/>
              <w:rPr>
                <w:color w:val="000000"/>
                <w:sz w:val="18"/>
                <w:szCs w:val="18"/>
              </w:rPr>
            </w:pPr>
            <w:r>
              <w:rPr>
                <w:color w:val="000000"/>
                <w:sz w:val="18"/>
                <w:szCs w:val="18"/>
              </w:rPr>
              <w:t>0</w:t>
            </w:r>
            <w:r w:rsidR="00591FDB">
              <w:rPr>
                <w:color w:val="000000"/>
                <w:sz w:val="18"/>
                <w:szCs w:val="18"/>
              </w:rPr>
              <w:t>1</w:t>
            </w:r>
          </w:p>
        </w:tc>
        <w:tc>
          <w:tcPr>
            <w:tcW w:w="5760" w:type="dxa"/>
            <w:vAlign w:val="center"/>
          </w:tcPr>
          <w:p w14:paraId="3D6E15F2" w14:textId="75D717FA" w:rsidR="00CB5B26" w:rsidRPr="003E4EE8" w:rsidRDefault="002A2121" w:rsidP="008928F5">
            <w:pPr>
              <w:ind w:firstLine="0"/>
              <w:jc w:val="center"/>
              <w:rPr>
                <w:color w:val="000000"/>
                <w:sz w:val="18"/>
                <w:szCs w:val="18"/>
              </w:rPr>
            </w:pPr>
            <w:r w:rsidRPr="002A2121">
              <w:rPr>
                <w:color w:val="000000"/>
                <w:sz w:val="18"/>
                <w:szCs w:val="18"/>
              </w:rPr>
              <w:t>no metadata, 8 batch size, 30 epochs, no aug</w:t>
            </w:r>
            <w:r w:rsidR="00E055AF">
              <w:rPr>
                <w:color w:val="000000"/>
                <w:sz w:val="18"/>
                <w:szCs w:val="18"/>
              </w:rPr>
              <w:t>mentation</w:t>
            </w:r>
            <w:r w:rsidR="008D2E3D">
              <w:rPr>
                <w:color w:val="000000"/>
                <w:sz w:val="18"/>
                <w:szCs w:val="18"/>
              </w:rPr>
              <w:t>.</w:t>
            </w:r>
          </w:p>
        </w:tc>
      </w:tr>
      <w:tr w:rsidR="00CB5B26" w14:paraId="4E85891C" w14:textId="77777777" w:rsidTr="00BC2EAA">
        <w:trPr>
          <w:trHeight w:val="404"/>
        </w:trPr>
        <w:tc>
          <w:tcPr>
            <w:tcW w:w="1206" w:type="dxa"/>
            <w:vMerge/>
            <w:vAlign w:val="center"/>
          </w:tcPr>
          <w:p w14:paraId="333A9297" w14:textId="77777777" w:rsidR="00CB5B26" w:rsidRPr="003E4EE8" w:rsidRDefault="00CB5B26" w:rsidP="008928F5">
            <w:pPr>
              <w:ind w:firstLine="0"/>
              <w:jc w:val="center"/>
              <w:rPr>
                <w:color w:val="000000"/>
                <w:sz w:val="18"/>
                <w:szCs w:val="18"/>
              </w:rPr>
            </w:pPr>
          </w:p>
        </w:tc>
        <w:tc>
          <w:tcPr>
            <w:tcW w:w="1404" w:type="dxa"/>
            <w:vAlign w:val="center"/>
          </w:tcPr>
          <w:p w14:paraId="6916793A" w14:textId="3C099DA7" w:rsidR="00CB5B26" w:rsidRPr="003E4EE8" w:rsidRDefault="00DA7DAA" w:rsidP="008928F5">
            <w:pPr>
              <w:ind w:firstLine="0"/>
              <w:jc w:val="center"/>
              <w:rPr>
                <w:color w:val="000000"/>
                <w:sz w:val="18"/>
                <w:szCs w:val="18"/>
              </w:rPr>
            </w:pPr>
            <w:r>
              <w:rPr>
                <w:color w:val="000000"/>
                <w:sz w:val="18"/>
                <w:szCs w:val="18"/>
              </w:rPr>
              <w:t>0</w:t>
            </w:r>
            <w:r w:rsidR="00591FDB">
              <w:rPr>
                <w:color w:val="000000"/>
                <w:sz w:val="18"/>
                <w:szCs w:val="18"/>
              </w:rPr>
              <w:t>1.1</w:t>
            </w:r>
          </w:p>
        </w:tc>
        <w:tc>
          <w:tcPr>
            <w:tcW w:w="5760" w:type="dxa"/>
            <w:vAlign w:val="center"/>
          </w:tcPr>
          <w:p w14:paraId="1E35A620" w14:textId="1DC3D5C5" w:rsidR="00CB5B26" w:rsidRPr="003E4EE8" w:rsidRDefault="00914199" w:rsidP="008928F5">
            <w:pPr>
              <w:ind w:firstLine="0"/>
              <w:jc w:val="center"/>
              <w:rPr>
                <w:color w:val="000000"/>
                <w:sz w:val="18"/>
                <w:szCs w:val="18"/>
              </w:rPr>
            </w:pPr>
            <w:r>
              <w:rPr>
                <w:color w:val="000000"/>
                <w:sz w:val="18"/>
                <w:szCs w:val="18"/>
              </w:rPr>
              <w:t>Same as m01, but with 32 batch size</w:t>
            </w:r>
          </w:p>
        </w:tc>
      </w:tr>
      <w:tr w:rsidR="00CB5B26" w14:paraId="01371AD3" w14:textId="77777777" w:rsidTr="00BC2EAA">
        <w:trPr>
          <w:trHeight w:val="413"/>
        </w:trPr>
        <w:tc>
          <w:tcPr>
            <w:tcW w:w="1206" w:type="dxa"/>
            <w:vMerge/>
            <w:vAlign w:val="center"/>
          </w:tcPr>
          <w:p w14:paraId="73E9C5FE" w14:textId="77777777" w:rsidR="00CB5B26" w:rsidRPr="003E4EE8" w:rsidRDefault="00CB5B26" w:rsidP="008928F5">
            <w:pPr>
              <w:ind w:firstLine="0"/>
              <w:jc w:val="center"/>
              <w:rPr>
                <w:color w:val="000000"/>
                <w:sz w:val="18"/>
                <w:szCs w:val="18"/>
              </w:rPr>
            </w:pPr>
          </w:p>
        </w:tc>
        <w:tc>
          <w:tcPr>
            <w:tcW w:w="1404" w:type="dxa"/>
            <w:vAlign w:val="center"/>
          </w:tcPr>
          <w:p w14:paraId="25871161" w14:textId="57F1D859" w:rsidR="00CB5B26" w:rsidRPr="003E4EE8" w:rsidRDefault="00DA7DAA" w:rsidP="008928F5">
            <w:pPr>
              <w:ind w:firstLine="0"/>
              <w:jc w:val="center"/>
              <w:rPr>
                <w:color w:val="000000"/>
                <w:sz w:val="18"/>
                <w:szCs w:val="18"/>
              </w:rPr>
            </w:pPr>
            <w:r>
              <w:rPr>
                <w:color w:val="000000"/>
                <w:sz w:val="18"/>
                <w:szCs w:val="18"/>
              </w:rPr>
              <w:t>0</w:t>
            </w:r>
            <w:r w:rsidR="00591FDB">
              <w:rPr>
                <w:color w:val="000000"/>
                <w:sz w:val="18"/>
                <w:szCs w:val="18"/>
              </w:rPr>
              <w:t>1.</w:t>
            </w:r>
            <w:r w:rsidR="001D2B5A">
              <w:rPr>
                <w:color w:val="000000"/>
                <w:sz w:val="18"/>
                <w:szCs w:val="18"/>
              </w:rPr>
              <w:t>3</w:t>
            </w:r>
          </w:p>
        </w:tc>
        <w:tc>
          <w:tcPr>
            <w:tcW w:w="5760" w:type="dxa"/>
            <w:vAlign w:val="center"/>
          </w:tcPr>
          <w:p w14:paraId="49B27AB9" w14:textId="5789FCDC" w:rsidR="00CB5B26" w:rsidRPr="003E4EE8" w:rsidRDefault="00914199" w:rsidP="008928F5">
            <w:pPr>
              <w:ind w:firstLine="0"/>
              <w:jc w:val="center"/>
              <w:rPr>
                <w:color w:val="000000"/>
                <w:sz w:val="18"/>
                <w:szCs w:val="18"/>
              </w:rPr>
            </w:pPr>
            <w:r>
              <w:rPr>
                <w:color w:val="000000"/>
                <w:sz w:val="18"/>
                <w:szCs w:val="18"/>
              </w:rPr>
              <w:t>Same as m01, but with 16 batch size</w:t>
            </w:r>
          </w:p>
        </w:tc>
      </w:tr>
      <w:tr w:rsidR="00591FDB" w14:paraId="0F3F6D20" w14:textId="77777777" w:rsidTr="00BC2EAA">
        <w:trPr>
          <w:trHeight w:val="431"/>
        </w:trPr>
        <w:tc>
          <w:tcPr>
            <w:tcW w:w="1206" w:type="dxa"/>
            <w:vMerge/>
            <w:vAlign w:val="center"/>
          </w:tcPr>
          <w:p w14:paraId="44FBEF97" w14:textId="77777777" w:rsidR="00591FDB" w:rsidRPr="003E4EE8" w:rsidRDefault="00591FDB" w:rsidP="008928F5">
            <w:pPr>
              <w:ind w:firstLine="0"/>
              <w:jc w:val="center"/>
              <w:rPr>
                <w:color w:val="000000"/>
                <w:sz w:val="18"/>
                <w:szCs w:val="18"/>
              </w:rPr>
            </w:pPr>
          </w:p>
        </w:tc>
        <w:tc>
          <w:tcPr>
            <w:tcW w:w="1404" w:type="dxa"/>
            <w:vAlign w:val="center"/>
          </w:tcPr>
          <w:p w14:paraId="10235903" w14:textId="7405AF83" w:rsidR="00591FDB" w:rsidRDefault="00DA7DAA" w:rsidP="008928F5">
            <w:pPr>
              <w:ind w:firstLine="0"/>
              <w:jc w:val="center"/>
              <w:rPr>
                <w:color w:val="000000"/>
                <w:sz w:val="18"/>
                <w:szCs w:val="18"/>
              </w:rPr>
            </w:pPr>
            <w:r>
              <w:rPr>
                <w:color w:val="000000"/>
                <w:sz w:val="18"/>
                <w:szCs w:val="18"/>
              </w:rPr>
              <w:t>0</w:t>
            </w:r>
            <w:r w:rsidR="001D2B5A">
              <w:rPr>
                <w:color w:val="000000"/>
                <w:sz w:val="18"/>
                <w:szCs w:val="18"/>
              </w:rPr>
              <w:t>1.4</w:t>
            </w:r>
          </w:p>
        </w:tc>
        <w:tc>
          <w:tcPr>
            <w:tcW w:w="5760" w:type="dxa"/>
            <w:vAlign w:val="center"/>
          </w:tcPr>
          <w:p w14:paraId="371A83CF" w14:textId="27ADAB52" w:rsidR="00591FDB" w:rsidRPr="003E4EE8" w:rsidRDefault="00A7187E" w:rsidP="008928F5">
            <w:pPr>
              <w:ind w:firstLine="0"/>
              <w:jc w:val="center"/>
              <w:rPr>
                <w:color w:val="000000"/>
                <w:sz w:val="18"/>
                <w:szCs w:val="18"/>
              </w:rPr>
            </w:pPr>
            <w:r>
              <w:rPr>
                <w:color w:val="000000"/>
                <w:sz w:val="18"/>
                <w:szCs w:val="18"/>
              </w:rPr>
              <w:t xml:space="preserve">Same as m01.3, but with </w:t>
            </w:r>
            <w:r w:rsidR="00B54212">
              <w:rPr>
                <w:color w:val="000000"/>
                <w:sz w:val="18"/>
                <w:szCs w:val="18"/>
              </w:rPr>
              <w:t>aug</w:t>
            </w:r>
            <w:r w:rsidR="00E055AF">
              <w:rPr>
                <w:color w:val="000000"/>
                <w:sz w:val="18"/>
                <w:szCs w:val="18"/>
              </w:rPr>
              <w:t>mentation</w:t>
            </w:r>
            <w:r w:rsidR="00B54212">
              <w:rPr>
                <w:color w:val="000000"/>
                <w:sz w:val="18"/>
                <w:szCs w:val="18"/>
              </w:rPr>
              <w:t xml:space="preserve"> by rotating images</w:t>
            </w:r>
          </w:p>
        </w:tc>
      </w:tr>
      <w:tr w:rsidR="00CB5B26" w14:paraId="1D6DECE3" w14:textId="77777777" w:rsidTr="001D2B5A">
        <w:trPr>
          <w:trHeight w:val="359"/>
        </w:trPr>
        <w:tc>
          <w:tcPr>
            <w:tcW w:w="1206" w:type="dxa"/>
            <w:vMerge/>
            <w:vAlign w:val="center"/>
          </w:tcPr>
          <w:p w14:paraId="3A0CBF42" w14:textId="77777777" w:rsidR="00CB5B26" w:rsidRPr="003E4EE8" w:rsidRDefault="00CB5B26" w:rsidP="008928F5">
            <w:pPr>
              <w:ind w:firstLine="0"/>
              <w:jc w:val="center"/>
              <w:rPr>
                <w:color w:val="000000"/>
                <w:sz w:val="18"/>
                <w:szCs w:val="18"/>
              </w:rPr>
            </w:pPr>
          </w:p>
        </w:tc>
        <w:tc>
          <w:tcPr>
            <w:tcW w:w="1404" w:type="dxa"/>
            <w:vAlign w:val="center"/>
          </w:tcPr>
          <w:p w14:paraId="5065105B" w14:textId="192B24FC" w:rsidR="00CB5B26" w:rsidRPr="003E4EE8" w:rsidRDefault="00DA7DAA" w:rsidP="008928F5">
            <w:pPr>
              <w:ind w:firstLine="0"/>
              <w:jc w:val="center"/>
              <w:rPr>
                <w:color w:val="000000"/>
                <w:sz w:val="18"/>
                <w:szCs w:val="18"/>
              </w:rPr>
            </w:pPr>
            <w:r>
              <w:rPr>
                <w:color w:val="000000"/>
                <w:sz w:val="18"/>
                <w:szCs w:val="18"/>
              </w:rPr>
              <w:t>0</w:t>
            </w:r>
            <w:r w:rsidR="00591FDB">
              <w:rPr>
                <w:color w:val="000000"/>
                <w:sz w:val="18"/>
                <w:szCs w:val="18"/>
              </w:rPr>
              <w:t>1.</w:t>
            </w:r>
            <w:r w:rsidR="001D2B5A">
              <w:rPr>
                <w:color w:val="000000"/>
                <w:sz w:val="18"/>
                <w:szCs w:val="18"/>
              </w:rPr>
              <w:t>6</w:t>
            </w:r>
          </w:p>
        </w:tc>
        <w:tc>
          <w:tcPr>
            <w:tcW w:w="5760" w:type="dxa"/>
            <w:vAlign w:val="center"/>
          </w:tcPr>
          <w:p w14:paraId="50314747" w14:textId="3A1D39C5" w:rsidR="00CB5B26" w:rsidRPr="003E4EE8" w:rsidRDefault="004E6BC7" w:rsidP="008928F5">
            <w:pPr>
              <w:ind w:firstLine="0"/>
              <w:jc w:val="center"/>
              <w:rPr>
                <w:color w:val="000000"/>
                <w:sz w:val="18"/>
                <w:szCs w:val="18"/>
              </w:rPr>
            </w:pPr>
            <w:r>
              <w:rPr>
                <w:color w:val="000000"/>
                <w:sz w:val="18"/>
                <w:szCs w:val="18"/>
              </w:rPr>
              <w:t>Same as m01.1, but on dataset “v01.1” instead of “v01”</w:t>
            </w:r>
          </w:p>
        </w:tc>
      </w:tr>
      <w:tr w:rsidR="00CB5B26" w14:paraId="125EE76B" w14:textId="77777777" w:rsidTr="00BC2EAA">
        <w:trPr>
          <w:trHeight w:val="440"/>
        </w:trPr>
        <w:tc>
          <w:tcPr>
            <w:tcW w:w="1206" w:type="dxa"/>
            <w:vMerge w:val="restart"/>
            <w:vAlign w:val="center"/>
          </w:tcPr>
          <w:p w14:paraId="1D2587CD" w14:textId="11ED6847" w:rsidR="00CB5B26" w:rsidRPr="003E4EE8" w:rsidRDefault="00BC2EAA" w:rsidP="008928F5">
            <w:pPr>
              <w:ind w:firstLine="0"/>
              <w:jc w:val="center"/>
              <w:rPr>
                <w:color w:val="000000"/>
                <w:sz w:val="18"/>
                <w:szCs w:val="18"/>
              </w:rPr>
            </w:pPr>
            <w:r>
              <w:rPr>
                <w:color w:val="000000"/>
                <w:sz w:val="18"/>
                <w:szCs w:val="18"/>
              </w:rPr>
              <w:t>MCNN</w:t>
            </w:r>
          </w:p>
        </w:tc>
        <w:tc>
          <w:tcPr>
            <w:tcW w:w="1404" w:type="dxa"/>
            <w:vAlign w:val="center"/>
          </w:tcPr>
          <w:p w14:paraId="43D773F4" w14:textId="6FD18CF2" w:rsidR="00CB5B26" w:rsidRPr="003E4EE8" w:rsidRDefault="00DA7DAA" w:rsidP="00BC2EAA">
            <w:pPr>
              <w:ind w:firstLine="0"/>
              <w:jc w:val="center"/>
              <w:rPr>
                <w:color w:val="000000"/>
                <w:sz w:val="18"/>
                <w:szCs w:val="18"/>
              </w:rPr>
            </w:pPr>
            <w:r>
              <w:rPr>
                <w:color w:val="000000"/>
                <w:sz w:val="18"/>
                <w:szCs w:val="18"/>
              </w:rPr>
              <w:t>02</w:t>
            </w:r>
          </w:p>
        </w:tc>
        <w:tc>
          <w:tcPr>
            <w:tcW w:w="5760" w:type="dxa"/>
            <w:vAlign w:val="center"/>
          </w:tcPr>
          <w:p w14:paraId="3B881F1F" w14:textId="53CB9C28" w:rsidR="00CB5B26" w:rsidRPr="003E4EE8" w:rsidRDefault="008D2E3D" w:rsidP="008928F5">
            <w:pPr>
              <w:ind w:firstLine="0"/>
              <w:jc w:val="center"/>
              <w:rPr>
                <w:color w:val="000000"/>
                <w:sz w:val="18"/>
                <w:szCs w:val="18"/>
              </w:rPr>
            </w:pPr>
            <w:r w:rsidRPr="008D2E3D">
              <w:rPr>
                <w:color w:val="000000"/>
                <w:sz w:val="18"/>
                <w:szCs w:val="18"/>
              </w:rPr>
              <w:t>color metadata, 16 batch size, 30 epochs, no aug</w:t>
            </w:r>
            <w:r w:rsidR="00E055AF">
              <w:rPr>
                <w:color w:val="000000"/>
                <w:sz w:val="18"/>
                <w:szCs w:val="18"/>
              </w:rPr>
              <w:t>mentation</w:t>
            </w:r>
          </w:p>
        </w:tc>
      </w:tr>
      <w:tr w:rsidR="00CB5B26" w14:paraId="561FAF33" w14:textId="77777777" w:rsidTr="00BC2EAA">
        <w:trPr>
          <w:trHeight w:val="440"/>
        </w:trPr>
        <w:tc>
          <w:tcPr>
            <w:tcW w:w="1206" w:type="dxa"/>
            <w:vMerge/>
            <w:vAlign w:val="center"/>
          </w:tcPr>
          <w:p w14:paraId="5DE0B355" w14:textId="77777777" w:rsidR="00CB5B26" w:rsidRPr="003E4EE8" w:rsidRDefault="00CB5B26" w:rsidP="008928F5">
            <w:pPr>
              <w:ind w:firstLine="0"/>
              <w:jc w:val="center"/>
              <w:rPr>
                <w:color w:val="000000"/>
                <w:sz w:val="18"/>
                <w:szCs w:val="18"/>
              </w:rPr>
            </w:pPr>
          </w:p>
        </w:tc>
        <w:tc>
          <w:tcPr>
            <w:tcW w:w="1404" w:type="dxa"/>
            <w:vAlign w:val="center"/>
          </w:tcPr>
          <w:p w14:paraId="6B2DD542" w14:textId="4DA6F07C" w:rsidR="00CB5B26" w:rsidRPr="003E4EE8" w:rsidRDefault="00DA7DAA" w:rsidP="008928F5">
            <w:pPr>
              <w:ind w:firstLine="0"/>
              <w:jc w:val="center"/>
              <w:rPr>
                <w:color w:val="000000"/>
                <w:sz w:val="18"/>
                <w:szCs w:val="18"/>
              </w:rPr>
            </w:pPr>
            <w:r>
              <w:rPr>
                <w:color w:val="000000"/>
                <w:sz w:val="18"/>
                <w:szCs w:val="18"/>
              </w:rPr>
              <w:t>02.1</w:t>
            </w:r>
          </w:p>
        </w:tc>
        <w:tc>
          <w:tcPr>
            <w:tcW w:w="5760" w:type="dxa"/>
            <w:vAlign w:val="center"/>
          </w:tcPr>
          <w:p w14:paraId="585B28C8" w14:textId="2DC46ACF" w:rsidR="00CB5B26" w:rsidRPr="003E4EE8" w:rsidRDefault="000C68B5" w:rsidP="008928F5">
            <w:pPr>
              <w:ind w:firstLine="0"/>
              <w:jc w:val="center"/>
              <w:rPr>
                <w:color w:val="000000"/>
                <w:sz w:val="18"/>
                <w:szCs w:val="18"/>
              </w:rPr>
            </w:pPr>
            <w:r>
              <w:rPr>
                <w:color w:val="000000"/>
                <w:sz w:val="18"/>
                <w:szCs w:val="18"/>
              </w:rPr>
              <w:t xml:space="preserve">Same as </w:t>
            </w:r>
            <w:r w:rsidR="004678BA">
              <w:rPr>
                <w:color w:val="000000"/>
                <w:sz w:val="18"/>
                <w:szCs w:val="18"/>
              </w:rPr>
              <w:t>m02, but color metadata is scaled</w:t>
            </w:r>
            <w:r w:rsidR="00996E1E">
              <w:rPr>
                <w:color w:val="000000"/>
                <w:sz w:val="18"/>
                <w:szCs w:val="18"/>
              </w:rPr>
              <w:t xml:space="preserve"> to [0, 1</w:t>
            </w:r>
            <w:r w:rsidR="00244C2A">
              <w:rPr>
                <w:color w:val="000000"/>
                <w:sz w:val="18"/>
                <w:szCs w:val="18"/>
              </w:rPr>
              <w:t>]</w:t>
            </w:r>
          </w:p>
        </w:tc>
      </w:tr>
      <w:tr w:rsidR="001D2B5A" w14:paraId="00F61316" w14:textId="77777777" w:rsidTr="00BC2EAA">
        <w:trPr>
          <w:trHeight w:val="431"/>
        </w:trPr>
        <w:tc>
          <w:tcPr>
            <w:tcW w:w="1206" w:type="dxa"/>
            <w:vMerge/>
            <w:vAlign w:val="center"/>
          </w:tcPr>
          <w:p w14:paraId="13603235" w14:textId="77777777" w:rsidR="001D2B5A" w:rsidRPr="003E4EE8" w:rsidRDefault="001D2B5A" w:rsidP="008928F5">
            <w:pPr>
              <w:ind w:firstLine="0"/>
              <w:jc w:val="center"/>
              <w:rPr>
                <w:color w:val="000000"/>
                <w:sz w:val="18"/>
                <w:szCs w:val="18"/>
              </w:rPr>
            </w:pPr>
          </w:p>
        </w:tc>
        <w:tc>
          <w:tcPr>
            <w:tcW w:w="1404" w:type="dxa"/>
            <w:vAlign w:val="center"/>
          </w:tcPr>
          <w:p w14:paraId="6C72E9ED" w14:textId="7BEEBCAB" w:rsidR="001D2B5A" w:rsidRPr="003E4EE8" w:rsidRDefault="00DA7DAA" w:rsidP="008928F5">
            <w:pPr>
              <w:ind w:firstLine="0"/>
              <w:jc w:val="center"/>
              <w:rPr>
                <w:color w:val="000000"/>
                <w:sz w:val="18"/>
                <w:szCs w:val="18"/>
              </w:rPr>
            </w:pPr>
            <w:r>
              <w:rPr>
                <w:color w:val="000000"/>
                <w:sz w:val="18"/>
                <w:szCs w:val="18"/>
              </w:rPr>
              <w:t>02.2</w:t>
            </w:r>
          </w:p>
        </w:tc>
        <w:tc>
          <w:tcPr>
            <w:tcW w:w="5760" w:type="dxa"/>
            <w:vAlign w:val="center"/>
          </w:tcPr>
          <w:p w14:paraId="0F851EAA" w14:textId="03B7BD77" w:rsidR="001D2B5A" w:rsidRPr="003E4EE8" w:rsidRDefault="00244C2A" w:rsidP="008928F5">
            <w:pPr>
              <w:ind w:firstLine="0"/>
              <w:jc w:val="center"/>
              <w:rPr>
                <w:color w:val="000000"/>
                <w:sz w:val="18"/>
                <w:szCs w:val="18"/>
              </w:rPr>
            </w:pPr>
            <w:r>
              <w:rPr>
                <w:color w:val="000000"/>
                <w:sz w:val="18"/>
                <w:szCs w:val="18"/>
              </w:rPr>
              <w:t xml:space="preserve">Same as m02, but </w:t>
            </w:r>
            <w:r w:rsidR="006E361F">
              <w:rPr>
                <w:color w:val="000000"/>
                <w:sz w:val="18"/>
                <w:szCs w:val="18"/>
              </w:rPr>
              <w:t>also with face metadata</w:t>
            </w:r>
          </w:p>
        </w:tc>
      </w:tr>
      <w:tr w:rsidR="00CB5B26" w14:paraId="58188AE2" w14:textId="77777777" w:rsidTr="00BC2EAA">
        <w:trPr>
          <w:trHeight w:val="422"/>
        </w:trPr>
        <w:tc>
          <w:tcPr>
            <w:tcW w:w="1206" w:type="dxa"/>
            <w:vMerge/>
            <w:vAlign w:val="center"/>
          </w:tcPr>
          <w:p w14:paraId="18910A53" w14:textId="77777777" w:rsidR="00CB5B26" w:rsidRPr="003E4EE8" w:rsidRDefault="00CB5B26" w:rsidP="008928F5">
            <w:pPr>
              <w:ind w:firstLine="0"/>
              <w:jc w:val="center"/>
              <w:rPr>
                <w:color w:val="000000"/>
                <w:sz w:val="18"/>
                <w:szCs w:val="18"/>
              </w:rPr>
            </w:pPr>
          </w:p>
        </w:tc>
        <w:tc>
          <w:tcPr>
            <w:tcW w:w="1404" w:type="dxa"/>
            <w:vAlign w:val="center"/>
          </w:tcPr>
          <w:p w14:paraId="06D4B3F6" w14:textId="6EA76234" w:rsidR="00CB5B26" w:rsidRPr="003E4EE8" w:rsidRDefault="00BD2EC2" w:rsidP="008928F5">
            <w:pPr>
              <w:ind w:firstLine="0"/>
              <w:jc w:val="center"/>
              <w:rPr>
                <w:color w:val="000000"/>
                <w:sz w:val="18"/>
                <w:szCs w:val="18"/>
              </w:rPr>
            </w:pPr>
            <w:r>
              <w:rPr>
                <w:color w:val="000000"/>
                <w:sz w:val="18"/>
                <w:szCs w:val="18"/>
              </w:rPr>
              <w:t>02.3</w:t>
            </w:r>
          </w:p>
        </w:tc>
        <w:tc>
          <w:tcPr>
            <w:tcW w:w="5760" w:type="dxa"/>
            <w:vAlign w:val="center"/>
          </w:tcPr>
          <w:p w14:paraId="487139C1" w14:textId="4F3F08DB" w:rsidR="00CB5B26" w:rsidRPr="003E4EE8" w:rsidRDefault="00F7315D" w:rsidP="008928F5">
            <w:pPr>
              <w:ind w:firstLine="0"/>
              <w:jc w:val="center"/>
              <w:rPr>
                <w:color w:val="000000"/>
                <w:sz w:val="18"/>
                <w:szCs w:val="18"/>
              </w:rPr>
            </w:pPr>
            <w:r>
              <w:rPr>
                <w:color w:val="000000"/>
                <w:sz w:val="18"/>
                <w:szCs w:val="18"/>
              </w:rPr>
              <w:t>Same as m02.1, but also with face metadata</w:t>
            </w:r>
          </w:p>
        </w:tc>
      </w:tr>
      <w:tr w:rsidR="00CB5B26" w14:paraId="0BCC5A3E" w14:textId="77777777" w:rsidTr="00BC2EAA">
        <w:trPr>
          <w:trHeight w:val="359"/>
        </w:trPr>
        <w:tc>
          <w:tcPr>
            <w:tcW w:w="1206" w:type="dxa"/>
            <w:vMerge/>
            <w:vAlign w:val="center"/>
          </w:tcPr>
          <w:p w14:paraId="4094F5D0" w14:textId="77777777" w:rsidR="00CB5B26" w:rsidRPr="003E4EE8" w:rsidRDefault="00CB5B26" w:rsidP="008928F5">
            <w:pPr>
              <w:ind w:firstLine="0"/>
              <w:jc w:val="center"/>
              <w:rPr>
                <w:color w:val="000000"/>
                <w:sz w:val="18"/>
                <w:szCs w:val="18"/>
              </w:rPr>
            </w:pPr>
          </w:p>
        </w:tc>
        <w:tc>
          <w:tcPr>
            <w:tcW w:w="1404" w:type="dxa"/>
            <w:vAlign w:val="center"/>
          </w:tcPr>
          <w:p w14:paraId="7DBB776B" w14:textId="2009B8E7" w:rsidR="00CB5B26" w:rsidRPr="003E4EE8" w:rsidRDefault="00BD2EC2" w:rsidP="008928F5">
            <w:pPr>
              <w:ind w:firstLine="0"/>
              <w:jc w:val="center"/>
              <w:rPr>
                <w:color w:val="000000"/>
                <w:sz w:val="18"/>
                <w:szCs w:val="18"/>
              </w:rPr>
            </w:pPr>
            <w:r>
              <w:rPr>
                <w:color w:val="000000"/>
                <w:sz w:val="18"/>
                <w:szCs w:val="18"/>
              </w:rPr>
              <w:t>02.5</w:t>
            </w:r>
          </w:p>
        </w:tc>
        <w:tc>
          <w:tcPr>
            <w:tcW w:w="5760" w:type="dxa"/>
            <w:vAlign w:val="center"/>
          </w:tcPr>
          <w:p w14:paraId="1BE150BD" w14:textId="3DA7A87A" w:rsidR="00CB5B26" w:rsidRPr="003E4EE8" w:rsidRDefault="00711B52" w:rsidP="008928F5">
            <w:pPr>
              <w:ind w:firstLine="0"/>
              <w:jc w:val="center"/>
              <w:rPr>
                <w:color w:val="000000"/>
                <w:sz w:val="18"/>
                <w:szCs w:val="18"/>
              </w:rPr>
            </w:pPr>
            <w:r>
              <w:rPr>
                <w:color w:val="000000"/>
                <w:sz w:val="18"/>
                <w:szCs w:val="18"/>
              </w:rPr>
              <w:t xml:space="preserve">Same </w:t>
            </w:r>
            <w:r w:rsidR="006733E8">
              <w:rPr>
                <w:color w:val="000000"/>
                <w:sz w:val="18"/>
                <w:szCs w:val="18"/>
              </w:rPr>
              <w:t>as m02.1, but scaling face and text metadata as well</w:t>
            </w:r>
          </w:p>
        </w:tc>
      </w:tr>
      <w:tr w:rsidR="00CB5B26" w14:paraId="784D5EDE" w14:textId="77777777" w:rsidTr="00BC2EAA">
        <w:trPr>
          <w:trHeight w:val="791"/>
        </w:trPr>
        <w:tc>
          <w:tcPr>
            <w:tcW w:w="1206" w:type="dxa"/>
            <w:vAlign w:val="center"/>
          </w:tcPr>
          <w:p w14:paraId="39AEB4A5" w14:textId="04802F58" w:rsidR="00CB5B26" w:rsidRPr="003E4EE8" w:rsidRDefault="00BC2EAA" w:rsidP="008928F5">
            <w:pPr>
              <w:ind w:firstLine="0"/>
              <w:jc w:val="center"/>
              <w:rPr>
                <w:color w:val="000000"/>
                <w:sz w:val="18"/>
                <w:szCs w:val="18"/>
              </w:rPr>
            </w:pPr>
            <w:r>
              <w:rPr>
                <w:color w:val="000000"/>
                <w:sz w:val="18"/>
                <w:szCs w:val="18"/>
              </w:rPr>
              <w:t>HCNN</w:t>
            </w:r>
          </w:p>
        </w:tc>
        <w:tc>
          <w:tcPr>
            <w:tcW w:w="1404" w:type="dxa"/>
            <w:vAlign w:val="center"/>
          </w:tcPr>
          <w:p w14:paraId="7E54F9A6" w14:textId="5151932E" w:rsidR="00CB5B26" w:rsidRPr="003E4EE8" w:rsidRDefault="00BD2EC2" w:rsidP="008928F5">
            <w:pPr>
              <w:ind w:firstLine="0"/>
              <w:jc w:val="center"/>
              <w:rPr>
                <w:color w:val="000000"/>
                <w:sz w:val="18"/>
                <w:szCs w:val="18"/>
              </w:rPr>
            </w:pPr>
            <w:r>
              <w:rPr>
                <w:color w:val="000000"/>
                <w:sz w:val="18"/>
                <w:szCs w:val="18"/>
              </w:rPr>
              <w:t>03</w:t>
            </w:r>
          </w:p>
        </w:tc>
        <w:tc>
          <w:tcPr>
            <w:tcW w:w="5760" w:type="dxa"/>
            <w:vAlign w:val="center"/>
          </w:tcPr>
          <w:p w14:paraId="4C92183F" w14:textId="6E6FFD3A" w:rsidR="00CB5B26" w:rsidRPr="003E4EE8" w:rsidRDefault="00E35860" w:rsidP="00E35860">
            <w:pPr>
              <w:ind w:firstLine="0"/>
              <w:jc w:val="center"/>
              <w:rPr>
                <w:color w:val="000000"/>
                <w:sz w:val="18"/>
                <w:szCs w:val="18"/>
              </w:rPr>
            </w:pPr>
            <w:r w:rsidRPr="00E35860">
              <w:rPr>
                <w:color w:val="000000"/>
                <w:sz w:val="18"/>
                <w:szCs w:val="18"/>
              </w:rPr>
              <w:t>1 level, stratified, no metadata, 32 batch size, 30 epochs, no aug</w:t>
            </w:r>
            <w:r w:rsidR="00290868">
              <w:rPr>
                <w:color w:val="000000"/>
                <w:sz w:val="18"/>
                <w:szCs w:val="18"/>
              </w:rPr>
              <w:t>mentation</w:t>
            </w:r>
          </w:p>
        </w:tc>
      </w:tr>
      <w:tr w:rsidR="009A7FC9" w14:paraId="58782D31" w14:textId="77777777" w:rsidTr="00BC2EAA">
        <w:trPr>
          <w:trHeight w:val="350"/>
        </w:trPr>
        <w:tc>
          <w:tcPr>
            <w:tcW w:w="1206" w:type="dxa"/>
            <w:vMerge w:val="restart"/>
            <w:vAlign w:val="center"/>
          </w:tcPr>
          <w:p w14:paraId="4B3D6A2D" w14:textId="1662ACD8" w:rsidR="009A7FC9" w:rsidRPr="003E4EE8" w:rsidRDefault="00BC2EAA" w:rsidP="009A7FC9">
            <w:pPr>
              <w:ind w:firstLine="0"/>
              <w:jc w:val="center"/>
              <w:rPr>
                <w:color w:val="000000"/>
                <w:sz w:val="18"/>
                <w:szCs w:val="18"/>
              </w:rPr>
            </w:pPr>
            <w:r>
              <w:rPr>
                <w:color w:val="000000"/>
                <w:sz w:val="18"/>
                <w:szCs w:val="18"/>
              </w:rPr>
              <w:t>XCNN</w:t>
            </w:r>
          </w:p>
        </w:tc>
        <w:tc>
          <w:tcPr>
            <w:tcW w:w="1404" w:type="dxa"/>
            <w:vAlign w:val="center"/>
          </w:tcPr>
          <w:p w14:paraId="5B226AC3" w14:textId="6CC61024" w:rsidR="009A7FC9" w:rsidRPr="003E4EE8" w:rsidRDefault="00BD2EC2" w:rsidP="008928F5">
            <w:pPr>
              <w:ind w:firstLine="0"/>
              <w:jc w:val="center"/>
              <w:rPr>
                <w:color w:val="000000"/>
                <w:sz w:val="18"/>
                <w:szCs w:val="18"/>
              </w:rPr>
            </w:pPr>
            <w:r>
              <w:rPr>
                <w:color w:val="000000"/>
                <w:sz w:val="18"/>
                <w:szCs w:val="18"/>
              </w:rPr>
              <w:t>04</w:t>
            </w:r>
          </w:p>
        </w:tc>
        <w:tc>
          <w:tcPr>
            <w:tcW w:w="5760" w:type="dxa"/>
            <w:vAlign w:val="center"/>
          </w:tcPr>
          <w:p w14:paraId="5266A3D0" w14:textId="0086E16F" w:rsidR="009A7FC9" w:rsidRPr="003E4EE8" w:rsidRDefault="00E055AF" w:rsidP="008928F5">
            <w:pPr>
              <w:ind w:firstLine="0"/>
              <w:jc w:val="center"/>
              <w:rPr>
                <w:color w:val="000000"/>
                <w:sz w:val="18"/>
                <w:szCs w:val="18"/>
              </w:rPr>
            </w:pPr>
            <w:r w:rsidRPr="00E055AF">
              <w:rPr>
                <w:color w:val="000000"/>
                <w:sz w:val="18"/>
                <w:szCs w:val="18"/>
              </w:rPr>
              <w:t>no metadata, all batch, 100 epochs, no aug, no es, used m01.1</w:t>
            </w:r>
          </w:p>
        </w:tc>
      </w:tr>
      <w:tr w:rsidR="009A7FC9" w14:paraId="17DD0497" w14:textId="77777777" w:rsidTr="00BC2EAA">
        <w:trPr>
          <w:trHeight w:val="395"/>
        </w:trPr>
        <w:tc>
          <w:tcPr>
            <w:tcW w:w="1206" w:type="dxa"/>
            <w:vMerge/>
            <w:vAlign w:val="center"/>
          </w:tcPr>
          <w:p w14:paraId="156A8C71" w14:textId="2EB06A2E" w:rsidR="009A7FC9" w:rsidRPr="003E4EE8" w:rsidRDefault="009A7FC9" w:rsidP="008928F5">
            <w:pPr>
              <w:ind w:firstLine="0"/>
              <w:jc w:val="center"/>
              <w:rPr>
                <w:color w:val="000000"/>
                <w:sz w:val="18"/>
                <w:szCs w:val="18"/>
              </w:rPr>
            </w:pPr>
          </w:p>
        </w:tc>
        <w:tc>
          <w:tcPr>
            <w:tcW w:w="1404" w:type="dxa"/>
            <w:vAlign w:val="center"/>
          </w:tcPr>
          <w:p w14:paraId="339A8426" w14:textId="338077E7" w:rsidR="009A7FC9" w:rsidRPr="003E4EE8" w:rsidRDefault="00BD2EC2" w:rsidP="008928F5">
            <w:pPr>
              <w:ind w:firstLine="0"/>
              <w:jc w:val="center"/>
              <w:rPr>
                <w:color w:val="000000"/>
                <w:sz w:val="18"/>
                <w:szCs w:val="18"/>
              </w:rPr>
            </w:pPr>
            <w:r>
              <w:rPr>
                <w:color w:val="000000"/>
                <w:sz w:val="18"/>
                <w:szCs w:val="18"/>
              </w:rPr>
              <w:t>04.1</w:t>
            </w:r>
          </w:p>
        </w:tc>
        <w:tc>
          <w:tcPr>
            <w:tcW w:w="5760" w:type="dxa"/>
            <w:vAlign w:val="center"/>
          </w:tcPr>
          <w:p w14:paraId="49CC6904" w14:textId="164A06F1" w:rsidR="009A7FC9" w:rsidRPr="003E4EE8" w:rsidRDefault="00290868" w:rsidP="008928F5">
            <w:pPr>
              <w:ind w:firstLine="0"/>
              <w:jc w:val="center"/>
              <w:rPr>
                <w:color w:val="000000"/>
                <w:sz w:val="18"/>
                <w:szCs w:val="18"/>
              </w:rPr>
            </w:pPr>
            <w:r>
              <w:rPr>
                <w:color w:val="000000"/>
                <w:sz w:val="18"/>
                <w:szCs w:val="18"/>
              </w:rPr>
              <w:t xml:space="preserve">Same as </w:t>
            </w:r>
            <w:r w:rsidRPr="00290868">
              <w:rPr>
                <w:color w:val="000000"/>
                <w:sz w:val="18"/>
                <w:szCs w:val="18"/>
              </w:rPr>
              <w:t>m04, but with sample weights</w:t>
            </w:r>
          </w:p>
        </w:tc>
      </w:tr>
      <w:tr w:rsidR="009A7FC9" w14:paraId="4A4E68AB" w14:textId="77777777" w:rsidTr="00BC2EAA">
        <w:trPr>
          <w:trHeight w:val="629"/>
        </w:trPr>
        <w:tc>
          <w:tcPr>
            <w:tcW w:w="1206" w:type="dxa"/>
            <w:vMerge/>
            <w:vAlign w:val="center"/>
          </w:tcPr>
          <w:p w14:paraId="1505D5F9" w14:textId="5E177445" w:rsidR="009A7FC9" w:rsidRPr="003E4EE8" w:rsidRDefault="009A7FC9" w:rsidP="008928F5">
            <w:pPr>
              <w:ind w:firstLine="0"/>
              <w:jc w:val="center"/>
              <w:rPr>
                <w:color w:val="000000"/>
                <w:sz w:val="18"/>
                <w:szCs w:val="18"/>
              </w:rPr>
            </w:pPr>
          </w:p>
        </w:tc>
        <w:tc>
          <w:tcPr>
            <w:tcW w:w="1404" w:type="dxa"/>
            <w:vAlign w:val="center"/>
          </w:tcPr>
          <w:p w14:paraId="1BEE5F04" w14:textId="2CBBF15F" w:rsidR="009A7FC9" w:rsidRPr="003E4EE8" w:rsidRDefault="00BD2EC2" w:rsidP="008928F5">
            <w:pPr>
              <w:ind w:firstLine="0"/>
              <w:jc w:val="center"/>
              <w:rPr>
                <w:color w:val="000000"/>
                <w:sz w:val="18"/>
                <w:szCs w:val="18"/>
              </w:rPr>
            </w:pPr>
            <w:r>
              <w:rPr>
                <w:color w:val="000000"/>
                <w:sz w:val="18"/>
                <w:szCs w:val="18"/>
              </w:rPr>
              <w:t>04.2</w:t>
            </w:r>
          </w:p>
        </w:tc>
        <w:tc>
          <w:tcPr>
            <w:tcW w:w="5760" w:type="dxa"/>
            <w:vAlign w:val="center"/>
          </w:tcPr>
          <w:p w14:paraId="0F7D70FA" w14:textId="77777777" w:rsidR="00DA7DAA" w:rsidRDefault="00DA7DAA" w:rsidP="008928F5">
            <w:pPr>
              <w:ind w:firstLine="0"/>
              <w:jc w:val="center"/>
              <w:rPr>
                <w:color w:val="000000"/>
                <w:sz w:val="18"/>
                <w:szCs w:val="18"/>
              </w:rPr>
            </w:pPr>
            <w:r>
              <w:rPr>
                <w:color w:val="000000"/>
                <w:sz w:val="18"/>
                <w:szCs w:val="18"/>
              </w:rPr>
              <w:t xml:space="preserve">Same as </w:t>
            </w:r>
            <w:r w:rsidRPr="00DA7DAA">
              <w:rPr>
                <w:color w:val="000000"/>
                <w:sz w:val="18"/>
                <w:szCs w:val="18"/>
              </w:rPr>
              <w:t xml:space="preserve">m04.1, but with Bayesian optimization </w:t>
            </w:r>
          </w:p>
          <w:p w14:paraId="22BFE0B7" w14:textId="05830C59" w:rsidR="009A7FC9" w:rsidRPr="003E4EE8" w:rsidRDefault="00DA7DAA" w:rsidP="008928F5">
            <w:pPr>
              <w:ind w:firstLine="0"/>
              <w:jc w:val="center"/>
              <w:rPr>
                <w:color w:val="000000"/>
                <w:sz w:val="18"/>
                <w:szCs w:val="18"/>
              </w:rPr>
            </w:pPr>
            <w:r w:rsidRPr="00DA7DAA">
              <w:rPr>
                <w:color w:val="000000"/>
                <w:sz w:val="18"/>
                <w:szCs w:val="18"/>
              </w:rPr>
              <w:t>and cross validation on train set</w:t>
            </w:r>
          </w:p>
        </w:tc>
      </w:tr>
    </w:tbl>
    <w:p w14:paraId="2F93EF6A" w14:textId="1C631BD0" w:rsidR="004271E1" w:rsidRPr="00825868" w:rsidRDefault="00CD5CE7" w:rsidP="00825868">
      <w:pPr>
        <w:pBdr>
          <w:top w:val="nil"/>
          <w:left w:val="nil"/>
          <w:bottom w:val="nil"/>
          <w:right w:val="nil"/>
          <w:between w:val="nil"/>
        </w:pBdr>
        <w:spacing w:before="240" w:after="120" w:line="240" w:lineRule="auto"/>
        <w:ind w:firstLine="0"/>
        <w:jc w:val="center"/>
        <w:rPr>
          <w:sz w:val="18"/>
          <w:szCs w:val="18"/>
          <w:lang w:val="en-US"/>
        </w:rPr>
      </w:pPr>
      <w:bookmarkStart w:id="313" w:name="_Ref137218038"/>
      <w:bookmarkStart w:id="314" w:name="_Toc137267081"/>
      <w:r w:rsidRPr="002D432E">
        <w:rPr>
          <w:sz w:val="18"/>
          <w:szCs w:val="18"/>
        </w:rPr>
        <w:t xml:space="preserve">Table </w:t>
      </w:r>
      <w:r w:rsidRPr="002D432E">
        <w:rPr>
          <w:sz w:val="18"/>
          <w:szCs w:val="18"/>
        </w:rPr>
        <w:fldChar w:fldCharType="begin"/>
      </w:r>
      <w:r w:rsidRPr="002D432E">
        <w:rPr>
          <w:sz w:val="18"/>
          <w:szCs w:val="18"/>
        </w:rPr>
        <w:instrText xml:space="preserve"> SEQ Table \* ARABIC </w:instrText>
      </w:r>
      <w:r w:rsidRPr="002D432E">
        <w:rPr>
          <w:sz w:val="18"/>
          <w:szCs w:val="18"/>
        </w:rPr>
        <w:fldChar w:fldCharType="separate"/>
      </w:r>
      <w:r w:rsidR="009910D7">
        <w:rPr>
          <w:noProof/>
          <w:sz w:val="18"/>
          <w:szCs w:val="18"/>
        </w:rPr>
        <w:t>2</w:t>
      </w:r>
      <w:r w:rsidRPr="002D432E">
        <w:rPr>
          <w:sz w:val="18"/>
          <w:szCs w:val="18"/>
        </w:rPr>
        <w:fldChar w:fldCharType="end"/>
      </w:r>
      <w:bookmarkEnd w:id="313"/>
      <w:r w:rsidRPr="002D432E">
        <w:rPr>
          <w:sz w:val="18"/>
          <w:szCs w:val="18"/>
          <w:lang w:val="en-US"/>
        </w:rPr>
        <w:t>.</w:t>
      </w:r>
      <w:r>
        <w:rPr>
          <w:sz w:val="18"/>
          <w:szCs w:val="18"/>
          <w:lang w:val="en-US"/>
        </w:rPr>
        <w:t xml:space="preserve"> </w:t>
      </w:r>
      <w:r w:rsidR="00AA6D95">
        <w:rPr>
          <w:color w:val="000000"/>
          <w:sz w:val="18"/>
          <w:szCs w:val="18"/>
          <w:lang w:val="en-US"/>
        </w:rPr>
        <w:t>Models’ description table returned from “get_descriptions_</w:t>
      </w:r>
      <w:proofErr w:type="gramStart"/>
      <w:r w:rsidR="00AA6D95">
        <w:rPr>
          <w:color w:val="000000"/>
          <w:sz w:val="18"/>
          <w:szCs w:val="18"/>
          <w:lang w:val="en-US"/>
        </w:rPr>
        <w:t>table(</w:t>
      </w:r>
      <w:proofErr w:type="gramEnd"/>
      <w:r w:rsidR="00AA6D95">
        <w:rPr>
          <w:color w:val="000000"/>
          <w:sz w:val="18"/>
          <w:szCs w:val="18"/>
          <w:lang w:val="en-US"/>
        </w:rPr>
        <w:t>)”</w:t>
      </w:r>
      <w:r w:rsidR="00825868">
        <w:rPr>
          <w:color w:val="000000"/>
          <w:sz w:val="18"/>
          <w:szCs w:val="18"/>
          <w:lang w:val="en-US"/>
        </w:rPr>
        <w:t>.</w:t>
      </w:r>
      <w:bookmarkEnd w:id="314"/>
    </w:p>
    <w:p w14:paraId="2993D027" w14:textId="59DEF70C" w:rsidR="00E03B8E" w:rsidRDefault="00E761EC" w:rsidP="00E03B8E">
      <w:pPr>
        <w:pStyle w:val="Heading1"/>
        <w:numPr>
          <w:ilvl w:val="0"/>
          <w:numId w:val="1"/>
        </w:numPr>
        <w:jc w:val="both"/>
      </w:pPr>
      <w:bookmarkStart w:id="315" w:name="_Ref137074255"/>
      <w:bookmarkStart w:id="316" w:name="_Ref137074405"/>
      <w:bookmarkStart w:id="317" w:name="_Toc137266889"/>
      <w:r>
        <w:lastRenderedPageBreak/>
        <w:t>Results</w:t>
      </w:r>
      <w:bookmarkEnd w:id="315"/>
      <w:bookmarkEnd w:id="316"/>
      <w:bookmarkEnd w:id="317"/>
    </w:p>
    <w:p w14:paraId="67E5BC74" w14:textId="23F61491" w:rsidR="007F0BA5" w:rsidRDefault="006E5A21" w:rsidP="00774876">
      <w:pPr>
        <w:pStyle w:val="BodyText"/>
        <w:jc w:val="both"/>
        <w:rPr>
          <w:color w:val="000000"/>
        </w:rPr>
      </w:pPr>
      <w:r>
        <w:rPr>
          <w:color w:val="000000"/>
        </w:rPr>
        <w:t xml:space="preserve">This section will focus on showing </w:t>
      </w:r>
      <w:r w:rsidR="00D266A7">
        <w:rPr>
          <w:color w:val="000000"/>
        </w:rPr>
        <w:t>all</w:t>
      </w:r>
      <w:r>
        <w:rPr>
          <w:color w:val="000000"/>
        </w:rPr>
        <w:t xml:space="preserve"> the results obtained from </w:t>
      </w:r>
      <w:r w:rsidR="0019440E">
        <w:rPr>
          <w:color w:val="000000"/>
        </w:rPr>
        <w:t>training the models, First, the training, validation, and test results of each model will be shown, then comparison</w:t>
      </w:r>
      <w:r w:rsidR="007F0BA5">
        <w:rPr>
          <w:color w:val="000000"/>
        </w:rPr>
        <w:t>s</w:t>
      </w:r>
      <w:r w:rsidR="0019440E">
        <w:rPr>
          <w:color w:val="000000"/>
        </w:rPr>
        <w:t xml:space="preserve"> between variants of each major model type </w:t>
      </w:r>
      <w:r w:rsidR="00D8320E">
        <w:rPr>
          <w:color w:val="000000"/>
        </w:rPr>
        <w:t xml:space="preserve">and then between all models </w:t>
      </w:r>
      <w:r w:rsidR="0019440E">
        <w:rPr>
          <w:color w:val="000000"/>
        </w:rPr>
        <w:t>will be made</w:t>
      </w:r>
      <w:r w:rsidR="00D85C52">
        <w:rPr>
          <w:color w:val="000000"/>
        </w:rPr>
        <w:t>. Finally</w:t>
      </w:r>
      <w:r w:rsidR="00D8320E">
        <w:rPr>
          <w:color w:val="000000"/>
        </w:rPr>
        <w:t>, we’ll analyse and summarize the results</w:t>
      </w:r>
      <w:r w:rsidR="007F0BA5">
        <w:rPr>
          <w:color w:val="000000"/>
        </w:rPr>
        <w:t>.</w:t>
      </w:r>
    </w:p>
    <w:p w14:paraId="7C79777B" w14:textId="41C64B12" w:rsidR="008C2463" w:rsidRDefault="00774876" w:rsidP="008C2463">
      <w:pPr>
        <w:pStyle w:val="Heading2"/>
        <w:numPr>
          <w:ilvl w:val="1"/>
          <w:numId w:val="1"/>
        </w:numPr>
        <w:jc w:val="both"/>
      </w:pPr>
      <w:bookmarkStart w:id="318" w:name="_Ref137233120"/>
      <w:bookmarkStart w:id="319" w:name="_Toc137266890"/>
      <w:r>
        <w:t>Train, Validation, and Test Results of Each Model</w:t>
      </w:r>
      <w:bookmarkEnd w:id="318"/>
      <w:bookmarkEnd w:id="319"/>
    </w:p>
    <w:p w14:paraId="09FE5116" w14:textId="3DA91FFE" w:rsidR="008C2463" w:rsidRDefault="005A4C80" w:rsidP="008C2463">
      <w:pPr>
        <w:pStyle w:val="BodyText"/>
        <w:jc w:val="both"/>
        <w:rPr>
          <w:color w:val="000000"/>
        </w:rPr>
      </w:pPr>
      <w:bookmarkStart w:id="320" w:name="_Hlk137198298"/>
      <w:r>
        <w:rPr>
          <w:color w:val="000000"/>
        </w:rPr>
        <w:t xml:space="preserve">The following </w:t>
      </w:r>
      <w:r w:rsidR="000F6BFE">
        <w:rPr>
          <w:color w:val="000000"/>
        </w:rPr>
        <w:t>sub sections will contain figures from</w:t>
      </w:r>
      <w:r w:rsidR="00594CD3">
        <w:rPr>
          <w:color w:val="000000"/>
        </w:rPr>
        <w:t xml:space="preserve"> </w:t>
      </w:r>
      <w:r w:rsidR="00351D61">
        <w:rPr>
          <w:color w:val="000000"/>
        </w:rPr>
        <w:fldChar w:fldCharType="begin"/>
      </w:r>
      <w:r w:rsidR="00351D61">
        <w:rPr>
          <w:color w:val="000000"/>
        </w:rPr>
        <w:instrText xml:space="preserve"> REF _Ref137199403 \h  \* MERGEFORMAT </w:instrText>
      </w:r>
      <w:r w:rsidR="00351D61">
        <w:rPr>
          <w:color w:val="000000"/>
        </w:rPr>
      </w:r>
      <w:r w:rsidR="00351D61">
        <w:rPr>
          <w:color w:val="000000"/>
        </w:rPr>
        <w:fldChar w:fldCharType="separate"/>
      </w:r>
      <w:r w:rsidR="009910D7" w:rsidRPr="009910D7">
        <w:rPr>
          <w:color w:val="000000"/>
        </w:rPr>
        <w:t>Figure 65</w:t>
      </w:r>
      <w:r w:rsidR="00351D61">
        <w:rPr>
          <w:color w:val="000000"/>
        </w:rPr>
        <w:fldChar w:fldCharType="end"/>
      </w:r>
      <w:r w:rsidR="000F6BFE">
        <w:rPr>
          <w:color w:val="000000"/>
        </w:rPr>
        <w:t xml:space="preserve"> to</w:t>
      </w:r>
      <w:r w:rsidR="00DE25AB">
        <w:rPr>
          <w:color w:val="000000"/>
        </w:rPr>
        <w:t xml:space="preserve"> </w:t>
      </w:r>
      <w:r w:rsidR="00DE25AB">
        <w:rPr>
          <w:color w:val="000000"/>
        </w:rPr>
        <w:fldChar w:fldCharType="begin"/>
      </w:r>
      <w:r w:rsidR="00DE25AB">
        <w:rPr>
          <w:color w:val="000000"/>
        </w:rPr>
        <w:instrText xml:space="preserve"> REF _Ref137204623 \h  \* MERGEFORMAT </w:instrText>
      </w:r>
      <w:r w:rsidR="00DE25AB">
        <w:rPr>
          <w:color w:val="000000"/>
        </w:rPr>
      </w:r>
      <w:r w:rsidR="00DE25AB">
        <w:rPr>
          <w:color w:val="000000"/>
        </w:rPr>
        <w:fldChar w:fldCharType="separate"/>
      </w:r>
      <w:r w:rsidR="009910D7" w:rsidRPr="009910D7">
        <w:rPr>
          <w:color w:val="000000"/>
        </w:rPr>
        <w:t>Figure 132</w:t>
      </w:r>
      <w:r w:rsidR="00DE25AB">
        <w:rPr>
          <w:color w:val="000000"/>
        </w:rPr>
        <w:fldChar w:fldCharType="end"/>
      </w:r>
      <w:r w:rsidR="00351D61">
        <w:rPr>
          <w:color w:val="000000"/>
        </w:rPr>
        <w:t xml:space="preserve"> </w:t>
      </w:r>
      <w:r w:rsidR="000F6BFE">
        <w:rPr>
          <w:color w:val="000000"/>
        </w:rPr>
        <w:t>displaying</w:t>
      </w:r>
      <w:r w:rsidR="00DE25AB">
        <w:rPr>
          <w:color w:val="000000"/>
        </w:rPr>
        <w:t xml:space="preserve"> the</w:t>
      </w:r>
      <w:r w:rsidR="000F6BFE">
        <w:rPr>
          <w:color w:val="000000"/>
        </w:rPr>
        <w:t xml:space="preserve"> </w:t>
      </w:r>
      <w:r w:rsidR="00B71EC6">
        <w:rPr>
          <w:color w:val="000000"/>
        </w:rPr>
        <w:t>metrics of each model respectively</w:t>
      </w:r>
      <w:bookmarkEnd w:id="320"/>
      <w:r w:rsidR="00CB07B1">
        <w:rPr>
          <w:color w:val="000000"/>
        </w:rPr>
        <w:t>. Now, due to the large number of visualizations per model, we will only display the</w:t>
      </w:r>
      <w:r w:rsidR="0005271B">
        <w:rPr>
          <w:color w:val="000000"/>
        </w:rPr>
        <w:t xml:space="preserve"> </w:t>
      </w:r>
      <w:r w:rsidR="0075754E">
        <w:rPr>
          <w:color w:val="000000"/>
        </w:rPr>
        <w:t xml:space="preserve">loss, </w:t>
      </w:r>
      <w:r w:rsidR="0005271B">
        <w:rPr>
          <w:color w:val="000000"/>
        </w:rPr>
        <w:t>validation, test f1-scores</w:t>
      </w:r>
      <w:r w:rsidR="004547F4">
        <w:rPr>
          <w:color w:val="000000"/>
        </w:rPr>
        <w:t xml:space="preserve">, and </w:t>
      </w:r>
      <w:r w:rsidR="00B456B2">
        <w:rPr>
          <w:color w:val="000000"/>
        </w:rPr>
        <w:t xml:space="preserve">test set’s </w:t>
      </w:r>
      <w:r w:rsidR="004547F4">
        <w:rPr>
          <w:color w:val="000000"/>
        </w:rPr>
        <w:t>normalized confusion matrix</w:t>
      </w:r>
      <w:r w:rsidR="0005271B">
        <w:rPr>
          <w:color w:val="000000"/>
        </w:rPr>
        <w:t xml:space="preserve"> for </w:t>
      </w:r>
      <w:r w:rsidR="00AE3C2D">
        <w:rPr>
          <w:color w:val="000000"/>
        </w:rPr>
        <w:t>each model</w:t>
      </w:r>
      <w:r w:rsidR="0005271B">
        <w:rPr>
          <w:color w:val="000000"/>
        </w:rPr>
        <w:t xml:space="preserve"> except the</w:t>
      </w:r>
      <w:r w:rsidR="004E3DD0">
        <w:rPr>
          <w:color w:val="000000"/>
        </w:rPr>
        <w:t xml:space="preserve"> “m03”</w:t>
      </w:r>
      <w:r w:rsidR="00030B32">
        <w:rPr>
          <w:color w:val="000000"/>
        </w:rPr>
        <w:t xml:space="preserve"> HCNN</w:t>
      </w:r>
      <w:r w:rsidR="0005271B">
        <w:rPr>
          <w:color w:val="000000"/>
        </w:rPr>
        <w:t xml:space="preserve"> model which </w:t>
      </w:r>
      <w:r w:rsidR="0036661A">
        <w:rPr>
          <w:color w:val="000000"/>
        </w:rPr>
        <w:t>obtained the best evaluation scores</w:t>
      </w:r>
      <w:r w:rsidR="0005271B">
        <w:rPr>
          <w:color w:val="000000"/>
        </w:rPr>
        <w:t xml:space="preserve"> throughout our experimentation</w:t>
      </w:r>
      <w:r w:rsidR="00821B9D">
        <w:rPr>
          <w:color w:val="000000"/>
        </w:rPr>
        <w:t>;</w:t>
      </w:r>
      <w:r w:rsidR="00B6168A">
        <w:rPr>
          <w:color w:val="000000"/>
        </w:rPr>
        <w:t xml:space="preserve"> we will display all recorded </w:t>
      </w:r>
      <w:r w:rsidR="00821B9D">
        <w:rPr>
          <w:color w:val="000000"/>
        </w:rPr>
        <w:t xml:space="preserve">metrics for </w:t>
      </w:r>
      <w:r w:rsidR="008A7415">
        <w:rPr>
          <w:color w:val="000000"/>
        </w:rPr>
        <w:t>that</w:t>
      </w:r>
      <w:r w:rsidR="00821B9D">
        <w:rPr>
          <w:color w:val="000000"/>
        </w:rPr>
        <w:t xml:space="preserve"> model</w:t>
      </w:r>
      <w:r w:rsidR="00B71EC6">
        <w:rPr>
          <w:color w:val="000000"/>
        </w:rPr>
        <w:t>.</w:t>
      </w:r>
      <w:r w:rsidR="0036668F">
        <w:rPr>
          <w:color w:val="000000"/>
        </w:rPr>
        <w:t xml:space="preserve"> Another exception</w:t>
      </w:r>
      <w:r w:rsidR="00C446DF">
        <w:rPr>
          <w:color w:val="000000"/>
        </w:rPr>
        <w:t>s</w:t>
      </w:r>
      <w:r w:rsidR="0036668F">
        <w:rPr>
          <w:color w:val="000000"/>
        </w:rPr>
        <w:t xml:space="preserve"> </w:t>
      </w:r>
      <w:r w:rsidR="00C446DF">
        <w:rPr>
          <w:color w:val="000000"/>
        </w:rPr>
        <w:t>are</w:t>
      </w:r>
      <w:r w:rsidR="0036668F">
        <w:rPr>
          <w:color w:val="000000"/>
        </w:rPr>
        <w:t xml:space="preserve"> </w:t>
      </w:r>
      <w:r w:rsidR="00A82AD5">
        <w:rPr>
          <w:color w:val="000000"/>
        </w:rPr>
        <w:t xml:space="preserve">“m01.6” where we </w:t>
      </w:r>
      <w:r w:rsidR="00490CBC">
        <w:rPr>
          <w:color w:val="000000"/>
        </w:rPr>
        <w:t>displayed</w:t>
      </w:r>
      <w:r w:rsidR="00A82AD5">
        <w:rPr>
          <w:color w:val="000000"/>
        </w:rPr>
        <w:t xml:space="preserve"> the training f1 scores as well due to the abnormal </w:t>
      </w:r>
      <w:r w:rsidR="008A0672">
        <w:rPr>
          <w:color w:val="000000"/>
        </w:rPr>
        <w:t>overshooting of scores which appears while training this model</w:t>
      </w:r>
      <w:r w:rsidR="00C446DF">
        <w:rPr>
          <w:color w:val="000000"/>
        </w:rPr>
        <w:t xml:space="preserve">, and “m04” where we also </w:t>
      </w:r>
      <w:r w:rsidR="00490CBC">
        <w:rPr>
          <w:color w:val="000000"/>
        </w:rPr>
        <w:t>display</w:t>
      </w:r>
      <w:r w:rsidR="002B6032">
        <w:rPr>
          <w:color w:val="000000"/>
        </w:rPr>
        <w:t xml:space="preserve"> the training f1 scores to show how XGBoost can easily overfit over the dataset</w:t>
      </w:r>
      <w:r w:rsidR="008A0672">
        <w:rPr>
          <w:color w:val="000000"/>
        </w:rPr>
        <w:t>.</w:t>
      </w:r>
      <w:r w:rsidR="00AE0B85">
        <w:rPr>
          <w:color w:val="000000"/>
        </w:rPr>
        <w:t xml:space="preserve"> It is </w:t>
      </w:r>
      <w:r w:rsidR="00926911">
        <w:rPr>
          <w:color w:val="000000"/>
        </w:rPr>
        <w:t xml:space="preserve">also </w:t>
      </w:r>
      <w:r w:rsidR="00AE0B85">
        <w:rPr>
          <w:color w:val="000000"/>
        </w:rPr>
        <w:t>important to note that model “m0</w:t>
      </w:r>
      <w:r w:rsidR="00FE45B7">
        <w:rPr>
          <w:color w:val="000000"/>
        </w:rPr>
        <w:t xml:space="preserve">1.6” </w:t>
      </w:r>
      <w:r w:rsidR="00353D89">
        <w:rPr>
          <w:color w:val="000000"/>
        </w:rPr>
        <w:t>was</w:t>
      </w:r>
      <w:r w:rsidR="00FE45B7">
        <w:rPr>
          <w:color w:val="000000"/>
        </w:rPr>
        <w:t xml:space="preserve"> trained on dataset “v01.1”,</w:t>
      </w:r>
      <w:r w:rsidR="006A173E">
        <w:rPr>
          <w:color w:val="000000"/>
        </w:rPr>
        <w:t xml:space="preserve"> </w:t>
      </w:r>
      <w:r w:rsidR="00926911">
        <w:rPr>
          <w:color w:val="000000"/>
        </w:rPr>
        <w:t xml:space="preserve">which </w:t>
      </w:r>
      <w:r w:rsidR="008B0621">
        <w:rPr>
          <w:color w:val="000000"/>
        </w:rPr>
        <w:t xml:space="preserve">was previously explained in </w:t>
      </w:r>
      <w:r w:rsidR="008B0621">
        <w:rPr>
          <w:color w:val="000000"/>
        </w:rPr>
        <w:fldChar w:fldCharType="begin"/>
      </w:r>
      <w:r w:rsidR="008B0621">
        <w:rPr>
          <w:color w:val="000000"/>
        </w:rPr>
        <w:instrText xml:space="preserve"> REF _Ref137201746 \h  \* MERGEFORMAT </w:instrText>
      </w:r>
      <w:r w:rsidR="008B0621">
        <w:rPr>
          <w:color w:val="000000"/>
        </w:rPr>
      </w:r>
      <w:r w:rsidR="008B0621">
        <w:rPr>
          <w:color w:val="000000"/>
        </w:rPr>
        <w:fldChar w:fldCharType="separate"/>
      </w:r>
      <w:r w:rsidR="009910D7" w:rsidRPr="009910D7">
        <w:rPr>
          <w:color w:val="000000"/>
        </w:rPr>
        <w:t>Figure 44</w:t>
      </w:r>
      <w:r w:rsidR="008B0621">
        <w:rPr>
          <w:color w:val="000000"/>
        </w:rPr>
        <w:fldChar w:fldCharType="end"/>
      </w:r>
      <w:r w:rsidR="008B0621">
        <w:rPr>
          <w:color w:val="000000"/>
        </w:rPr>
        <w:t>.</w:t>
      </w:r>
      <w:r w:rsidR="00926911">
        <w:rPr>
          <w:color w:val="000000"/>
        </w:rPr>
        <w:t xml:space="preserve"> Moreover, all of the figures displayed in this section can be found in </w:t>
      </w:r>
      <w:r w:rsidR="006066B5">
        <w:rPr>
          <w:color w:val="000000"/>
        </w:rPr>
        <w:t>notebook files that start with “model_” and the “comparing_models_results” notebook.</w:t>
      </w:r>
      <w:r w:rsidR="00AB197D">
        <w:rPr>
          <w:color w:val="000000"/>
        </w:rPr>
        <w:t xml:space="preserve"> In addition to these files, there are also the HTML files that were mentioned in </w:t>
      </w:r>
      <w:r w:rsidR="00382867">
        <w:rPr>
          <w:color w:val="000000"/>
        </w:rPr>
        <w:t xml:space="preserve">section </w:t>
      </w:r>
      <w:r w:rsidR="00382867">
        <w:rPr>
          <w:color w:val="000000"/>
        </w:rPr>
        <w:fldChar w:fldCharType="begin"/>
      </w:r>
      <w:r w:rsidR="00382867">
        <w:rPr>
          <w:color w:val="000000"/>
        </w:rPr>
        <w:instrText xml:space="preserve"> REF _Ref137226437 \r \h </w:instrText>
      </w:r>
      <w:r w:rsidR="00382867">
        <w:rPr>
          <w:color w:val="000000"/>
        </w:rPr>
      </w:r>
      <w:r w:rsidR="00382867">
        <w:rPr>
          <w:color w:val="000000"/>
        </w:rPr>
        <w:fldChar w:fldCharType="separate"/>
      </w:r>
      <w:r w:rsidR="009910D7">
        <w:rPr>
          <w:color w:val="000000"/>
          <w:cs/>
        </w:rPr>
        <w:t>‎</w:t>
      </w:r>
      <w:r w:rsidR="009910D7">
        <w:rPr>
          <w:color w:val="000000"/>
        </w:rPr>
        <w:t>4.2</w:t>
      </w:r>
      <w:r w:rsidR="00382867">
        <w:rPr>
          <w:color w:val="000000"/>
        </w:rPr>
        <w:fldChar w:fldCharType="end"/>
      </w:r>
      <w:r w:rsidR="0005764F">
        <w:rPr>
          <w:color w:val="000000"/>
        </w:rPr>
        <w:t>, but because of the large sizes of these tables, we will not be able to show them here.</w:t>
      </w:r>
      <w:r w:rsidR="00074552">
        <w:rPr>
          <w:color w:val="000000"/>
        </w:rPr>
        <w:t xml:space="preserve"> Finally, </w:t>
      </w:r>
      <w:commentRangeStart w:id="321"/>
      <w:r w:rsidR="00074552" w:rsidRPr="00A02E9F">
        <w:rPr>
          <w:color w:val="000000"/>
          <w:highlight w:val="yellow"/>
          <w:rPrChange w:id="322" w:author="nahla" w:date="2023-06-10T12:15:00Z">
            <w:rPr>
              <w:color w:val="000000"/>
            </w:rPr>
          </w:rPrChange>
        </w:rPr>
        <w:t xml:space="preserve">make sure to </w:t>
      </w:r>
      <w:r w:rsidR="00074552" w:rsidRPr="00A02E9F">
        <w:rPr>
          <w:b/>
          <w:bCs/>
          <w:color w:val="000000"/>
          <w:highlight w:val="yellow"/>
          <w:rPrChange w:id="323" w:author="nahla" w:date="2023-06-10T12:15:00Z">
            <w:rPr>
              <w:b/>
              <w:bCs/>
              <w:color w:val="000000"/>
            </w:rPr>
          </w:rPrChange>
        </w:rPr>
        <w:t>carefully check the “y axis</w:t>
      </w:r>
      <w:r w:rsidR="006A3E7E" w:rsidRPr="00A02E9F">
        <w:rPr>
          <w:b/>
          <w:bCs/>
          <w:color w:val="000000"/>
          <w:highlight w:val="yellow"/>
          <w:rPrChange w:id="324" w:author="nahla" w:date="2023-06-10T12:15:00Z">
            <w:rPr>
              <w:b/>
              <w:bCs/>
              <w:color w:val="000000"/>
            </w:rPr>
          </w:rPrChange>
        </w:rPr>
        <w:t>”</w:t>
      </w:r>
      <w:r w:rsidR="00074552" w:rsidRPr="00A02E9F">
        <w:rPr>
          <w:b/>
          <w:bCs/>
          <w:color w:val="000000"/>
          <w:highlight w:val="yellow"/>
          <w:rPrChange w:id="325" w:author="nahla" w:date="2023-06-10T12:15:00Z">
            <w:rPr>
              <w:b/>
              <w:bCs/>
              <w:color w:val="000000"/>
            </w:rPr>
          </w:rPrChange>
        </w:rPr>
        <w:t xml:space="preserve"> range of each figure in this section</w:t>
      </w:r>
      <w:r w:rsidR="00074552" w:rsidRPr="00A02E9F">
        <w:rPr>
          <w:color w:val="000000"/>
          <w:highlight w:val="yellow"/>
          <w:rPrChange w:id="326" w:author="nahla" w:date="2023-06-10T12:15:00Z">
            <w:rPr>
              <w:color w:val="000000"/>
            </w:rPr>
          </w:rPrChange>
        </w:rPr>
        <w:t>, as they are auto-scaled based on the given data</w:t>
      </w:r>
      <w:r w:rsidR="00EE04EA" w:rsidRPr="00A02E9F">
        <w:rPr>
          <w:color w:val="000000"/>
          <w:highlight w:val="yellow"/>
          <w:rPrChange w:id="327" w:author="nahla" w:date="2023-06-10T12:15:00Z">
            <w:rPr>
              <w:color w:val="000000"/>
            </w:rPr>
          </w:rPrChange>
        </w:rPr>
        <w:t xml:space="preserve"> in each figure</w:t>
      </w:r>
      <w:r w:rsidR="00074552" w:rsidRPr="00A02E9F">
        <w:rPr>
          <w:color w:val="000000"/>
          <w:highlight w:val="yellow"/>
          <w:rPrChange w:id="328" w:author="nahla" w:date="2023-06-10T12:15:00Z">
            <w:rPr>
              <w:color w:val="000000"/>
            </w:rPr>
          </w:rPrChange>
        </w:rPr>
        <w:t>.</w:t>
      </w:r>
      <w:r w:rsidR="00074552">
        <w:rPr>
          <w:color w:val="000000"/>
        </w:rPr>
        <w:t xml:space="preserve"> </w:t>
      </w:r>
      <w:commentRangeEnd w:id="321"/>
      <w:r w:rsidR="00A02E9F">
        <w:rPr>
          <w:rStyle w:val="CommentReference"/>
        </w:rPr>
        <w:commentReference w:id="321"/>
      </w:r>
    </w:p>
    <w:p w14:paraId="6EF3C07C" w14:textId="2994E153" w:rsidR="00346374" w:rsidRPr="00994270" w:rsidRDefault="00B71EC6" w:rsidP="00346374">
      <w:pPr>
        <w:pStyle w:val="Heading3"/>
        <w:numPr>
          <w:ilvl w:val="2"/>
          <w:numId w:val="1"/>
        </w:numPr>
        <w:jc w:val="both"/>
        <w:rPr>
          <w:highlight w:val="yellow"/>
          <w:rPrChange w:id="329" w:author="nahla" w:date="2023-06-10T12:16:00Z">
            <w:rPr/>
          </w:rPrChange>
        </w:rPr>
      </w:pPr>
      <w:bookmarkStart w:id="330" w:name="_Toc137266891"/>
      <w:commentRangeStart w:id="331"/>
      <w:r w:rsidRPr="00994270">
        <w:rPr>
          <w:highlight w:val="yellow"/>
          <w:rPrChange w:id="332" w:author="nahla" w:date="2023-06-10T12:16:00Z">
            <w:rPr/>
          </w:rPrChange>
        </w:rPr>
        <w:t>VCNN: “m0</w:t>
      </w:r>
      <w:r w:rsidR="000024B9" w:rsidRPr="00994270">
        <w:rPr>
          <w:highlight w:val="yellow"/>
          <w:rPrChange w:id="333" w:author="nahla" w:date="2023-06-10T12:16:00Z">
            <w:rPr/>
          </w:rPrChange>
        </w:rPr>
        <w:t>1</w:t>
      </w:r>
      <w:r w:rsidRPr="00994270">
        <w:rPr>
          <w:highlight w:val="yellow"/>
          <w:rPrChange w:id="334" w:author="nahla" w:date="2023-06-10T12:16:00Z">
            <w:rPr/>
          </w:rPrChange>
        </w:rPr>
        <w:t>”</w:t>
      </w:r>
      <w:bookmarkEnd w:id="330"/>
      <w:commentRangeEnd w:id="331"/>
      <w:r w:rsidR="00994270">
        <w:rPr>
          <w:rStyle w:val="CommentReference"/>
          <w:b w:val="0"/>
        </w:rPr>
        <w:commentReference w:id="331"/>
      </w:r>
    </w:p>
    <w:p w14:paraId="0217E197" w14:textId="0B9E200A" w:rsidR="000024B9" w:rsidRDefault="007C746F" w:rsidP="000024B9">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4C3FDBCD" wp14:editId="2919E6C9">
            <wp:extent cx="5311140" cy="2380615"/>
            <wp:effectExtent l="0" t="0" r="3810" b="635"/>
            <wp:docPr id="1645036371"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36371" name="Picture 1" descr="A picture containing text, screenshot, plot, line&#10;&#10;Description automatically generated"/>
                    <pic:cNvPicPr/>
                  </pic:nvPicPr>
                  <pic:blipFill>
                    <a:blip r:embed="rId79"/>
                    <a:stretch>
                      <a:fillRect/>
                    </a:stretch>
                  </pic:blipFill>
                  <pic:spPr>
                    <a:xfrm>
                      <a:off x="0" y="0"/>
                      <a:ext cx="5311140" cy="2380615"/>
                    </a:xfrm>
                    <a:prstGeom prst="rect">
                      <a:avLst/>
                    </a:prstGeom>
                  </pic:spPr>
                </pic:pic>
              </a:graphicData>
            </a:graphic>
          </wp:inline>
        </w:drawing>
      </w:r>
    </w:p>
    <w:p w14:paraId="26EDAA66" w14:textId="601FA877" w:rsidR="00B13B37" w:rsidRPr="00777A19" w:rsidRDefault="000024B9" w:rsidP="005E7B6C">
      <w:pPr>
        <w:pBdr>
          <w:top w:val="nil"/>
          <w:left w:val="nil"/>
          <w:bottom w:val="nil"/>
          <w:right w:val="nil"/>
          <w:between w:val="nil"/>
        </w:pBdr>
        <w:tabs>
          <w:tab w:val="left" w:pos="900"/>
        </w:tabs>
        <w:spacing w:after="240"/>
        <w:ind w:left="567" w:firstLine="0"/>
        <w:jc w:val="center"/>
        <w:rPr>
          <w:color w:val="000000"/>
          <w:sz w:val="18"/>
          <w:szCs w:val="18"/>
        </w:rPr>
      </w:pPr>
      <w:bookmarkStart w:id="335" w:name="_Ref137199403"/>
      <w:bookmarkStart w:id="336" w:name="_Toc13726697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65</w:t>
      </w:r>
      <w:r w:rsidRPr="00B13FF1">
        <w:rPr>
          <w:color w:val="000000"/>
          <w:sz w:val="18"/>
          <w:szCs w:val="18"/>
        </w:rPr>
        <w:fldChar w:fldCharType="end"/>
      </w:r>
      <w:bookmarkEnd w:id="335"/>
      <w:r w:rsidRPr="00B13FF1">
        <w:rPr>
          <w:color w:val="000000"/>
          <w:sz w:val="18"/>
          <w:szCs w:val="18"/>
          <w:lang w:val="en-US"/>
        </w:rPr>
        <w:t>.</w:t>
      </w:r>
      <w:r>
        <w:rPr>
          <w:color w:val="000000"/>
          <w:sz w:val="18"/>
          <w:szCs w:val="18"/>
          <w:lang w:val="en-US"/>
        </w:rPr>
        <w:t xml:space="preserve"> </w:t>
      </w:r>
      <w:r w:rsidR="00B13B37">
        <w:rPr>
          <w:color w:val="000000"/>
          <w:sz w:val="18"/>
          <w:szCs w:val="18"/>
          <w:lang w:val="en-US"/>
        </w:rPr>
        <w:t>“m01” loss: t</w:t>
      </w:r>
      <w:r w:rsidR="00935F25">
        <w:rPr>
          <w:color w:val="000000"/>
          <w:sz w:val="18"/>
          <w:szCs w:val="18"/>
          <w:lang w:val="en-US"/>
        </w:rPr>
        <w:t>rain, validation, and test</w:t>
      </w:r>
      <w:r w:rsidR="00B13B37">
        <w:rPr>
          <w:color w:val="000000"/>
          <w:sz w:val="18"/>
          <w:szCs w:val="18"/>
          <w:lang w:val="en-US"/>
        </w:rPr>
        <w:t xml:space="preserve"> scores.</w:t>
      </w:r>
      <w:bookmarkEnd w:id="336"/>
    </w:p>
    <w:p w14:paraId="3B2FE42F" w14:textId="4C47BD5C" w:rsidR="00B13B37" w:rsidRDefault="00842320" w:rsidP="00B13B37">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773853C0" wp14:editId="0240945F">
            <wp:extent cx="5311140" cy="2356485"/>
            <wp:effectExtent l="0" t="0" r="3810" b="5715"/>
            <wp:docPr id="36221215"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1215" name="Picture 1" descr="A picture containing text, screenshot, line, plot&#10;&#10;Description automatically generated"/>
                    <pic:cNvPicPr/>
                  </pic:nvPicPr>
                  <pic:blipFill>
                    <a:blip r:embed="rId80"/>
                    <a:stretch>
                      <a:fillRect/>
                    </a:stretch>
                  </pic:blipFill>
                  <pic:spPr>
                    <a:xfrm>
                      <a:off x="0" y="0"/>
                      <a:ext cx="5311140" cy="2356485"/>
                    </a:xfrm>
                    <a:prstGeom prst="rect">
                      <a:avLst/>
                    </a:prstGeom>
                  </pic:spPr>
                </pic:pic>
              </a:graphicData>
            </a:graphic>
          </wp:inline>
        </w:drawing>
      </w:r>
    </w:p>
    <w:p w14:paraId="3751B099" w14:textId="66E5B795" w:rsidR="00B13B37" w:rsidRPr="00777A19" w:rsidRDefault="00B13B37" w:rsidP="00B13B37">
      <w:pPr>
        <w:pBdr>
          <w:top w:val="nil"/>
          <w:left w:val="nil"/>
          <w:bottom w:val="nil"/>
          <w:right w:val="nil"/>
          <w:between w:val="nil"/>
        </w:pBdr>
        <w:tabs>
          <w:tab w:val="left" w:pos="900"/>
        </w:tabs>
        <w:spacing w:after="240"/>
        <w:ind w:left="567" w:firstLine="0"/>
        <w:jc w:val="center"/>
        <w:rPr>
          <w:color w:val="000000"/>
          <w:sz w:val="18"/>
          <w:szCs w:val="18"/>
        </w:rPr>
      </w:pPr>
      <w:bookmarkStart w:id="337" w:name="_Toc13726697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66</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 </w:t>
      </w:r>
      <w:r w:rsidR="00411D0D">
        <w:rPr>
          <w:color w:val="000000"/>
          <w:sz w:val="18"/>
          <w:szCs w:val="18"/>
          <w:lang w:val="en-US"/>
        </w:rPr>
        <w:t>validation f1-scores</w:t>
      </w:r>
      <w:r>
        <w:rPr>
          <w:color w:val="000000"/>
          <w:sz w:val="18"/>
          <w:szCs w:val="18"/>
          <w:lang w:val="en-US"/>
        </w:rPr>
        <w:t>.</w:t>
      </w:r>
      <w:bookmarkEnd w:id="337"/>
    </w:p>
    <w:p w14:paraId="44D5D624" w14:textId="04F18A8B" w:rsidR="00B13B37" w:rsidRDefault="000803F2" w:rsidP="00B13B37">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415CB67C" wp14:editId="0BC9E900">
            <wp:extent cx="5311140" cy="2326005"/>
            <wp:effectExtent l="0" t="0" r="3810" b="0"/>
            <wp:docPr id="401264890" name="Picture 1"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64890" name="Picture 1" descr="A picture containing text, screenshot, colorfulness, diagram&#10;&#10;Description automatically generated"/>
                    <pic:cNvPicPr/>
                  </pic:nvPicPr>
                  <pic:blipFill>
                    <a:blip r:embed="rId81"/>
                    <a:stretch>
                      <a:fillRect/>
                    </a:stretch>
                  </pic:blipFill>
                  <pic:spPr>
                    <a:xfrm>
                      <a:off x="0" y="0"/>
                      <a:ext cx="5311140" cy="2326005"/>
                    </a:xfrm>
                    <a:prstGeom prst="rect">
                      <a:avLst/>
                    </a:prstGeom>
                  </pic:spPr>
                </pic:pic>
              </a:graphicData>
            </a:graphic>
          </wp:inline>
        </w:drawing>
      </w:r>
    </w:p>
    <w:p w14:paraId="5A84EADC" w14:textId="59FBAA87" w:rsidR="00B13B37" w:rsidRDefault="00B13B37" w:rsidP="00B13B37">
      <w:pPr>
        <w:pBdr>
          <w:top w:val="nil"/>
          <w:left w:val="nil"/>
          <w:bottom w:val="nil"/>
          <w:right w:val="nil"/>
          <w:between w:val="nil"/>
        </w:pBdr>
        <w:tabs>
          <w:tab w:val="left" w:pos="900"/>
        </w:tabs>
        <w:spacing w:after="240"/>
        <w:ind w:left="567" w:firstLine="0"/>
        <w:jc w:val="center"/>
        <w:rPr>
          <w:color w:val="000000"/>
          <w:sz w:val="18"/>
          <w:szCs w:val="18"/>
          <w:lang w:val="en-US"/>
        </w:rPr>
      </w:pPr>
      <w:bookmarkStart w:id="338" w:name="_Toc13726697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67</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 </w:t>
      </w:r>
      <w:r w:rsidR="00411D0D">
        <w:rPr>
          <w:color w:val="000000"/>
          <w:sz w:val="18"/>
          <w:szCs w:val="18"/>
          <w:lang w:val="en-US"/>
        </w:rPr>
        <w:t>test f1-scores</w:t>
      </w:r>
      <w:r>
        <w:rPr>
          <w:color w:val="000000"/>
          <w:sz w:val="18"/>
          <w:szCs w:val="18"/>
          <w:lang w:val="en-US"/>
        </w:rPr>
        <w:t>.</w:t>
      </w:r>
      <w:bookmarkEnd w:id="338"/>
    </w:p>
    <w:p w14:paraId="17B536A6" w14:textId="01C9E98E" w:rsidR="00303890" w:rsidRDefault="00456A1B" w:rsidP="00303890">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3A11AB27" wp14:editId="4DD327D7">
            <wp:extent cx="5311140" cy="2658745"/>
            <wp:effectExtent l="0" t="0" r="3810" b="8255"/>
            <wp:docPr id="19566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7947" name=""/>
                    <pic:cNvPicPr/>
                  </pic:nvPicPr>
                  <pic:blipFill>
                    <a:blip r:embed="rId82"/>
                    <a:stretch>
                      <a:fillRect/>
                    </a:stretch>
                  </pic:blipFill>
                  <pic:spPr>
                    <a:xfrm>
                      <a:off x="0" y="0"/>
                      <a:ext cx="5311140" cy="2658745"/>
                    </a:xfrm>
                    <a:prstGeom prst="rect">
                      <a:avLst/>
                    </a:prstGeom>
                  </pic:spPr>
                </pic:pic>
              </a:graphicData>
            </a:graphic>
          </wp:inline>
        </w:drawing>
      </w:r>
    </w:p>
    <w:p w14:paraId="05A14A8A" w14:textId="3A4EB9F6" w:rsidR="00303890" w:rsidRDefault="00303890" w:rsidP="00303890">
      <w:pPr>
        <w:pBdr>
          <w:top w:val="nil"/>
          <w:left w:val="nil"/>
          <w:bottom w:val="nil"/>
          <w:right w:val="nil"/>
          <w:between w:val="nil"/>
        </w:pBdr>
        <w:tabs>
          <w:tab w:val="left" w:pos="900"/>
        </w:tabs>
        <w:spacing w:after="240"/>
        <w:ind w:left="567" w:firstLine="0"/>
        <w:jc w:val="center"/>
        <w:rPr>
          <w:color w:val="000000"/>
          <w:sz w:val="18"/>
          <w:szCs w:val="18"/>
          <w:lang w:val="en-US"/>
        </w:rPr>
      </w:pPr>
      <w:bookmarkStart w:id="339" w:name="_Toc13726697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68</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 </w:t>
      </w:r>
      <w:r w:rsidR="00B456B2">
        <w:rPr>
          <w:color w:val="000000"/>
          <w:sz w:val="18"/>
          <w:szCs w:val="18"/>
          <w:lang w:val="en-US"/>
        </w:rPr>
        <w:t>test set’s n</w:t>
      </w:r>
      <w:r>
        <w:rPr>
          <w:color w:val="000000"/>
          <w:sz w:val="18"/>
          <w:szCs w:val="18"/>
          <w:lang w:val="en-US"/>
        </w:rPr>
        <w:t xml:space="preserve">ormalized </w:t>
      </w:r>
      <w:r w:rsidR="00B456B2">
        <w:rPr>
          <w:color w:val="000000"/>
          <w:sz w:val="18"/>
          <w:szCs w:val="18"/>
          <w:lang w:val="en-US"/>
        </w:rPr>
        <w:t>confusion matrix</w:t>
      </w:r>
      <w:r>
        <w:rPr>
          <w:color w:val="000000"/>
          <w:sz w:val="18"/>
          <w:szCs w:val="18"/>
          <w:lang w:val="en-US"/>
        </w:rPr>
        <w:t>.</w:t>
      </w:r>
      <w:bookmarkEnd w:id="339"/>
    </w:p>
    <w:p w14:paraId="21C65541" w14:textId="35A7B036" w:rsidR="00821B9D" w:rsidRPr="00346374" w:rsidRDefault="00821B9D" w:rsidP="00821B9D">
      <w:pPr>
        <w:pStyle w:val="Heading3"/>
        <w:numPr>
          <w:ilvl w:val="2"/>
          <w:numId w:val="1"/>
        </w:numPr>
        <w:jc w:val="both"/>
      </w:pPr>
      <w:bookmarkStart w:id="340" w:name="_Toc137266892"/>
      <w:commentRangeStart w:id="341"/>
      <w:r>
        <w:lastRenderedPageBreak/>
        <w:t>VCNN: “m01</w:t>
      </w:r>
      <w:bookmarkStart w:id="342" w:name="_Hlk137199339"/>
      <w:r>
        <w:t>.1</w:t>
      </w:r>
      <w:bookmarkEnd w:id="342"/>
      <w:r>
        <w:t>”</w:t>
      </w:r>
      <w:bookmarkEnd w:id="340"/>
      <w:commentRangeEnd w:id="341"/>
      <w:r w:rsidR="0049656E">
        <w:rPr>
          <w:rStyle w:val="CommentReference"/>
          <w:b w:val="0"/>
        </w:rPr>
        <w:commentReference w:id="341"/>
      </w:r>
    </w:p>
    <w:p w14:paraId="50C162A6" w14:textId="66FFA2BE" w:rsidR="00821B9D" w:rsidRDefault="00730A79" w:rsidP="00821B9D">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78133AF2" wp14:editId="227E991F">
            <wp:extent cx="5311140" cy="2415540"/>
            <wp:effectExtent l="0" t="0" r="3810" b="3810"/>
            <wp:docPr id="173759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91742" name=""/>
                    <pic:cNvPicPr/>
                  </pic:nvPicPr>
                  <pic:blipFill>
                    <a:blip r:embed="rId83"/>
                    <a:stretch>
                      <a:fillRect/>
                    </a:stretch>
                  </pic:blipFill>
                  <pic:spPr>
                    <a:xfrm>
                      <a:off x="0" y="0"/>
                      <a:ext cx="5311140" cy="2415540"/>
                    </a:xfrm>
                    <a:prstGeom prst="rect">
                      <a:avLst/>
                    </a:prstGeom>
                  </pic:spPr>
                </pic:pic>
              </a:graphicData>
            </a:graphic>
          </wp:inline>
        </w:drawing>
      </w:r>
    </w:p>
    <w:p w14:paraId="25F25173" w14:textId="179AC93A" w:rsidR="00821B9D" w:rsidRPr="00777A19" w:rsidRDefault="00821B9D" w:rsidP="00821B9D">
      <w:pPr>
        <w:pBdr>
          <w:top w:val="nil"/>
          <w:left w:val="nil"/>
          <w:bottom w:val="nil"/>
          <w:right w:val="nil"/>
          <w:between w:val="nil"/>
        </w:pBdr>
        <w:tabs>
          <w:tab w:val="left" w:pos="900"/>
        </w:tabs>
        <w:spacing w:after="240"/>
        <w:ind w:left="567" w:firstLine="0"/>
        <w:jc w:val="center"/>
        <w:rPr>
          <w:color w:val="000000"/>
          <w:sz w:val="18"/>
          <w:szCs w:val="18"/>
        </w:rPr>
      </w:pPr>
      <w:bookmarkStart w:id="343" w:name="_Toc13726698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69</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w:t>
      </w:r>
      <w:r w:rsidR="000F07BE" w:rsidRPr="000F07BE">
        <w:rPr>
          <w:color w:val="000000"/>
          <w:sz w:val="18"/>
          <w:szCs w:val="18"/>
          <w:lang w:val="en-US"/>
        </w:rPr>
        <w:t>.1</w:t>
      </w:r>
      <w:r>
        <w:rPr>
          <w:color w:val="000000"/>
          <w:sz w:val="18"/>
          <w:szCs w:val="18"/>
          <w:lang w:val="en-US"/>
        </w:rPr>
        <w:t>” loss: train, validation, and test scores.</w:t>
      </w:r>
      <w:bookmarkEnd w:id="343"/>
    </w:p>
    <w:p w14:paraId="5C439EA0" w14:textId="26649DE4" w:rsidR="00821B9D" w:rsidRDefault="00924CFC" w:rsidP="00821B9D">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7D0A0A38" wp14:editId="54080E8E">
            <wp:extent cx="5311140" cy="2401570"/>
            <wp:effectExtent l="0" t="0" r="3810" b="0"/>
            <wp:docPr id="1037022216"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22216" name="Picture 1" descr="A picture containing text, screenshot, line, plot&#10;&#10;Description automatically generated"/>
                    <pic:cNvPicPr/>
                  </pic:nvPicPr>
                  <pic:blipFill>
                    <a:blip r:embed="rId84"/>
                    <a:stretch>
                      <a:fillRect/>
                    </a:stretch>
                  </pic:blipFill>
                  <pic:spPr>
                    <a:xfrm>
                      <a:off x="0" y="0"/>
                      <a:ext cx="5311140" cy="2401570"/>
                    </a:xfrm>
                    <a:prstGeom prst="rect">
                      <a:avLst/>
                    </a:prstGeom>
                  </pic:spPr>
                </pic:pic>
              </a:graphicData>
            </a:graphic>
          </wp:inline>
        </w:drawing>
      </w:r>
    </w:p>
    <w:p w14:paraId="29294A4D" w14:textId="3CCCB37C" w:rsidR="00821B9D" w:rsidRPr="00777A19" w:rsidRDefault="00821B9D" w:rsidP="00821B9D">
      <w:pPr>
        <w:pBdr>
          <w:top w:val="nil"/>
          <w:left w:val="nil"/>
          <w:bottom w:val="nil"/>
          <w:right w:val="nil"/>
          <w:between w:val="nil"/>
        </w:pBdr>
        <w:tabs>
          <w:tab w:val="left" w:pos="900"/>
        </w:tabs>
        <w:spacing w:after="240"/>
        <w:ind w:left="567" w:firstLine="0"/>
        <w:jc w:val="center"/>
        <w:rPr>
          <w:color w:val="000000"/>
          <w:sz w:val="18"/>
          <w:szCs w:val="18"/>
        </w:rPr>
      </w:pPr>
      <w:bookmarkStart w:id="344" w:name="_Ref137235470"/>
      <w:bookmarkStart w:id="345" w:name="_Toc13726698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70</w:t>
      </w:r>
      <w:r w:rsidRPr="00B13FF1">
        <w:rPr>
          <w:color w:val="000000"/>
          <w:sz w:val="18"/>
          <w:szCs w:val="18"/>
        </w:rPr>
        <w:fldChar w:fldCharType="end"/>
      </w:r>
      <w:bookmarkEnd w:id="344"/>
      <w:r w:rsidRPr="00B13FF1">
        <w:rPr>
          <w:color w:val="000000"/>
          <w:sz w:val="18"/>
          <w:szCs w:val="18"/>
          <w:lang w:val="en-US"/>
        </w:rPr>
        <w:t>.</w:t>
      </w:r>
      <w:r>
        <w:rPr>
          <w:color w:val="000000"/>
          <w:sz w:val="18"/>
          <w:szCs w:val="18"/>
          <w:lang w:val="en-US"/>
        </w:rPr>
        <w:t xml:space="preserve"> “m01</w:t>
      </w:r>
      <w:r w:rsidR="000F07BE" w:rsidRPr="000F07BE">
        <w:rPr>
          <w:color w:val="000000"/>
          <w:sz w:val="18"/>
          <w:szCs w:val="18"/>
          <w:lang w:val="en-US"/>
        </w:rPr>
        <w:t>.1</w:t>
      </w:r>
      <w:r>
        <w:rPr>
          <w:color w:val="000000"/>
          <w:sz w:val="18"/>
          <w:szCs w:val="18"/>
          <w:lang w:val="en-US"/>
        </w:rPr>
        <w:t>” validation f1-scores.</w:t>
      </w:r>
      <w:bookmarkEnd w:id="345"/>
    </w:p>
    <w:p w14:paraId="30142E36" w14:textId="08DC764A" w:rsidR="00821B9D" w:rsidRDefault="00924CFC" w:rsidP="00821B9D">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0CB2A058" wp14:editId="70CE42F8">
            <wp:extent cx="5311140" cy="2673350"/>
            <wp:effectExtent l="0" t="0" r="3810" b="0"/>
            <wp:docPr id="85557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78068" name=""/>
                    <pic:cNvPicPr/>
                  </pic:nvPicPr>
                  <pic:blipFill>
                    <a:blip r:embed="rId85"/>
                    <a:stretch>
                      <a:fillRect/>
                    </a:stretch>
                  </pic:blipFill>
                  <pic:spPr>
                    <a:xfrm>
                      <a:off x="0" y="0"/>
                      <a:ext cx="5311140" cy="2673350"/>
                    </a:xfrm>
                    <a:prstGeom prst="rect">
                      <a:avLst/>
                    </a:prstGeom>
                  </pic:spPr>
                </pic:pic>
              </a:graphicData>
            </a:graphic>
          </wp:inline>
        </w:drawing>
      </w:r>
    </w:p>
    <w:p w14:paraId="6566548B" w14:textId="46616912" w:rsidR="00821B9D" w:rsidRDefault="00821B9D" w:rsidP="00821B9D">
      <w:pPr>
        <w:pBdr>
          <w:top w:val="nil"/>
          <w:left w:val="nil"/>
          <w:bottom w:val="nil"/>
          <w:right w:val="nil"/>
          <w:between w:val="nil"/>
        </w:pBdr>
        <w:tabs>
          <w:tab w:val="left" w:pos="900"/>
        </w:tabs>
        <w:spacing w:after="240"/>
        <w:ind w:left="567" w:firstLine="0"/>
        <w:jc w:val="center"/>
        <w:rPr>
          <w:color w:val="000000"/>
          <w:sz w:val="18"/>
          <w:szCs w:val="18"/>
          <w:lang w:val="en-US"/>
        </w:rPr>
      </w:pPr>
      <w:bookmarkStart w:id="346" w:name="_Toc13726698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71</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w:t>
      </w:r>
      <w:r w:rsidR="000F07BE" w:rsidRPr="000F07BE">
        <w:rPr>
          <w:color w:val="000000"/>
          <w:sz w:val="18"/>
          <w:szCs w:val="18"/>
          <w:lang w:val="en-US"/>
        </w:rPr>
        <w:t>.1</w:t>
      </w:r>
      <w:r>
        <w:rPr>
          <w:color w:val="000000"/>
          <w:sz w:val="18"/>
          <w:szCs w:val="18"/>
          <w:lang w:val="en-US"/>
        </w:rPr>
        <w:t>” test f1-scores.</w:t>
      </w:r>
      <w:bookmarkEnd w:id="346"/>
    </w:p>
    <w:p w14:paraId="2C5B2F4D" w14:textId="71D6F0A4" w:rsidR="00B456B2" w:rsidRDefault="0039686D" w:rsidP="00B456B2">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5DDAAB47" wp14:editId="1EA1806B">
            <wp:extent cx="5311140" cy="2707005"/>
            <wp:effectExtent l="0" t="0" r="3810" b="0"/>
            <wp:docPr id="64692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24602" name=""/>
                    <pic:cNvPicPr/>
                  </pic:nvPicPr>
                  <pic:blipFill>
                    <a:blip r:embed="rId86"/>
                    <a:stretch>
                      <a:fillRect/>
                    </a:stretch>
                  </pic:blipFill>
                  <pic:spPr>
                    <a:xfrm>
                      <a:off x="0" y="0"/>
                      <a:ext cx="5311140" cy="2707005"/>
                    </a:xfrm>
                    <a:prstGeom prst="rect">
                      <a:avLst/>
                    </a:prstGeom>
                  </pic:spPr>
                </pic:pic>
              </a:graphicData>
            </a:graphic>
          </wp:inline>
        </w:drawing>
      </w:r>
    </w:p>
    <w:p w14:paraId="50011F3F" w14:textId="551A7740" w:rsidR="00B456B2" w:rsidRPr="001C21AB" w:rsidRDefault="00B456B2" w:rsidP="001C21AB">
      <w:pPr>
        <w:pBdr>
          <w:top w:val="nil"/>
          <w:left w:val="nil"/>
          <w:bottom w:val="nil"/>
          <w:right w:val="nil"/>
          <w:between w:val="nil"/>
        </w:pBdr>
        <w:tabs>
          <w:tab w:val="left" w:pos="900"/>
        </w:tabs>
        <w:spacing w:after="240"/>
        <w:ind w:left="567" w:firstLine="0"/>
        <w:jc w:val="center"/>
        <w:rPr>
          <w:color w:val="000000"/>
          <w:sz w:val="18"/>
          <w:szCs w:val="18"/>
          <w:lang w:val="en-US"/>
        </w:rPr>
      </w:pPr>
      <w:bookmarkStart w:id="347" w:name="_Toc13726698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72</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“m01.1” test set’s normalized confusion matrix.</w:t>
      </w:r>
      <w:bookmarkEnd w:id="347"/>
    </w:p>
    <w:p w14:paraId="3EE96B19" w14:textId="24288C2E" w:rsidR="005D53DC" w:rsidRPr="000C1035" w:rsidRDefault="005D53DC" w:rsidP="005D53DC">
      <w:pPr>
        <w:pStyle w:val="Heading3"/>
        <w:numPr>
          <w:ilvl w:val="2"/>
          <w:numId w:val="1"/>
        </w:numPr>
        <w:jc w:val="both"/>
        <w:rPr>
          <w:highlight w:val="yellow"/>
          <w:rPrChange w:id="348" w:author="nahla" w:date="2023-06-10T12:18:00Z">
            <w:rPr/>
          </w:rPrChange>
        </w:rPr>
      </w:pPr>
      <w:bookmarkStart w:id="349" w:name="_Toc137266893"/>
      <w:r w:rsidRPr="000C1035">
        <w:rPr>
          <w:highlight w:val="yellow"/>
          <w:rPrChange w:id="350" w:author="nahla" w:date="2023-06-10T12:18:00Z">
            <w:rPr/>
          </w:rPrChange>
        </w:rPr>
        <w:lastRenderedPageBreak/>
        <w:t>VCNN: “m01</w:t>
      </w:r>
      <w:bookmarkStart w:id="351" w:name="_Hlk137199318"/>
      <w:r w:rsidRPr="000C1035">
        <w:rPr>
          <w:highlight w:val="yellow"/>
          <w:rPrChange w:id="352" w:author="nahla" w:date="2023-06-10T12:18:00Z">
            <w:rPr/>
          </w:rPrChange>
        </w:rPr>
        <w:t>.3</w:t>
      </w:r>
      <w:bookmarkEnd w:id="351"/>
      <w:r w:rsidRPr="000C1035">
        <w:rPr>
          <w:highlight w:val="yellow"/>
          <w:rPrChange w:id="353" w:author="nahla" w:date="2023-06-10T12:18:00Z">
            <w:rPr/>
          </w:rPrChange>
        </w:rPr>
        <w:t>”</w:t>
      </w:r>
      <w:bookmarkEnd w:id="349"/>
    </w:p>
    <w:p w14:paraId="1BBE6172" w14:textId="6F4C99E2" w:rsidR="005D53DC" w:rsidRDefault="00ED4331" w:rsidP="005D53DC">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68B86F2E" wp14:editId="252BF28E">
            <wp:extent cx="5311140" cy="2409190"/>
            <wp:effectExtent l="0" t="0" r="3810" b="0"/>
            <wp:docPr id="116310640" name="Picture 1" descr="A picture containing text, plo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0640" name="Picture 1" descr="A picture containing text, plot, screenshot, diagram&#10;&#10;Description automatically generated"/>
                    <pic:cNvPicPr/>
                  </pic:nvPicPr>
                  <pic:blipFill>
                    <a:blip r:embed="rId87"/>
                    <a:stretch>
                      <a:fillRect/>
                    </a:stretch>
                  </pic:blipFill>
                  <pic:spPr>
                    <a:xfrm>
                      <a:off x="0" y="0"/>
                      <a:ext cx="5311140" cy="2409190"/>
                    </a:xfrm>
                    <a:prstGeom prst="rect">
                      <a:avLst/>
                    </a:prstGeom>
                  </pic:spPr>
                </pic:pic>
              </a:graphicData>
            </a:graphic>
          </wp:inline>
        </w:drawing>
      </w:r>
    </w:p>
    <w:p w14:paraId="71AD1134" w14:textId="5BEE9A68" w:rsidR="005D53DC" w:rsidRPr="00777A19" w:rsidRDefault="005D53DC" w:rsidP="005D53DC">
      <w:pPr>
        <w:pBdr>
          <w:top w:val="nil"/>
          <w:left w:val="nil"/>
          <w:bottom w:val="nil"/>
          <w:right w:val="nil"/>
          <w:between w:val="nil"/>
        </w:pBdr>
        <w:tabs>
          <w:tab w:val="left" w:pos="900"/>
        </w:tabs>
        <w:spacing w:after="240"/>
        <w:ind w:left="567" w:firstLine="0"/>
        <w:jc w:val="center"/>
        <w:rPr>
          <w:color w:val="000000"/>
          <w:sz w:val="18"/>
          <w:szCs w:val="18"/>
        </w:rPr>
      </w:pPr>
      <w:bookmarkStart w:id="354" w:name="_Toc13726698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73</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w:t>
      </w:r>
      <w:r w:rsidR="000F07BE" w:rsidRPr="000F07BE">
        <w:rPr>
          <w:color w:val="000000"/>
          <w:sz w:val="18"/>
          <w:szCs w:val="18"/>
          <w:lang w:val="en-US"/>
        </w:rPr>
        <w:t>.3</w:t>
      </w:r>
      <w:r>
        <w:rPr>
          <w:color w:val="000000"/>
          <w:sz w:val="18"/>
          <w:szCs w:val="18"/>
          <w:lang w:val="en-US"/>
        </w:rPr>
        <w:t>” loss: train, validation, and test scores.</w:t>
      </w:r>
      <w:bookmarkEnd w:id="354"/>
    </w:p>
    <w:p w14:paraId="1779D9F9" w14:textId="3940B1E5" w:rsidR="005D53DC" w:rsidRDefault="0031404B" w:rsidP="005D53DC">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01F56AC6" wp14:editId="09407196">
            <wp:extent cx="5311140" cy="2459355"/>
            <wp:effectExtent l="0" t="0" r="3810" b="0"/>
            <wp:docPr id="46704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0673" name=""/>
                    <pic:cNvPicPr/>
                  </pic:nvPicPr>
                  <pic:blipFill>
                    <a:blip r:embed="rId88"/>
                    <a:stretch>
                      <a:fillRect/>
                    </a:stretch>
                  </pic:blipFill>
                  <pic:spPr>
                    <a:xfrm>
                      <a:off x="0" y="0"/>
                      <a:ext cx="5311140" cy="2459355"/>
                    </a:xfrm>
                    <a:prstGeom prst="rect">
                      <a:avLst/>
                    </a:prstGeom>
                  </pic:spPr>
                </pic:pic>
              </a:graphicData>
            </a:graphic>
          </wp:inline>
        </w:drawing>
      </w:r>
    </w:p>
    <w:p w14:paraId="38ABF675" w14:textId="49D9C16C" w:rsidR="005D53DC" w:rsidRPr="00777A19" w:rsidRDefault="005D53DC" w:rsidP="005D53DC">
      <w:pPr>
        <w:pBdr>
          <w:top w:val="nil"/>
          <w:left w:val="nil"/>
          <w:bottom w:val="nil"/>
          <w:right w:val="nil"/>
          <w:between w:val="nil"/>
        </w:pBdr>
        <w:tabs>
          <w:tab w:val="left" w:pos="900"/>
        </w:tabs>
        <w:spacing w:after="240"/>
        <w:ind w:left="567" w:firstLine="0"/>
        <w:jc w:val="center"/>
        <w:rPr>
          <w:color w:val="000000"/>
          <w:sz w:val="18"/>
          <w:szCs w:val="18"/>
        </w:rPr>
      </w:pPr>
      <w:bookmarkStart w:id="355" w:name="_Ref137235475"/>
      <w:bookmarkStart w:id="356" w:name="_Toc13726698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74</w:t>
      </w:r>
      <w:r w:rsidRPr="00B13FF1">
        <w:rPr>
          <w:color w:val="000000"/>
          <w:sz w:val="18"/>
          <w:szCs w:val="18"/>
        </w:rPr>
        <w:fldChar w:fldCharType="end"/>
      </w:r>
      <w:bookmarkEnd w:id="355"/>
      <w:r w:rsidRPr="00B13FF1">
        <w:rPr>
          <w:color w:val="000000"/>
          <w:sz w:val="18"/>
          <w:szCs w:val="18"/>
          <w:lang w:val="en-US"/>
        </w:rPr>
        <w:t>.</w:t>
      </w:r>
      <w:r>
        <w:rPr>
          <w:color w:val="000000"/>
          <w:sz w:val="18"/>
          <w:szCs w:val="18"/>
          <w:lang w:val="en-US"/>
        </w:rPr>
        <w:t xml:space="preserve"> “m01</w:t>
      </w:r>
      <w:r w:rsidR="000F07BE" w:rsidRPr="000F07BE">
        <w:rPr>
          <w:color w:val="000000"/>
          <w:sz w:val="18"/>
          <w:szCs w:val="18"/>
          <w:lang w:val="en-US"/>
        </w:rPr>
        <w:t>.3</w:t>
      </w:r>
      <w:r>
        <w:rPr>
          <w:color w:val="000000"/>
          <w:sz w:val="18"/>
          <w:szCs w:val="18"/>
          <w:lang w:val="en-US"/>
        </w:rPr>
        <w:t>” validation f1-scores.</w:t>
      </w:r>
      <w:bookmarkEnd w:id="356"/>
    </w:p>
    <w:p w14:paraId="381AA78B" w14:textId="617CB5F7" w:rsidR="005D53DC" w:rsidRDefault="0031404B" w:rsidP="005D53DC">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085D9E80" wp14:editId="305DA447">
            <wp:extent cx="5311140" cy="2582545"/>
            <wp:effectExtent l="0" t="0" r="3810" b="8255"/>
            <wp:docPr id="1535910762" name="Picture 1"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10762" name="Picture 1" descr="A picture containing text, screenshot, colorfulness, diagram&#10;&#10;Description automatically generated"/>
                    <pic:cNvPicPr/>
                  </pic:nvPicPr>
                  <pic:blipFill>
                    <a:blip r:embed="rId89"/>
                    <a:stretch>
                      <a:fillRect/>
                    </a:stretch>
                  </pic:blipFill>
                  <pic:spPr>
                    <a:xfrm>
                      <a:off x="0" y="0"/>
                      <a:ext cx="5311140" cy="2582545"/>
                    </a:xfrm>
                    <a:prstGeom prst="rect">
                      <a:avLst/>
                    </a:prstGeom>
                  </pic:spPr>
                </pic:pic>
              </a:graphicData>
            </a:graphic>
          </wp:inline>
        </w:drawing>
      </w:r>
    </w:p>
    <w:p w14:paraId="719A4C72" w14:textId="23241534" w:rsidR="005D53DC" w:rsidRDefault="005D53DC" w:rsidP="005D53DC">
      <w:pPr>
        <w:pBdr>
          <w:top w:val="nil"/>
          <w:left w:val="nil"/>
          <w:bottom w:val="nil"/>
          <w:right w:val="nil"/>
          <w:between w:val="nil"/>
        </w:pBdr>
        <w:tabs>
          <w:tab w:val="left" w:pos="900"/>
        </w:tabs>
        <w:spacing w:after="240"/>
        <w:ind w:left="567" w:firstLine="0"/>
        <w:jc w:val="center"/>
        <w:rPr>
          <w:color w:val="000000"/>
          <w:sz w:val="18"/>
          <w:szCs w:val="18"/>
          <w:lang w:val="en-US"/>
        </w:rPr>
      </w:pPr>
      <w:bookmarkStart w:id="357" w:name="_Toc13726698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75</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w:t>
      </w:r>
      <w:r w:rsidR="000F07BE" w:rsidRPr="000F07BE">
        <w:rPr>
          <w:color w:val="000000"/>
          <w:sz w:val="18"/>
          <w:szCs w:val="18"/>
          <w:lang w:val="en-US"/>
        </w:rPr>
        <w:t>.3</w:t>
      </w:r>
      <w:r>
        <w:rPr>
          <w:color w:val="000000"/>
          <w:sz w:val="18"/>
          <w:szCs w:val="18"/>
          <w:lang w:val="en-US"/>
        </w:rPr>
        <w:t>” test f1-scores.</w:t>
      </w:r>
      <w:bookmarkEnd w:id="357"/>
    </w:p>
    <w:p w14:paraId="56E3704E" w14:textId="6BFAA527" w:rsidR="00B456B2" w:rsidRDefault="00C212A5" w:rsidP="00B456B2">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099EAA81" wp14:editId="258377AA">
            <wp:extent cx="5311140" cy="2646045"/>
            <wp:effectExtent l="0" t="0" r="3810" b="1905"/>
            <wp:docPr id="614005261"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05261" name="Picture 1" descr="A picture containing text, screenshot, number, diagram&#10;&#10;Description automatically generated"/>
                    <pic:cNvPicPr/>
                  </pic:nvPicPr>
                  <pic:blipFill>
                    <a:blip r:embed="rId90"/>
                    <a:stretch>
                      <a:fillRect/>
                    </a:stretch>
                  </pic:blipFill>
                  <pic:spPr>
                    <a:xfrm>
                      <a:off x="0" y="0"/>
                      <a:ext cx="5311140" cy="2646045"/>
                    </a:xfrm>
                    <a:prstGeom prst="rect">
                      <a:avLst/>
                    </a:prstGeom>
                  </pic:spPr>
                </pic:pic>
              </a:graphicData>
            </a:graphic>
          </wp:inline>
        </w:drawing>
      </w:r>
    </w:p>
    <w:p w14:paraId="0BD3C96F" w14:textId="5F11CA0E" w:rsidR="00B456B2" w:rsidRPr="00A176F1" w:rsidRDefault="00B456B2" w:rsidP="00B456B2">
      <w:pPr>
        <w:pBdr>
          <w:top w:val="nil"/>
          <w:left w:val="nil"/>
          <w:bottom w:val="nil"/>
          <w:right w:val="nil"/>
          <w:between w:val="nil"/>
        </w:pBdr>
        <w:tabs>
          <w:tab w:val="left" w:pos="900"/>
        </w:tabs>
        <w:spacing w:after="240"/>
        <w:ind w:left="567" w:firstLine="0"/>
        <w:jc w:val="center"/>
        <w:rPr>
          <w:color w:val="000000"/>
          <w:sz w:val="18"/>
          <w:szCs w:val="18"/>
          <w:lang w:val="en-US"/>
        </w:rPr>
      </w:pPr>
      <w:bookmarkStart w:id="358" w:name="_Toc13726698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76</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“m01.3” test set’s normalized confusion matrix.</w:t>
      </w:r>
      <w:bookmarkEnd w:id="358"/>
    </w:p>
    <w:p w14:paraId="4296802D" w14:textId="5BFE66E3" w:rsidR="005D53DC" w:rsidRPr="000C1035" w:rsidRDefault="005D53DC" w:rsidP="005D53DC">
      <w:pPr>
        <w:pStyle w:val="Heading3"/>
        <w:numPr>
          <w:ilvl w:val="2"/>
          <w:numId w:val="1"/>
        </w:numPr>
        <w:jc w:val="both"/>
        <w:rPr>
          <w:highlight w:val="yellow"/>
          <w:rPrChange w:id="359" w:author="nahla" w:date="2023-06-10T12:18:00Z">
            <w:rPr/>
          </w:rPrChange>
        </w:rPr>
      </w:pPr>
      <w:bookmarkStart w:id="360" w:name="_Toc137266894"/>
      <w:r w:rsidRPr="000C1035">
        <w:rPr>
          <w:highlight w:val="yellow"/>
          <w:rPrChange w:id="361" w:author="nahla" w:date="2023-06-10T12:18:00Z">
            <w:rPr/>
          </w:rPrChange>
        </w:rPr>
        <w:t>VCNN: “m01.4”</w:t>
      </w:r>
      <w:bookmarkEnd w:id="360"/>
    </w:p>
    <w:p w14:paraId="412520FB" w14:textId="7D17BD7E" w:rsidR="005D53DC" w:rsidRDefault="008F5D38" w:rsidP="005D53DC">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12CD8895" wp14:editId="4BF522F5">
            <wp:extent cx="5311140" cy="2421890"/>
            <wp:effectExtent l="0" t="0" r="3810" b="0"/>
            <wp:docPr id="95599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92839" name=""/>
                    <pic:cNvPicPr/>
                  </pic:nvPicPr>
                  <pic:blipFill>
                    <a:blip r:embed="rId91"/>
                    <a:stretch>
                      <a:fillRect/>
                    </a:stretch>
                  </pic:blipFill>
                  <pic:spPr>
                    <a:xfrm>
                      <a:off x="0" y="0"/>
                      <a:ext cx="5311140" cy="2421890"/>
                    </a:xfrm>
                    <a:prstGeom prst="rect">
                      <a:avLst/>
                    </a:prstGeom>
                  </pic:spPr>
                </pic:pic>
              </a:graphicData>
            </a:graphic>
          </wp:inline>
        </w:drawing>
      </w:r>
    </w:p>
    <w:p w14:paraId="486F14ED" w14:textId="53842980" w:rsidR="005D53DC" w:rsidRPr="00777A19" w:rsidRDefault="005D53DC" w:rsidP="005D53DC">
      <w:pPr>
        <w:pBdr>
          <w:top w:val="nil"/>
          <w:left w:val="nil"/>
          <w:bottom w:val="nil"/>
          <w:right w:val="nil"/>
          <w:between w:val="nil"/>
        </w:pBdr>
        <w:tabs>
          <w:tab w:val="left" w:pos="900"/>
        </w:tabs>
        <w:spacing w:after="240"/>
        <w:ind w:left="567" w:firstLine="0"/>
        <w:jc w:val="center"/>
        <w:rPr>
          <w:color w:val="000000"/>
          <w:sz w:val="18"/>
          <w:szCs w:val="18"/>
        </w:rPr>
      </w:pPr>
      <w:bookmarkStart w:id="362" w:name="_Toc13726698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77</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w:t>
      </w:r>
      <w:r w:rsidR="000F07BE" w:rsidRPr="000F07BE">
        <w:rPr>
          <w:color w:val="000000"/>
          <w:sz w:val="18"/>
          <w:szCs w:val="18"/>
          <w:lang w:val="en-US"/>
        </w:rPr>
        <w:t>.4</w:t>
      </w:r>
      <w:r>
        <w:rPr>
          <w:color w:val="000000"/>
          <w:sz w:val="18"/>
          <w:szCs w:val="18"/>
          <w:lang w:val="en-US"/>
        </w:rPr>
        <w:t xml:space="preserve">” </w:t>
      </w:r>
      <w:r w:rsidR="000C6E2D">
        <w:rPr>
          <w:color w:val="000000"/>
          <w:sz w:val="18"/>
          <w:szCs w:val="18"/>
          <w:lang w:val="en-US"/>
        </w:rPr>
        <w:t>loss: train, validation, and test scores</w:t>
      </w:r>
      <w:r>
        <w:rPr>
          <w:color w:val="000000"/>
          <w:sz w:val="18"/>
          <w:szCs w:val="18"/>
          <w:lang w:val="en-US"/>
        </w:rPr>
        <w:t>.</w:t>
      </w:r>
      <w:bookmarkEnd w:id="362"/>
    </w:p>
    <w:p w14:paraId="35DAD3DB" w14:textId="5DE14FD0" w:rsidR="000C6E2D" w:rsidRDefault="008F5D38" w:rsidP="000C6E2D">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27BFC092" wp14:editId="0CA4BAE0">
            <wp:extent cx="5311140" cy="2444750"/>
            <wp:effectExtent l="0" t="0" r="3810" b="0"/>
            <wp:docPr id="1419538739"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38739" name="Picture 1" descr="A picture containing text, screenshot, diagram, font&#10;&#10;Description automatically generated"/>
                    <pic:cNvPicPr/>
                  </pic:nvPicPr>
                  <pic:blipFill>
                    <a:blip r:embed="rId92"/>
                    <a:stretch>
                      <a:fillRect/>
                    </a:stretch>
                  </pic:blipFill>
                  <pic:spPr>
                    <a:xfrm>
                      <a:off x="0" y="0"/>
                      <a:ext cx="5311140" cy="2444750"/>
                    </a:xfrm>
                    <a:prstGeom prst="rect">
                      <a:avLst/>
                    </a:prstGeom>
                  </pic:spPr>
                </pic:pic>
              </a:graphicData>
            </a:graphic>
          </wp:inline>
        </w:drawing>
      </w:r>
    </w:p>
    <w:p w14:paraId="26FE39E6" w14:textId="016C008E" w:rsidR="000C6E2D" w:rsidRPr="00777A19" w:rsidRDefault="000C6E2D" w:rsidP="000C6E2D">
      <w:pPr>
        <w:pBdr>
          <w:top w:val="nil"/>
          <w:left w:val="nil"/>
          <w:bottom w:val="nil"/>
          <w:right w:val="nil"/>
          <w:between w:val="nil"/>
        </w:pBdr>
        <w:tabs>
          <w:tab w:val="left" w:pos="900"/>
        </w:tabs>
        <w:spacing w:after="240"/>
        <w:ind w:left="567" w:firstLine="0"/>
        <w:jc w:val="center"/>
        <w:rPr>
          <w:color w:val="000000"/>
          <w:sz w:val="18"/>
          <w:szCs w:val="18"/>
        </w:rPr>
      </w:pPr>
      <w:bookmarkStart w:id="363" w:name="_Toc13726698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78</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w:t>
      </w:r>
      <w:r w:rsidRPr="000F07BE">
        <w:rPr>
          <w:color w:val="000000"/>
          <w:sz w:val="18"/>
          <w:szCs w:val="18"/>
          <w:lang w:val="en-US"/>
        </w:rPr>
        <w:t>.4</w:t>
      </w:r>
      <w:r>
        <w:rPr>
          <w:color w:val="000000"/>
          <w:sz w:val="18"/>
          <w:szCs w:val="18"/>
          <w:lang w:val="en-US"/>
        </w:rPr>
        <w:t>” validation f1-scores.</w:t>
      </w:r>
      <w:bookmarkEnd w:id="363"/>
    </w:p>
    <w:p w14:paraId="68829678" w14:textId="75BD2057" w:rsidR="005D53DC" w:rsidRDefault="008F5D38" w:rsidP="005D53DC">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738E9187" wp14:editId="405D1D8E">
            <wp:extent cx="5311140" cy="2628900"/>
            <wp:effectExtent l="0" t="0" r="3810" b="0"/>
            <wp:docPr id="1207889743" name="Picture 1"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89743" name="Picture 1" descr="A picture containing text, screenshot, colorfulness, diagram&#10;&#10;Description automatically generated"/>
                    <pic:cNvPicPr/>
                  </pic:nvPicPr>
                  <pic:blipFill>
                    <a:blip r:embed="rId93"/>
                    <a:stretch>
                      <a:fillRect/>
                    </a:stretch>
                  </pic:blipFill>
                  <pic:spPr>
                    <a:xfrm>
                      <a:off x="0" y="0"/>
                      <a:ext cx="5311140" cy="2628900"/>
                    </a:xfrm>
                    <a:prstGeom prst="rect">
                      <a:avLst/>
                    </a:prstGeom>
                  </pic:spPr>
                </pic:pic>
              </a:graphicData>
            </a:graphic>
          </wp:inline>
        </w:drawing>
      </w:r>
    </w:p>
    <w:p w14:paraId="6D0A4AEE" w14:textId="62BC624E" w:rsidR="005D53DC" w:rsidRDefault="005D53DC" w:rsidP="005D53DC">
      <w:pPr>
        <w:pBdr>
          <w:top w:val="nil"/>
          <w:left w:val="nil"/>
          <w:bottom w:val="nil"/>
          <w:right w:val="nil"/>
          <w:between w:val="nil"/>
        </w:pBdr>
        <w:tabs>
          <w:tab w:val="left" w:pos="900"/>
        </w:tabs>
        <w:spacing w:after="240"/>
        <w:ind w:left="567" w:firstLine="0"/>
        <w:jc w:val="center"/>
        <w:rPr>
          <w:color w:val="000000"/>
          <w:sz w:val="18"/>
          <w:szCs w:val="18"/>
          <w:lang w:val="en-US"/>
        </w:rPr>
      </w:pPr>
      <w:bookmarkStart w:id="364" w:name="_Toc13726699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79</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w:t>
      </w:r>
      <w:r w:rsidR="000F07BE" w:rsidRPr="000F07BE">
        <w:rPr>
          <w:color w:val="000000"/>
          <w:sz w:val="18"/>
          <w:szCs w:val="18"/>
          <w:lang w:val="en-US"/>
        </w:rPr>
        <w:t>.4</w:t>
      </w:r>
      <w:r>
        <w:rPr>
          <w:color w:val="000000"/>
          <w:sz w:val="18"/>
          <w:szCs w:val="18"/>
          <w:lang w:val="en-US"/>
        </w:rPr>
        <w:t>” test f1-scores.</w:t>
      </w:r>
      <w:bookmarkEnd w:id="364"/>
    </w:p>
    <w:p w14:paraId="6B1152C7" w14:textId="5C226D6E" w:rsidR="00B456B2" w:rsidRDefault="002E2E45" w:rsidP="00B456B2">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2FCD0581" wp14:editId="6DFB1B44">
            <wp:extent cx="5311140" cy="2626995"/>
            <wp:effectExtent l="0" t="0" r="3810" b="1905"/>
            <wp:docPr id="155103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32935" name=""/>
                    <pic:cNvPicPr/>
                  </pic:nvPicPr>
                  <pic:blipFill>
                    <a:blip r:embed="rId94"/>
                    <a:stretch>
                      <a:fillRect/>
                    </a:stretch>
                  </pic:blipFill>
                  <pic:spPr>
                    <a:xfrm>
                      <a:off x="0" y="0"/>
                      <a:ext cx="5311140" cy="2626995"/>
                    </a:xfrm>
                    <a:prstGeom prst="rect">
                      <a:avLst/>
                    </a:prstGeom>
                  </pic:spPr>
                </pic:pic>
              </a:graphicData>
            </a:graphic>
          </wp:inline>
        </w:drawing>
      </w:r>
    </w:p>
    <w:p w14:paraId="25CFBFBC" w14:textId="770F5475" w:rsidR="00BA05BA" w:rsidRPr="005E7B6C" w:rsidRDefault="00B456B2" w:rsidP="005E7B6C">
      <w:pPr>
        <w:pBdr>
          <w:top w:val="nil"/>
          <w:left w:val="nil"/>
          <w:bottom w:val="nil"/>
          <w:right w:val="nil"/>
          <w:between w:val="nil"/>
        </w:pBdr>
        <w:tabs>
          <w:tab w:val="left" w:pos="900"/>
        </w:tabs>
        <w:spacing w:after="240"/>
        <w:ind w:left="567" w:firstLine="0"/>
        <w:jc w:val="center"/>
        <w:rPr>
          <w:color w:val="000000"/>
          <w:sz w:val="18"/>
          <w:szCs w:val="18"/>
          <w:lang w:val="en-US"/>
        </w:rPr>
      </w:pPr>
      <w:bookmarkStart w:id="365" w:name="_Toc13726699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80</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“m01.4” test set’s normalized confusion matrix.</w:t>
      </w:r>
      <w:bookmarkEnd w:id="365"/>
    </w:p>
    <w:p w14:paraId="2C763693" w14:textId="07541C71" w:rsidR="00821B9D" w:rsidRPr="000C1035" w:rsidRDefault="00821B9D" w:rsidP="00821B9D">
      <w:pPr>
        <w:pStyle w:val="Heading3"/>
        <w:numPr>
          <w:ilvl w:val="2"/>
          <w:numId w:val="1"/>
        </w:numPr>
        <w:jc w:val="both"/>
        <w:rPr>
          <w:highlight w:val="yellow"/>
          <w:rPrChange w:id="366" w:author="nahla" w:date="2023-06-10T12:18:00Z">
            <w:rPr/>
          </w:rPrChange>
        </w:rPr>
      </w:pPr>
      <w:bookmarkStart w:id="367" w:name="_Toc137266895"/>
      <w:r w:rsidRPr="000C1035">
        <w:rPr>
          <w:highlight w:val="yellow"/>
          <w:rPrChange w:id="368" w:author="nahla" w:date="2023-06-10T12:18:00Z">
            <w:rPr/>
          </w:rPrChange>
        </w:rPr>
        <w:lastRenderedPageBreak/>
        <w:t>VCNN: “m01.6”</w:t>
      </w:r>
      <w:r w:rsidR="00502AFB" w:rsidRPr="000C1035">
        <w:rPr>
          <w:highlight w:val="yellow"/>
          <w:rPrChange w:id="369" w:author="nahla" w:date="2023-06-10T12:18:00Z">
            <w:rPr/>
          </w:rPrChange>
        </w:rPr>
        <w:t xml:space="preserve"> on </w:t>
      </w:r>
      <w:r w:rsidR="00681440" w:rsidRPr="000C1035">
        <w:rPr>
          <w:highlight w:val="yellow"/>
          <w:rPrChange w:id="370" w:author="nahla" w:date="2023-06-10T12:18:00Z">
            <w:rPr/>
          </w:rPrChange>
        </w:rPr>
        <w:t>“v1.1” dataset</w:t>
      </w:r>
      <w:bookmarkEnd w:id="367"/>
    </w:p>
    <w:p w14:paraId="4E18652A" w14:textId="794D5112" w:rsidR="00821B9D" w:rsidRDefault="00211778" w:rsidP="00821B9D">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262C1D92" wp14:editId="07FBE92F">
            <wp:extent cx="5311140" cy="2381250"/>
            <wp:effectExtent l="0" t="0" r="3810" b="0"/>
            <wp:docPr id="158484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44130" name=""/>
                    <pic:cNvPicPr/>
                  </pic:nvPicPr>
                  <pic:blipFill>
                    <a:blip r:embed="rId95"/>
                    <a:stretch>
                      <a:fillRect/>
                    </a:stretch>
                  </pic:blipFill>
                  <pic:spPr>
                    <a:xfrm>
                      <a:off x="0" y="0"/>
                      <a:ext cx="5311140" cy="2381250"/>
                    </a:xfrm>
                    <a:prstGeom prst="rect">
                      <a:avLst/>
                    </a:prstGeom>
                  </pic:spPr>
                </pic:pic>
              </a:graphicData>
            </a:graphic>
          </wp:inline>
        </w:drawing>
      </w:r>
    </w:p>
    <w:p w14:paraId="18EDEC34" w14:textId="72FAA960" w:rsidR="00821B9D" w:rsidRPr="00777A19" w:rsidRDefault="00821B9D" w:rsidP="00821B9D">
      <w:pPr>
        <w:pBdr>
          <w:top w:val="nil"/>
          <w:left w:val="nil"/>
          <w:bottom w:val="nil"/>
          <w:right w:val="nil"/>
          <w:between w:val="nil"/>
        </w:pBdr>
        <w:tabs>
          <w:tab w:val="left" w:pos="900"/>
        </w:tabs>
        <w:spacing w:after="240"/>
        <w:ind w:left="567" w:firstLine="0"/>
        <w:jc w:val="center"/>
        <w:rPr>
          <w:color w:val="000000"/>
          <w:sz w:val="18"/>
          <w:szCs w:val="18"/>
        </w:rPr>
      </w:pPr>
      <w:bookmarkStart w:id="371" w:name="_Toc13726699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81</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w:t>
      </w:r>
      <w:r w:rsidR="000F07BE">
        <w:rPr>
          <w:color w:val="000000"/>
          <w:sz w:val="18"/>
          <w:szCs w:val="18"/>
          <w:lang w:val="en-US"/>
        </w:rPr>
        <w:t>.6</w:t>
      </w:r>
      <w:r>
        <w:rPr>
          <w:color w:val="000000"/>
          <w:sz w:val="18"/>
          <w:szCs w:val="18"/>
          <w:lang w:val="en-US"/>
        </w:rPr>
        <w:t>” loss: train, validation, and test scores.</w:t>
      </w:r>
      <w:bookmarkEnd w:id="371"/>
    </w:p>
    <w:p w14:paraId="2B5F0F5F" w14:textId="4266D419" w:rsidR="00762416" w:rsidRDefault="00762416" w:rsidP="00762416">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7DE39D24" wp14:editId="601F4F23">
            <wp:extent cx="5311140" cy="2509520"/>
            <wp:effectExtent l="0" t="0" r="3810" b="5080"/>
            <wp:docPr id="142526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8705" name=""/>
                    <pic:cNvPicPr/>
                  </pic:nvPicPr>
                  <pic:blipFill>
                    <a:blip r:embed="rId96"/>
                    <a:stretch>
                      <a:fillRect/>
                    </a:stretch>
                  </pic:blipFill>
                  <pic:spPr>
                    <a:xfrm>
                      <a:off x="0" y="0"/>
                      <a:ext cx="5311140" cy="2509520"/>
                    </a:xfrm>
                    <a:prstGeom prst="rect">
                      <a:avLst/>
                    </a:prstGeom>
                  </pic:spPr>
                </pic:pic>
              </a:graphicData>
            </a:graphic>
          </wp:inline>
        </w:drawing>
      </w:r>
    </w:p>
    <w:p w14:paraId="78DD75B7" w14:textId="0032650A" w:rsidR="00762416" w:rsidRPr="00777A19" w:rsidRDefault="00762416" w:rsidP="00762416">
      <w:pPr>
        <w:pBdr>
          <w:top w:val="nil"/>
          <w:left w:val="nil"/>
          <w:bottom w:val="nil"/>
          <w:right w:val="nil"/>
          <w:between w:val="nil"/>
        </w:pBdr>
        <w:tabs>
          <w:tab w:val="left" w:pos="900"/>
        </w:tabs>
        <w:spacing w:after="240"/>
        <w:ind w:left="567" w:firstLine="0"/>
        <w:jc w:val="center"/>
        <w:rPr>
          <w:color w:val="000000"/>
          <w:sz w:val="18"/>
          <w:szCs w:val="18"/>
        </w:rPr>
      </w:pPr>
      <w:bookmarkStart w:id="372" w:name="_Ref137235562"/>
      <w:bookmarkStart w:id="373" w:name="_Toc13726699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82</w:t>
      </w:r>
      <w:r w:rsidRPr="00B13FF1">
        <w:rPr>
          <w:color w:val="000000"/>
          <w:sz w:val="18"/>
          <w:szCs w:val="18"/>
        </w:rPr>
        <w:fldChar w:fldCharType="end"/>
      </w:r>
      <w:bookmarkEnd w:id="372"/>
      <w:r w:rsidRPr="00B13FF1">
        <w:rPr>
          <w:color w:val="000000"/>
          <w:sz w:val="18"/>
          <w:szCs w:val="18"/>
          <w:lang w:val="en-US"/>
        </w:rPr>
        <w:t>.</w:t>
      </w:r>
      <w:r>
        <w:rPr>
          <w:color w:val="000000"/>
          <w:sz w:val="18"/>
          <w:szCs w:val="18"/>
          <w:lang w:val="en-US"/>
        </w:rPr>
        <w:t xml:space="preserve"> “m01.6” training f1-scores.</w:t>
      </w:r>
      <w:bookmarkEnd w:id="373"/>
    </w:p>
    <w:p w14:paraId="669A9F8C" w14:textId="79C6141D" w:rsidR="00821B9D" w:rsidRDefault="009F16A5" w:rsidP="00821B9D">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3EFE8BBB" wp14:editId="038A3907">
            <wp:extent cx="5311140" cy="2392680"/>
            <wp:effectExtent l="0" t="0" r="3810" b="7620"/>
            <wp:docPr id="231889217"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89217" name="Picture 1" descr="A picture containing text, screenshot, line, diagram&#10;&#10;Description automatically generated"/>
                    <pic:cNvPicPr/>
                  </pic:nvPicPr>
                  <pic:blipFill>
                    <a:blip r:embed="rId97"/>
                    <a:stretch>
                      <a:fillRect/>
                    </a:stretch>
                  </pic:blipFill>
                  <pic:spPr>
                    <a:xfrm>
                      <a:off x="0" y="0"/>
                      <a:ext cx="5311140" cy="2392680"/>
                    </a:xfrm>
                    <a:prstGeom prst="rect">
                      <a:avLst/>
                    </a:prstGeom>
                  </pic:spPr>
                </pic:pic>
              </a:graphicData>
            </a:graphic>
          </wp:inline>
        </w:drawing>
      </w:r>
    </w:p>
    <w:p w14:paraId="54E7AE53" w14:textId="53BE3CFE" w:rsidR="00821B9D" w:rsidRPr="00777A19" w:rsidRDefault="00821B9D" w:rsidP="00821B9D">
      <w:pPr>
        <w:pBdr>
          <w:top w:val="nil"/>
          <w:left w:val="nil"/>
          <w:bottom w:val="nil"/>
          <w:right w:val="nil"/>
          <w:between w:val="nil"/>
        </w:pBdr>
        <w:tabs>
          <w:tab w:val="left" w:pos="900"/>
        </w:tabs>
        <w:spacing w:after="240"/>
        <w:ind w:left="567" w:firstLine="0"/>
        <w:jc w:val="center"/>
        <w:rPr>
          <w:color w:val="000000"/>
          <w:sz w:val="18"/>
          <w:szCs w:val="18"/>
        </w:rPr>
      </w:pPr>
      <w:bookmarkStart w:id="374" w:name="_Ref137235570"/>
      <w:bookmarkStart w:id="375" w:name="_Toc13726699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83</w:t>
      </w:r>
      <w:r w:rsidRPr="00B13FF1">
        <w:rPr>
          <w:color w:val="000000"/>
          <w:sz w:val="18"/>
          <w:szCs w:val="18"/>
        </w:rPr>
        <w:fldChar w:fldCharType="end"/>
      </w:r>
      <w:bookmarkEnd w:id="374"/>
      <w:r w:rsidRPr="00B13FF1">
        <w:rPr>
          <w:color w:val="000000"/>
          <w:sz w:val="18"/>
          <w:szCs w:val="18"/>
          <w:lang w:val="en-US"/>
        </w:rPr>
        <w:t>.</w:t>
      </w:r>
      <w:r>
        <w:rPr>
          <w:color w:val="000000"/>
          <w:sz w:val="18"/>
          <w:szCs w:val="18"/>
          <w:lang w:val="en-US"/>
        </w:rPr>
        <w:t xml:space="preserve"> “m01</w:t>
      </w:r>
      <w:r w:rsidR="000F07BE">
        <w:rPr>
          <w:color w:val="000000"/>
          <w:sz w:val="18"/>
          <w:szCs w:val="18"/>
          <w:lang w:val="en-US"/>
        </w:rPr>
        <w:t>.6</w:t>
      </w:r>
      <w:r>
        <w:rPr>
          <w:color w:val="000000"/>
          <w:sz w:val="18"/>
          <w:szCs w:val="18"/>
          <w:lang w:val="en-US"/>
        </w:rPr>
        <w:t>” validation f1-scores.</w:t>
      </w:r>
      <w:bookmarkEnd w:id="375"/>
    </w:p>
    <w:p w14:paraId="571798A4" w14:textId="5982CF65" w:rsidR="00821B9D" w:rsidRDefault="009F16A5" w:rsidP="00821B9D">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0A5B2AAB" wp14:editId="2BD57C7D">
            <wp:extent cx="5311140" cy="2591435"/>
            <wp:effectExtent l="0" t="0" r="3810" b="0"/>
            <wp:docPr id="1609182766" name="Picture 1"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82766" name="Picture 1" descr="A picture containing text, screenshot, colorfulness, diagram&#10;&#10;Description automatically generated"/>
                    <pic:cNvPicPr/>
                  </pic:nvPicPr>
                  <pic:blipFill>
                    <a:blip r:embed="rId98"/>
                    <a:stretch>
                      <a:fillRect/>
                    </a:stretch>
                  </pic:blipFill>
                  <pic:spPr>
                    <a:xfrm>
                      <a:off x="0" y="0"/>
                      <a:ext cx="5311140" cy="2591435"/>
                    </a:xfrm>
                    <a:prstGeom prst="rect">
                      <a:avLst/>
                    </a:prstGeom>
                  </pic:spPr>
                </pic:pic>
              </a:graphicData>
            </a:graphic>
          </wp:inline>
        </w:drawing>
      </w:r>
    </w:p>
    <w:p w14:paraId="3F47BA66" w14:textId="42329F96" w:rsidR="00821B9D" w:rsidRDefault="00821B9D" w:rsidP="00821B9D">
      <w:pPr>
        <w:pBdr>
          <w:top w:val="nil"/>
          <w:left w:val="nil"/>
          <w:bottom w:val="nil"/>
          <w:right w:val="nil"/>
          <w:between w:val="nil"/>
        </w:pBdr>
        <w:tabs>
          <w:tab w:val="left" w:pos="900"/>
        </w:tabs>
        <w:spacing w:after="240"/>
        <w:ind w:left="567" w:firstLine="0"/>
        <w:jc w:val="center"/>
        <w:rPr>
          <w:color w:val="000000"/>
          <w:sz w:val="18"/>
          <w:szCs w:val="18"/>
          <w:lang w:val="en-US"/>
        </w:rPr>
      </w:pPr>
      <w:bookmarkStart w:id="376" w:name="_Toc13726699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84</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w:t>
      </w:r>
      <w:r w:rsidR="000F07BE">
        <w:rPr>
          <w:color w:val="000000"/>
          <w:sz w:val="18"/>
          <w:szCs w:val="18"/>
          <w:lang w:val="en-US"/>
        </w:rPr>
        <w:t>.6</w:t>
      </w:r>
      <w:r>
        <w:rPr>
          <w:color w:val="000000"/>
          <w:sz w:val="18"/>
          <w:szCs w:val="18"/>
          <w:lang w:val="en-US"/>
        </w:rPr>
        <w:t>” test f1-scores.</w:t>
      </w:r>
      <w:bookmarkEnd w:id="376"/>
    </w:p>
    <w:p w14:paraId="2CD3E4C1" w14:textId="064FEB2C" w:rsidR="00B456B2" w:rsidRDefault="00F6287D" w:rsidP="00B456B2">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42FDA630" wp14:editId="05FB625A">
            <wp:extent cx="5311140" cy="2719705"/>
            <wp:effectExtent l="0" t="0" r="3810" b="4445"/>
            <wp:docPr id="82550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07961" name=""/>
                    <pic:cNvPicPr/>
                  </pic:nvPicPr>
                  <pic:blipFill>
                    <a:blip r:embed="rId99"/>
                    <a:stretch>
                      <a:fillRect/>
                    </a:stretch>
                  </pic:blipFill>
                  <pic:spPr>
                    <a:xfrm>
                      <a:off x="0" y="0"/>
                      <a:ext cx="5311140" cy="2719705"/>
                    </a:xfrm>
                    <a:prstGeom prst="rect">
                      <a:avLst/>
                    </a:prstGeom>
                  </pic:spPr>
                </pic:pic>
              </a:graphicData>
            </a:graphic>
          </wp:inline>
        </w:drawing>
      </w:r>
    </w:p>
    <w:p w14:paraId="46B51ADA" w14:textId="35D75F90" w:rsidR="00B456B2" w:rsidRDefault="00B456B2" w:rsidP="00B456B2">
      <w:pPr>
        <w:pBdr>
          <w:top w:val="nil"/>
          <w:left w:val="nil"/>
          <w:bottom w:val="nil"/>
          <w:right w:val="nil"/>
          <w:between w:val="nil"/>
        </w:pBdr>
        <w:tabs>
          <w:tab w:val="left" w:pos="900"/>
        </w:tabs>
        <w:spacing w:after="240"/>
        <w:ind w:left="567" w:firstLine="0"/>
        <w:jc w:val="center"/>
        <w:rPr>
          <w:color w:val="000000"/>
          <w:sz w:val="18"/>
          <w:szCs w:val="18"/>
          <w:lang w:val="en-US"/>
        </w:rPr>
      </w:pPr>
      <w:bookmarkStart w:id="377" w:name="_Toc13726699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85</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“m01</w:t>
      </w:r>
      <w:r w:rsidR="00237EA4">
        <w:rPr>
          <w:color w:val="000000"/>
          <w:sz w:val="18"/>
          <w:szCs w:val="18"/>
          <w:lang w:val="en-US"/>
        </w:rPr>
        <w:t>.6</w:t>
      </w:r>
      <w:r>
        <w:rPr>
          <w:color w:val="000000"/>
          <w:sz w:val="18"/>
          <w:szCs w:val="18"/>
          <w:lang w:val="en-US"/>
        </w:rPr>
        <w:t>” test set’s normalized confusion matrix.</w:t>
      </w:r>
      <w:bookmarkEnd w:id="377"/>
    </w:p>
    <w:p w14:paraId="4C61BEBD" w14:textId="172729F7" w:rsidR="005D53DC" w:rsidRPr="000C1035" w:rsidRDefault="005D53DC" w:rsidP="005D53DC">
      <w:pPr>
        <w:pStyle w:val="Heading3"/>
        <w:numPr>
          <w:ilvl w:val="2"/>
          <w:numId w:val="1"/>
        </w:numPr>
        <w:jc w:val="both"/>
        <w:rPr>
          <w:highlight w:val="yellow"/>
          <w:rPrChange w:id="378" w:author="nahla" w:date="2023-06-10T12:18:00Z">
            <w:rPr/>
          </w:rPrChange>
        </w:rPr>
      </w:pPr>
      <w:bookmarkStart w:id="379" w:name="_Toc137266896"/>
      <w:r w:rsidRPr="000C1035">
        <w:rPr>
          <w:highlight w:val="yellow"/>
          <w:rPrChange w:id="380" w:author="nahla" w:date="2023-06-10T12:18:00Z">
            <w:rPr/>
          </w:rPrChange>
        </w:rPr>
        <w:lastRenderedPageBreak/>
        <w:t>MCNN: “m02”</w:t>
      </w:r>
      <w:bookmarkEnd w:id="379"/>
    </w:p>
    <w:p w14:paraId="5CDF2C6E" w14:textId="70DC8392" w:rsidR="005D53DC" w:rsidRDefault="00440392" w:rsidP="005D53DC">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56B073AB" wp14:editId="56FB2702">
            <wp:extent cx="5311140" cy="2363470"/>
            <wp:effectExtent l="0" t="0" r="3810" b="0"/>
            <wp:docPr id="84590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03907" name=""/>
                    <pic:cNvPicPr/>
                  </pic:nvPicPr>
                  <pic:blipFill>
                    <a:blip r:embed="rId100"/>
                    <a:stretch>
                      <a:fillRect/>
                    </a:stretch>
                  </pic:blipFill>
                  <pic:spPr>
                    <a:xfrm>
                      <a:off x="0" y="0"/>
                      <a:ext cx="5311140" cy="2363470"/>
                    </a:xfrm>
                    <a:prstGeom prst="rect">
                      <a:avLst/>
                    </a:prstGeom>
                  </pic:spPr>
                </pic:pic>
              </a:graphicData>
            </a:graphic>
          </wp:inline>
        </w:drawing>
      </w:r>
    </w:p>
    <w:p w14:paraId="78B854A5" w14:textId="6F8EA39C" w:rsidR="005D53DC" w:rsidRPr="00777A19" w:rsidRDefault="005D53DC" w:rsidP="005D53DC">
      <w:pPr>
        <w:pBdr>
          <w:top w:val="nil"/>
          <w:left w:val="nil"/>
          <w:bottom w:val="nil"/>
          <w:right w:val="nil"/>
          <w:between w:val="nil"/>
        </w:pBdr>
        <w:tabs>
          <w:tab w:val="left" w:pos="900"/>
        </w:tabs>
        <w:spacing w:after="240"/>
        <w:ind w:left="567" w:firstLine="0"/>
        <w:jc w:val="center"/>
        <w:rPr>
          <w:color w:val="000000"/>
          <w:sz w:val="18"/>
          <w:szCs w:val="18"/>
        </w:rPr>
      </w:pPr>
      <w:bookmarkStart w:id="381" w:name="_Toc13726699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86</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 loss: train, validation, and test scores.</w:t>
      </w:r>
      <w:bookmarkEnd w:id="381"/>
    </w:p>
    <w:p w14:paraId="5294323B" w14:textId="47DFF559" w:rsidR="005D53DC" w:rsidRDefault="00601142" w:rsidP="005D53DC">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75D4306B" wp14:editId="28EAEB4C">
            <wp:extent cx="5311140" cy="2378075"/>
            <wp:effectExtent l="0" t="0" r="3810" b="3175"/>
            <wp:docPr id="69373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3311" name=""/>
                    <pic:cNvPicPr/>
                  </pic:nvPicPr>
                  <pic:blipFill>
                    <a:blip r:embed="rId101"/>
                    <a:stretch>
                      <a:fillRect/>
                    </a:stretch>
                  </pic:blipFill>
                  <pic:spPr>
                    <a:xfrm>
                      <a:off x="0" y="0"/>
                      <a:ext cx="5311140" cy="2378075"/>
                    </a:xfrm>
                    <a:prstGeom prst="rect">
                      <a:avLst/>
                    </a:prstGeom>
                  </pic:spPr>
                </pic:pic>
              </a:graphicData>
            </a:graphic>
          </wp:inline>
        </w:drawing>
      </w:r>
    </w:p>
    <w:p w14:paraId="1A57D7AE" w14:textId="33120AF3" w:rsidR="005D53DC" w:rsidRPr="00777A19" w:rsidRDefault="005D53DC" w:rsidP="005D53DC">
      <w:pPr>
        <w:pBdr>
          <w:top w:val="nil"/>
          <w:left w:val="nil"/>
          <w:bottom w:val="nil"/>
          <w:right w:val="nil"/>
          <w:between w:val="nil"/>
        </w:pBdr>
        <w:tabs>
          <w:tab w:val="left" w:pos="900"/>
        </w:tabs>
        <w:spacing w:after="240"/>
        <w:ind w:left="567" w:firstLine="0"/>
        <w:jc w:val="center"/>
        <w:rPr>
          <w:color w:val="000000"/>
          <w:sz w:val="18"/>
          <w:szCs w:val="18"/>
        </w:rPr>
      </w:pPr>
      <w:bookmarkStart w:id="382" w:name="_Ref137237082"/>
      <w:bookmarkStart w:id="383" w:name="_Toc13726699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87</w:t>
      </w:r>
      <w:r w:rsidRPr="00B13FF1">
        <w:rPr>
          <w:color w:val="000000"/>
          <w:sz w:val="18"/>
          <w:szCs w:val="18"/>
        </w:rPr>
        <w:fldChar w:fldCharType="end"/>
      </w:r>
      <w:bookmarkEnd w:id="382"/>
      <w:r w:rsidRPr="00B13FF1">
        <w:rPr>
          <w:color w:val="000000"/>
          <w:sz w:val="18"/>
          <w:szCs w:val="18"/>
          <w:lang w:val="en-US"/>
        </w:rPr>
        <w:t>.</w:t>
      </w:r>
      <w:r>
        <w:rPr>
          <w:color w:val="000000"/>
          <w:sz w:val="18"/>
          <w:szCs w:val="18"/>
          <w:lang w:val="en-US"/>
        </w:rPr>
        <w:t xml:space="preserve"> “m02” validation f1-scores.</w:t>
      </w:r>
      <w:bookmarkEnd w:id="383"/>
    </w:p>
    <w:p w14:paraId="36F9E44F" w14:textId="758E5E91" w:rsidR="005D53DC" w:rsidRDefault="00601142" w:rsidP="005D53DC">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71CEC860" wp14:editId="42326905">
            <wp:extent cx="5311140" cy="2546985"/>
            <wp:effectExtent l="0" t="0" r="3810" b="5715"/>
            <wp:docPr id="199829757" name="Picture 1"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9757" name="Picture 1" descr="A picture containing text, screenshot, colorfulness, diagram&#10;&#10;Description automatically generated"/>
                    <pic:cNvPicPr/>
                  </pic:nvPicPr>
                  <pic:blipFill>
                    <a:blip r:embed="rId102"/>
                    <a:stretch>
                      <a:fillRect/>
                    </a:stretch>
                  </pic:blipFill>
                  <pic:spPr>
                    <a:xfrm>
                      <a:off x="0" y="0"/>
                      <a:ext cx="5311140" cy="2546985"/>
                    </a:xfrm>
                    <a:prstGeom prst="rect">
                      <a:avLst/>
                    </a:prstGeom>
                  </pic:spPr>
                </pic:pic>
              </a:graphicData>
            </a:graphic>
          </wp:inline>
        </w:drawing>
      </w:r>
    </w:p>
    <w:p w14:paraId="2BB88A16" w14:textId="51659E00" w:rsidR="005D53DC" w:rsidRDefault="005D53DC" w:rsidP="005D53DC">
      <w:pPr>
        <w:pBdr>
          <w:top w:val="nil"/>
          <w:left w:val="nil"/>
          <w:bottom w:val="nil"/>
          <w:right w:val="nil"/>
          <w:between w:val="nil"/>
        </w:pBdr>
        <w:tabs>
          <w:tab w:val="left" w:pos="900"/>
        </w:tabs>
        <w:spacing w:after="240"/>
        <w:ind w:left="567" w:firstLine="0"/>
        <w:jc w:val="center"/>
        <w:rPr>
          <w:color w:val="000000"/>
          <w:sz w:val="18"/>
          <w:szCs w:val="18"/>
          <w:lang w:val="en-US"/>
        </w:rPr>
      </w:pPr>
      <w:bookmarkStart w:id="384" w:name="_Toc13726699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88</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 test f1-scores.</w:t>
      </w:r>
      <w:bookmarkEnd w:id="384"/>
    </w:p>
    <w:p w14:paraId="72C69F67" w14:textId="6BD16D30" w:rsidR="00237EA4" w:rsidRDefault="00891642" w:rsidP="00237EA4">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5C56BB6E" wp14:editId="16822CA2">
            <wp:extent cx="5311140" cy="2626360"/>
            <wp:effectExtent l="0" t="0" r="3810" b="2540"/>
            <wp:docPr id="7686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7853" name=""/>
                    <pic:cNvPicPr/>
                  </pic:nvPicPr>
                  <pic:blipFill>
                    <a:blip r:embed="rId103"/>
                    <a:stretch>
                      <a:fillRect/>
                    </a:stretch>
                  </pic:blipFill>
                  <pic:spPr>
                    <a:xfrm>
                      <a:off x="0" y="0"/>
                      <a:ext cx="5311140" cy="2626360"/>
                    </a:xfrm>
                    <a:prstGeom prst="rect">
                      <a:avLst/>
                    </a:prstGeom>
                  </pic:spPr>
                </pic:pic>
              </a:graphicData>
            </a:graphic>
          </wp:inline>
        </w:drawing>
      </w:r>
    </w:p>
    <w:p w14:paraId="32D6BABC" w14:textId="3891BBC2" w:rsidR="00237EA4" w:rsidRPr="00A176F1" w:rsidRDefault="00237EA4" w:rsidP="00237EA4">
      <w:pPr>
        <w:pBdr>
          <w:top w:val="nil"/>
          <w:left w:val="nil"/>
          <w:bottom w:val="nil"/>
          <w:right w:val="nil"/>
          <w:between w:val="nil"/>
        </w:pBdr>
        <w:tabs>
          <w:tab w:val="left" w:pos="900"/>
        </w:tabs>
        <w:spacing w:after="240"/>
        <w:ind w:left="567" w:firstLine="0"/>
        <w:jc w:val="center"/>
        <w:rPr>
          <w:color w:val="000000"/>
          <w:sz w:val="18"/>
          <w:szCs w:val="18"/>
          <w:lang w:val="en-US"/>
        </w:rPr>
      </w:pPr>
      <w:bookmarkStart w:id="385" w:name="_Toc13726700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89</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 test set’s normalized confusion matrix.</w:t>
      </w:r>
      <w:bookmarkEnd w:id="385"/>
    </w:p>
    <w:p w14:paraId="53472760" w14:textId="6E8B616E" w:rsidR="005D53DC" w:rsidRPr="000C1035" w:rsidRDefault="005D53DC" w:rsidP="005D53DC">
      <w:pPr>
        <w:pStyle w:val="Heading3"/>
        <w:numPr>
          <w:ilvl w:val="2"/>
          <w:numId w:val="1"/>
        </w:numPr>
        <w:jc w:val="both"/>
        <w:rPr>
          <w:highlight w:val="yellow"/>
          <w:rPrChange w:id="386" w:author="nahla" w:date="2023-06-10T12:18:00Z">
            <w:rPr/>
          </w:rPrChange>
        </w:rPr>
      </w:pPr>
      <w:bookmarkStart w:id="387" w:name="_Toc137266897"/>
      <w:r w:rsidRPr="000C1035">
        <w:rPr>
          <w:highlight w:val="yellow"/>
          <w:rPrChange w:id="388" w:author="nahla" w:date="2023-06-10T12:18:00Z">
            <w:rPr/>
          </w:rPrChange>
        </w:rPr>
        <w:t>MCNN: “m02.1”</w:t>
      </w:r>
      <w:bookmarkEnd w:id="387"/>
    </w:p>
    <w:p w14:paraId="6BBE8263" w14:textId="15FE9C42" w:rsidR="005D53DC" w:rsidRDefault="0084036A" w:rsidP="005D53DC">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63BD3E81" wp14:editId="1C75DE09">
            <wp:extent cx="5311140" cy="2357120"/>
            <wp:effectExtent l="0" t="0" r="3810" b="5080"/>
            <wp:docPr id="319807995" name="Picture 1"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07995" name="Picture 1" descr="A picture containing text, plot, line, diagram&#10;&#10;Description automatically generated"/>
                    <pic:cNvPicPr/>
                  </pic:nvPicPr>
                  <pic:blipFill>
                    <a:blip r:embed="rId104"/>
                    <a:stretch>
                      <a:fillRect/>
                    </a:stretch>
                  </pic:blipFill>
                  <pic:spPr>
                    <a:xfrm>
                      <a:off x="0" y="0"/>
                      <a:ext cx="5311140" cy="2357120"/>
                    </a:xfrm>
                    <a:prstGeom prst="rect">
                      <a:avLst/>
                    </a:prstGeom>
                  </pic:spPr>
                </pic:pic>
              </a:graphicData>
            </a:graphic>
          </wp:inline>
        </w:drawing>
      </w:r>
    </w:p>
    <w:p w14:paraId="069CFB1E" w14:textId="38BF31F2" w:rsidR="005D53DC" w:rsidRPr="00777A19" w:rsidRDefault="005D53DC" w:rsidP="005D53DC">
      <w:pPr>
        <w:pBdr>
          <w:top w:val="nil"/>
          <w:left w:val="nil"/>
          <w:bottom w:val="nil"/>
          <w:right w:val="nil"/>
          <w:between w:val="nil"/>
        </w:pBdr>
        <w:tabs>
          <w:tab w:val="left" w:pos="900"/>
        </w:tabs>
        <w:spacing w:after="240"/>
        <w:ind w:left="567" w:firstLine="0"/>
        <w:jc w:val="center"/>
        <w:rPr>
          <w:color w:val="000000"/>
          <w:sz w:val="18"/>
          <w:szCs w:val="18"/>
        </w:rPr>
      </w:pPr>
      <w:bookmarkStart w:id="389" w:name="_Toc13726700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90</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“m02.1” loss: train, validation, and test scores</w:t>
      </w:r>
      <w:r w:rsidR="00344C0E">
        <w:rPr>
          <w:color w:val="000000"/>
          <w:sz w:val="18"/>
          <w:szCs w:val="18"/>
          <w:lang w:val="en-US"/>
        </w:rPr>
        <w:t>.</w:t>
      </w:r>
      <w:bookmarkEnd w:id="389"/>
    </w:p>
    <w:p w14:paraId="4F5A57C8" w14:textId="4B665CF9" w:rsidR="005D53DC" w:rsidRDefault="00595872" w:rsidP="005D53DC">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310988F6" wp14:editId="54C468E8">
            <wp:extent cx="5311140" cy="2396490"/>
            <wp:effectExtent l="0" t="0" r="3810" b="3810"/>
            <wp:docPr id="1036924957"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24957" name="Picture 1" descr="A picture containing text, screenshot, plot, line&#10;&#10;Description automatically generated"/>
                    <pic:cNvPicPr/>
                  </pic:nvPicPr>
                  <pic:blipFill>
                    <a:blip r:embed="rId105"/>
                    <a:stretch>
                      <a:fillRect/>
                    </a:stretch>
                  </pic:blipFill>
                  <pic:spPr>
                    <a:xfrm>
                      <a:off x="0" y="0"/>
                      <a:ext cx="5311140" cy="2396490"/>
                    </a:xfrm>
                    <a:prstGeom prst="rect">
                      <a:avLst/>
                    </a:prstGeom>
                  </pic:spPr>
                </pic:pic>
              </a:graphicData>
            </a:graphic>
          </wp:inline>
        </w:drawing>
      </w:r>
    </w:p>
    <w:p w14:paraId="57E68219" w14:textId="4C3BFC22" w:rsidR="005D53DC" w:rsidRPr="00777A19" w:rsidRDefault="005D53DC" w:rsidP="005D53DC">
      <w:pPr>
        <w:pBdr>
          <w:top w:val="nil"/>
          <w:left w:val="nil"/>
          <w:bottom w:val="nil"/>
          <w:right w:val="nil"/>
          <w:between w:val="nil"/>
        </w:pBdr>
        <w:tabs>
          <w:tab w:val="left" w:pos="900"/>
        </w:tabs>
        <w:spacing w:after="240"/>
        <w:ind w:left="567" w:firstLine="0"/>
        <w:jc w:val="center"/>
        <w:rPr>
          <w:color w:val="000000"/>
          <w:sz w:val="18"/>
          <w:szCs w:val="18"/>
        </w:rPr>
      </w:pPr>
      <w:bookmarkStart w:id="390" w:name="_Ref137237036"/>
      <w:bookmarkStart w:id="391" w:name="_Toc13726700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91</w:t>
      </w:r>
      <w:r w:rsidRPr="00B13FF1">
        <w:rPr>
          <w:color w:val="000000"/>
          <w:sz w:val="18"/>
          <w:szCs w:val="18"/>
        </w:rPr>
        <w:fldChar w:fldCharType="end"/>
      </w:r>
      <w:bookmarkEnd w:id="390"/>
      <w:r w:rsidRPr="00B13FF1">
        <w:rPr>
          <w:color w:val="000000"/>
          <w:sz w:val="18"/>
          <w:szCs w:val="18"/>
          <w:lang w:val="en-US"/>
        </w:rPr>
        <w:t>.</w:t>
      </w:r>
      <w:r>
        <w:rPr>
          <w:color w:val="000000"/>
          <w:sz w:val="18"/>
          <w:szCs w:val="18"/>
          <w:lang w:val="en-US"/>
        </w:rPr>
        <w:t xml:space="preserve"> “m02.1” validation f1-scores.</w:t>
      </w:r>
      <w:bookmarkEnd w:id="391"/>
    </w:p>
    <w:p w14:paraId="4119EF3F" w14:textId="4D9280E5" w:rsidR="005D53DC" w:rsidRDefault="00595872" w:rsidP="005D53DC">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0867AB55" wp14:editId="3ACD6874">
            <wp:extent cx="5311140" cy="2529840"/>
            <wp:effectExtent l="0" t="0" r="3810" b="3810"/>
            <wp:docPr id="931390523" name="Picture 1"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90523" name="Picture 1" descr="A picture containing text, screenshot, colorfulness, diagram&#10;&#10;Description automatically generated"/>
                    <pic:cNvPicPr/>
                  </pic:nvPicPr>
                  <pic:blipFill>
                    <a:blip r:embed="rId106"/>
                    <a:stretch>
                      <a:fillRect/>
                    </a:stretch>
                  </pic:blipFill>
                  <pic:spPr>
                    <a:xfrm>
                      <a:off x="0" y="0"/>
                      <a:ext cx="5311140" cy="2529840"/>
                    </a:xfrm>
                    <a:prstGeom prst="rect">
                      <a:avLst/>
                    </a:prstGeom>
                  </pic:spPr>
                </pic:pic>
              </a:graphicData>
            </a:graphic>
          </wp:inline>
        </w:drawing>
      </w:r>
    </w:p>
    <w:p w14:paraId="1895F842" w14:textId="04BDFF77" w:rsidR="005D53DC" w:rsidRDefault="005D53DC" w:rsidP="005D53DC">
      <w:pPr>
        <w:pBdr>
          <w:top w:val="nil"/>
          <w:left w:val="nil"/>
          <w:bottom w:val="nil"/>
          <w:right w:val="nil"/>
          <w:between w:val="nil"/>
        </w:pBdr>
        <w:tabs>
          <w:tab w:val="left" w:pos="900"/>
        </w:tabs>
        <w:spacing w:after="240"/>
        <w:ind w:left="567" w:firstLine="0"/>
        <w:jc w:val="center"/>
        <w:rPr>
          <w:color w:val="000000"/>
          <w:sz w:val="18"/>
          <w:szCs w:val="18"/>
          <w:lang w:val="en-US"/>
        </w:rPr>
      </w:pPr>
      <w:bookmarkStart w:id="392" w:name="_Toc13726700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92</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“m02.1” test f1-scores.</w:t>
      </w:r>
      <w:bookmarkEnd w:id="392"/>
    </w:p>
    <w:p w14:paraId="7575DEC3" w14:textId="5091A855" w:rsidR="00237EA4" w:rsidRDefault="00595872" w:rsidP="00237EA4">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7EF3968C" wp14:editId="4439C7CE">
            <wp:extent cx="5311140" cy="2633345"/>
            <wp:effectExtent l="0" t="0" r="3810" b="0"/>
            <wp:docPr id="160396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66190" name=""/>
                    <pic:cNvPicPr/>
                  </pic:nvPicPr>
                  <pic:blipFill>
                    <a:blip r:embed="rId107"/>
                    <a:stretch>
                      <a:fillRect/>
                    </a:stretch>
                  </pic:blipFill>
                  <pic:spPr>
                    <a:xfrm>
                      <a:off x="0" y="0"/>
                      <a:ext cx="5311140" cy="2633345"/>
                    </a:xfrm>
                    <a:prstGeom prst="rect">
                      <a:avLst/>
                    </a:prstGeom>
                  </pic:spPr>
                </pic:pic>
              </a:graphicData>
            </a:graphic>
          </wp:inline>
        </w:drawing>
      </w:r>
    </w:p>
    <w:p w14:paraId="3BF65DB6" w14:textId="1BBD36D7" w:rsidR="00237EA4" w:rsidRPr="005D53DC" w:rsidRDefault="00237EA4" w:rsidP="00237EA4">
      <w:pPr>
        <w:pBdr>
          <w:top w:val="nil"/>
          <w:left w:val="nil"/>
          <w:bottom w:val="nil"/>
          <w:right w:val="nil"/>
          <w:between w:val="nil"/>
        </w:pBdr>
        <w:tabs>
          <w:tab w:val="left" w:pos="900"/>
        </w:tabs>
        <w:spacing w:after="240"/>
        <w:ind w:left="567" w:firstLine="0"/>
        <w:jc w:val="center"/>
        <w:rPr>
          <w:color w:val="000000"/>
          <w:sz w:val="18"/>
          <w:szCs w:val="18"/>
          <w:lang w:val="en-US"/>
        </w:rPr>
      </w:pPr>
      <w:bookmarkStart w:id="393" w:name="_Toc13726700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93</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“m02.1” test set’s normalized confusion matrix.</w:t>
      </w:r>
      <w:bookmarkEnd w:id="393"/>
    </w:p>
    <w:p w14:paraId="5F60FD9C" w14:textId="5EDE8DA7" w:rsidR="00821B9D" w:rsidRPr="000C1035" w:rsidRDefault="005D53DC" w:rsidP="00821B9D">
      <w:pPr>
        <w:pStyle w:val="Heading3"/>
        <w:numPr>
          <w:ilvl w:val="2"/>
          <w:numId w:val="1"/>
        </w:numPr>
        <w:jc w:val="both"/>
        <w:rPr>
          <w:highlight w:val="yellow"/>
          <w:rPrChange w:id="394" w:author="nahla" w:date="2023-06-10T12:19:00Z">
            <w:rPr/>
          </w:rPrChange>
        </w:rPr>
      </w:pPr>
      <w:bookmarkStart w:id="395" w:name="_Toc137266898"/>
      <w:r w:rsidRPr="000C1035">
        <w:rPr>
          <w:highlight w:val="yellow"/>
          <w:rPrChange w:id="396" w:author="nahla" w:date="2023-06-10T12:19:00Z">
            <w:rPr/>
          </w:rPrChange>
        </w:rPr>
        <w:lastRenderedPageBreak/>
        <w:t>M</w:t>
      </w:r>
      <w:r w:rsidR="00821B9D" w:rsidRPr="000C1035">
        <w:rPr>
          <w:highlight w:val="yellow"/>
          <w:rPrChange w:id="397" w:author="nahla" w:date="2023-06-10T12:19:00Z">
            <w:rPr/>
          </w:rPrChange>
        </w:rPr>
        <w:t>CNN: “m0</w:t>
      </w:r>
      <w:r w:rsidR="003A4EC9" w:rsidRPr="000C1035">
        <w:rPr>
          <w:highlight w:val="yellow"/>
          <w:rPrChange w:id="398" w:author="nahla" w:date="2023-06-10T12:19:00Z">
            <w:rPr/>
          </w:rPrChange>
        </w:rPr>
        <w:t>2.2</w:t>
      </w:r>
      <w:r w:rsidR="00821B9D" w:rsidRPr="000C1035">
        <w:rPr>
          <w:highlight w:val="yellow"/>
          <w:rPrChange w:id="399" w:author="nahla" w:date="2023-06-10T12:19:00Z">
            <w:rPr/>
          </w:rPrChange>
        </w:rPr>
        <w:t>”</w:t>
      </w:r>
      <w:bookmarkEnd w:id="395"/>
    </w:p>
    <w:p w14:paraId="26EE3FC3" w14:textId="150662BE" w:rsidR="00821B9D" w:rsidRDefault="00D21E2E" w:rsidP="00821B9D">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3106BF28" wp14:editId="13562658">
            <wp:extent cx="5311140" cy="2373630"/>
            <wp:effectExtent l="0" t="0" r="3810" b="7620"/>
            <wp:docPr id="997869249" name="Picture 1" descr="A graph with a red dotted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69249" name="Picture 1" descr="A graph with a red dotted line&#10;&#10;Description automatically generated with low confidence"/>
                    <pic:cNvPicPr/>
                  </pic:nvPicPr>
                  <pic:blipFill>
                    <a:blip r:embed="rId108"/>
                    <a:stretch>
                      <a:fillRect/>
                    </a:stretch>
                  </pic:blipFill>
                  <pic:spPr>
                    <a:xfrm>
                      <a:off x="0" y="0"/>
                      <a:ext cx="5311140" cy="2373630"/>
                    </a:xfrm>
                    <a:prstGeom prst="rect">
                      <a:avLst/>
                    </a:prstGeom>
                  </pic:spPr>
                </pic:pic>
              </a:graphicData>
            </a:graphic>
          </wp:inline>
        </w:drawing>
      </w:r>
    </w:p>
    <w:p w14:paraId="1D10D982" w14:textId="3A924D06" w:rsidR="00821B9D" w:rsidRPr="00777A19" w:rsidRDefault="00821B9D" w:rsidP="00821B9D">
      <w:pPr>
        <w:pBdr>
          <w:top w:val="nil"/>
          <w:left w:val="nil"/>
          <w:bottom w:val="nil"/>
          <w:right w:val="nil"/>
          <w:between w:val="nil"/>
        </w:pBdr>
        <w:tabs>
          <w:tab w:val="left" w:pos="900"/>
        </w:tabs>
        <w:spacing w:after="240"/>
        <w:ind w:left="567" w:firstLine="0"/>
        <w:jc w:val="center"/>
        <w:rPr>
          <w:color w:val="000000"/>
          <w:sz w:val="18"/>
          <w:szCs w:val="18"/>
        </w:rPr>
      </w:pPr>
      <w:bookmarkStart w:id="400" w:name="_Toc13726700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94</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w:t>
      </w:r>
      <w:r w:rsidR="00B15C14">
        <w:rPr>
          <w:color w:val="000000"/>
          <w:sz w:val="18"/>
          <w:szCs w:val="18"/>
          <w:lang w:val="en-US"/>
        </w:rPr>
        <w:t>2.2</w:t>
      </w:r>
      <w:r>
        <w:rPr>
          <w:color w:val="000000"/>
          <w:sz w:val="18"/>
          <w:szCs w:val="18"/>
          <w:lang w:val="en-US"/>
        </w:rPr>
        <w:t>” loss: train, validation, and test scores.</w:t>
      </w:r>
      <w:bookmarkEnd w:id="400"/>
    </w:p>
    <w:p w14:paraId="0E8CEA59" w14:textId="3044867A" w:rsidR="00821B9D" w:rsidRDefault="00D21E2E" w:rsidP="00821B9D">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4FE7BA6E" wp14:editId="55C8F9F2">
            <wp:extent cx="5311140" cy="2339975"/>
            <wp:effectExtent l="0" t="0" r="3810" b="3175"/>
            <wp:docPr id="203797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75150" name=""/>
                    <pic:cNvPicPr/>
                  </pic:nvPicPr>
                  <pic:blipFill>
                    <a:blip r:embed="rId109"/>
                    <a:stretch>
                      <a:fillRect/>
                    </a:stretch>
                  </pic:blipFill>
                  <pic:spPr>
                    <a:xfrm>
                      <a:off x="0" y="0"/>
                      <a:ext cx="5311140" cy="2339975"/>
                    </a:xfrm>
                    <a:prstGeom prst="rect">
                      <a:avLst/>
                    </a:prstGeom>
                  </pic:spPr>
                </pic:pic>
              </a:graphicData>
            </a:graphic>
          </wp:inline>
        </w:drawing>
      </w:r>
    </w:p>
    <w:p w14:paraId="4F070C08" w14:textId="146BD418" w:rsidR="00821B9D" w:rsidRPr="00777A19" w:rsidRDefault="00821B9D" w:rsidP="00821B9D">
      <w:pPr>
        <w:pBdr>
          <w:top w:val="nil"/>
          <w:left w:val="nil"/>
          <w:bottom w:val="nil"/>
          <w:right w:val="nil"/>
          <w:between w:val="nil"/>
        </w:pBdr>
        <w:tabs>
          <w:tab w:val="left" w:pos="900"/>
        </w:tabs>
        <w:spacing w:after="240"/>
        <w:ind w:left="567" w:firstLine="0"/>
        <w:jc w:val="center"/>
        <w:rPr>
          <w:color w:val="000000"/>
          <w:sz w:val="18"/>
          <w:szCs w:val="18"/>
        </w:rPr>
      </w:pPr>
      <w:bookmarkStart w:id="401" w:name="_Ref137237104"/>
      <w:bookmarkStart w:id="402" w:name="_Toc13726700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95</w:t>
      </w:r>
      <w:r w:rsidRPr="00B13FF1">
        <w:rPr>
          <w:color w:val="000000"/>
          <w:sz w:val="18"/>
          <w:szCs w:val="18"/>
        </w:rPr>
        <w:fldChar w:fldCharType="end"/>
      </w:r>
      <w:bookmarkEnd w:id="401"/>
      <w:r w:rsidRPr="00B13FF1">
        <w:rPr>
          <w:color w:val="000000"/>
          <w:sz w:val="18"/>
          <w:szCs w:val="18"/>
          <w:lang w:val="en-US"/>
        </w:rPr>
        <w:t>.</w:t>
      </w:r>
      <w:r>
        <w:rPr>
          <w:color w:val="000000"/>
          <w:sz w:val="18"/>
          <w:szCs w:val="18"/>
          <w:lang w:val="en-US"/>
        </w:rPr>
        <w:t xml:space="preserve"> “m0</w:t>
      </w:r>
      <w:r w:rsidR="00B15C14">
        <w:rPr>
          <w:color w:val="000000"/>
          <w:sz w:val="18"/>
          <w:szCs w:val="18"/>
          <w:lang w:val="en-US"/>
        </w:rPr>
        <w:t>2.2</w:t>
      </w:r>
      <w:r>
        <w:rPr>
          <w:color w:val="000000"/>
          <w:sz w:val="18"/>
          <w:szCs w:val="18"/>
          <w:lang w:val="en-US"/>
        </w:rPr>
        <w:t>” validation f1-scores.</w:t>
      </w:r>
      <w:bookmarkEnd w:id="402"/>
    </w:p>
    <w:p w14:paraId="5C65757B" w14:textId="1EA45EFB" w:rsidR="00821B9D" w:rsidRDefault="00D21E2E" w:rsidP="00821B9D">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22DC7B02" wp14:editId="4AF8ADEB">
            <wp:extent cx="5311140" cy="2541905"/>
            <wp:effectExtent l="0" t="0" r="3810" b="0"/>
            <wp:docPr id="1219829782" name="Picture 1"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9782" name="Picture 1" descr="A picture containing text, screenshot, colorfulness, diagram&#10;&#10;Description automatically generated"/>
                    <pic:cNvPicPr/>
                  </pic:nvPicPr>
                  <pic:blipFill>
                    <a:blip r:embed="rId110"/>
                    <a:stretch>
                      <a:fillRect/>
                    </a:stretch>
                  </pic:blipFill>
                  <pic:spPr>
                    <a:xfrm>
                      <a:off x="0" y="0"/>
                      <a:ext cx="5311140" cy="2541905"/>
                    </a:xfrm>
                    <a:prstGeom prst="rect">
                      <a:avLst/>
                    </a:prstGeom>
                  </pic:spPr>
                </pic:pic>
              </a:graphicData>
            </a:graphic>
          </wp:inline>
        </w:drawing>
      </w:r>
    </w:p>
    <w:p w14:paraId="3B58E313" w14:textId="2A544ABC" w:rsidR="00821B9D" w:rsidRDefault="00821B9D" w:rsidP="00821B9D">
      <w:pPr>
        <w:pBdr>
          <w:top w:val="nil"/>
          <w:left w:val="nil"/>
          <w:bottom w:val="nil"/>
          <w:right w:val="nil"/>
          <w:between w:val="nil"/>
        </w:pBdr>
        <w:tabs>
          <w:tab w:val="left" w:pos="900"/>
        </w:tabs>
        <w:spacing w:after="240"/>
        <w:ind w:left="567" w:firstLine="0"/>
        <w:jc w:val="center"/>
        <w:rPr>
          <w:color w:val="000000"/>
          <w:sz w:val="18"/>
          <w:szCs w:val="18"/>
          <w:lang w:val="en-US"/>
        </w:rPr>
      </w:pPr>
      <w:bookmarkStart w:id="403" w:name="_Toc13726700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96</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w:t>
      </w:r>
      <w:r w:rsidR="00B15C14">
        <w:rPr>
          <w:color w:val="000000"/>
          <w:sz w:val="18"/>
          <w:szCs w:val="18"/>
          <w:lang w:val="en-US"/>
        </w:rPr>
        <w:t>2.2</w:t>
      </w:r>
      <w:r>
        <w:rPr>
          <w:color w:val="000000"/>
          <w:sz w:val="18"/>
          <w:szCs w:val="18"/>
          <w:lang w:val="en-US"/>
        </w:rPr>
        <w:t>” test f1-scores.</w:t>
      </w:r>
      <w:bookmarkEnd w:id="403"/>
    </w:p>
    <w:p w14:paraId="01835CD4" w14:textId="68C7A21D" w:rsidR="00237EA4" w:rsidRDefault="00D21E2E" w:rsidP="00237EA4">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4DA31B22" wp14:editId="17C97CCE">
            <wp:extent cx="5311140" cy="2658745"/>
            <wp:effectExtent l="0" t="0" r="3810" b="8255"/>
            <wp:docPr id="809336527"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36527" name="Picture 1" descr="A picture containing text, screenshot, number, font&#10;&#10;Description automatically generated"/>
                    <pic:cNvPicPr/>
                  </pic:nvPicPr>
                  <pic:blipFill>
                    <a:blip r:embed="rId111"/>
                    <a:stretch>
                      <a:fillRect/>
                    </a:stretch>
                  </pic:blipFill>
                  <pic:spPr>
                    <a:xfrm>
                      <a:off x="0" y="0"/>
                      <a:ext cx="5311140" cy="2658745"/>
                    </a:xfrm>
                    <a:prstGeom prst="rect">
                      <a:avLst/>
                    </a:prstGeom>
                  </pic:spPr>
                </pic:pic>
              </a:graphicData>
            </a:graphic>
          </wp:inline>
        </w:drawing>
      </w:r>
    </w:p>
    <w:p w14:paraId="57C37C46" w14:textId="6E1C7E03" w:rsidR="00237EA4" w:rsidRDefault="00237EA4" w:rsidP="00237EA4">
      <w:pPr>
        <w:pBdr>
          <w:top w:val="nil"/>
          <w:left w:val="nil"/>
          <w:bottom w:val="nil"/>
          <w:right w:val="nil"/>
          <w:between w:val="nil"/>
        </w:pBdr>
        <w:tabs>
          <w:tab w:val="left" w:pos="900"/>
        </w:tabs>
        <w:spacing w:after="240"/>
        <w:ind w:left="567" w:firstLine="0"/>
        <w:jc w:val="center"/>
        <w:rPr>
          <w:color w:val="000000"/>
          <w:sz w:val="18"/>
          <w:szCs w:val="18"/>
          <w:lang w:val="en-US"/>
        </w:rPr>
      </w:pPr>
      <w:bookmarkStart w:id="404" w:name="_Toc13726700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97</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w:t>
      </w:r>
      <w:r w:rsidR="00B15C14">
        <w:rPr>
          <w:color w:val="000000"/>
          <w:sz w:val="18"/>
          <w:szCs w:val="18"/>
          <w:lang w:val="en-US"/>
        </w:rPr>
        <w:t>2.2</w:t>
      </w:r>
      <w:r>
        <w:rPr>
          <w:color w:val="000000"/>
          <w:sz w:val="18"/>
          <w:szCs w:val="18"/>
          <w:lang w:val="en-US"/>
        </w:rPr>
        <w:t>” test set’s normalized confusion matrix.</w:t>
      </w:r>
      <w:bookmarkEnd w:id="404"/>
    </w:p>
    <w:p w14:paraId="7D17A7D2" w14:textId="17D1EE32" w:rsidR="005D53DC" w:rsidRPr="000C1035" w:rsidRDefault="005D53DC" w:rsidP="005D53DC">
      <w:pPr>
        <w:pStyle w:val="Heading3"/>
        <w:numPr>
          <w:ilvl w:val="2"/>
          <w:numId w:val="1"/>
        </w:numPr>
        <w:jc w:val="both"/>
        <w:rPr>
          <w:highlight w:val="yellow"/>
          <w:rPrChange w:id="405" w:author="nahla" w:date="2023-06-10T12:19:00Z">
            <w:rPr/>
          </w:rPrChange>
        </w:rPr>
      </w:pPr>
      <w:bookmarkStart w:id="406" w:name="_Toc137266899"/>
      <w:r w:rsidRPr="000C1035">
        <w:rPr>
          <w:highlight w:val="yellow"/>
          <w:rPrChange w:id="407" w:author="nahla" w:date="2023-06-10T12:19:00Z">
            <w:rPr/>
          </w:rPrChange>
        </w:rPr>
        <w:t>MCNN: “m02.3”</w:t>
      </w:r>
      <w:bookmarkEnd w:id="406"/>
    </w:p>
    <w:p w14:paraId="0F8E26A4" w14:textId="386E8D20" w:rsidR="005D53DC" w:rsidRDefault="00692AAC" w:rsidP="005D53DC">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0428D002" wp14:editId="7F700B5C">
            <wp:extent cx="5311140" cy="2424430"/>
            <wp:effectExtent l="0" t="0" r="3810" b="0"/>
            <wp:docPr id="11289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2257" name=""/>
                    <pic:cNvPicPr/>
                  </pic:nvPicPr>
                  <pic:blipFill>
                    <a:blip r:embed="rId112"/>
                    <a:stretch>
                      <a:fillRect/>
                    </a:stretch>
                  </pic:blipFill>
                  <pic:spPr>
                    <a:xfrm>
                      <a:off x="0" y="0"/>
                      <a:ext cx="5311140" cy="2424430"/>
                    </a:xfrm>
                    <a:prstGeom prst="rect">
                      <a:avLst/>
                    </a:prstGeom>
                  </pic:spPr>
                </pic:pic>
              </a:graphicData>
            </a:graphic>
          </wp:inline>
        </w:drawing>
      </w:r>
    </w:p>
    <w:p w14:paraId="5B6D2516" w14:textId="7B27FC5C" w:rsidR="005D53DC" w:rsidRPr="00777A19" w:rsidRDefault="005D53DC" w:rsidP="005D53DC">
      <w:pPr>
        <w:pBdr>
          <w:top w:val="nil"/>
          <w:left w:val="nil"/>
          <w:bottom w:val="nil"/>
          <w:right w:val="nil"/>
          <w:between w:val="nil"/>
        </w:pBdr>
        <w:tabs>
          <w:tab w:val="left" w:pos="900"/>
        </w:tabs>
        <w:spacing w:after="240"/>
        <w:ind w:left="567" w:firstLine="0"/>
        <w:jc w:val="center"/>
        <w:rPr>
          <w:color w:val="000000"/>
          <w:sz w:val="18"/>
          <w:szCs w:val="18"/>
        </w:rPr>
      </w:pPr>
      <w:bookmarkStart w:id="408" w:name="_Toc13726700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98</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“m02.3” loss: train, validation, and test scores.</w:t>
      </w:r>
      <w:bookmarkEnd w:id="408"/>
    </w:p>
    <w:p w14:paraId="0534B016" w14:textId="69EB76EA" w:rsidR="005D53DC" w:rsidRDefault="00692AAC" w:rsidP="005D53DC">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093DDEF4" wp14:editId="0DEDB923">
            <wp:extent cx="5311140" cy="2436495"/>
            <wp:effectExtent l="0" t="0" r="3810" b="1905"/>
            <wp:docPr id="113780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05139" name=""/>
                    <pic:cNvPicPr/>
                  </pic:nvPicPr>
                  <pic:blipFill>
                    <a:blip r:embed="rId113"/>
                    <a:stretch>
                      <a:fillRect/>
                    </a:stretch>
                  </pic:blipFill>
                  <pic:spPr>
                    <a:xfrm>
                      <a:off x="0" y="0"/>
                      <a:ext cx="5311140" cy="2436495"/>
                    </a:xfrm>
                    <a:prstGeom prst="rect">
                      <a:avLst/>
                    </a:prstGeom>
                  </pic:spPr>
                </pic:pic>
              </a:graphicData>
            </a:graphic>
          </wp:inline>
        </w:drawing>
      </w:r>
    </w:p>
    <w:p w14:paraId="5153EF78" w14:textId="671AF357" w:rsidR="005D53DC" w:rsidRPr="00777A19" w:rsidRDefault="005D53DC" w:rsidP="005D53DC">
      <w:pPr>
        <w:pBdr>
          <w:top w:val="nil"/>
          <w:left w:val="nil"/>
          <w:bottom w:val="nil"/>
          <w:right w:val="nil"/>
          <w:between w:val="nil"/>
        </w:pBdr>
        <w:tabs>
          <w:tab w:val="left" w:pos="900"/>
        </w:tabs>
        <w:spacing w:after="240"/>
        <w:ind w:left="567" w:firstLine="0"/>
        <w:jc w:val="center"/>
        <w:rPr>
          <w:color w:val="000000"/>
          <w:sz w:val="18"/>
          <w:szCs w:val="18"/>
        </w:rPr>
      </w:pPr>
      <w:bookmarkStart w:id="409" w:name="_Ref137237053"/>
      <w:bookmarkStart w:id="410" w:name="_Toc13726701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99</w:t>
      </w:r>
      <w:r w:rsidRPr="00B13FF1">
        <w:rPr>
          <w:color w:val="000000"/>
          <w:sz w:val="18"/>
          <w:szCs w:val="18"/>
        </w:rPr>
        <w:fldChar w:fldCharType="end"/>
      </w:r>
      <w:bookmarkEnd w:id="409"/>
      <w:r w:rsidRPr="00B13FF1">
        <w:rPr>
          <w:color w:val="000000"/>
          <w:sz w:val="18"/>
          <w:szCs w:val="18"/>
          <w:lang w:val="en-US"/>
        </w:rPr>
        <w:t>.</w:t>
      </w:r>
      <w:r>
        <w:rPr>
          <w:color w:val="000000"/>
          <w:sz w:val="18"/>
          <w:szCs w:val="18"/>
          <w:lang w:val="en-US"/>
        </w:rPr>
        <w:t xml:space="preserve"> “m02.3” validation f1-scores.</w:t>
      </w:r>
      <w:bookmarkEnd w:id="410"/>
    </w:p>
    <w:p w14:paraId="1C275B3C" w14:textId="1BA7A3B6" w:rsidR="00D7198E" w:rsidRDefault="009706AB" w:rsidP="00D7198E">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09404846" wp14:editId="2FAA4855">
            <wp:extent cx="5311140" cy="2517140"/>
            <wp:effectExtent l="0" t="0" r="3810" b="0"/>
            <wp:docPr id="270407984" name="Picture 1"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07984" name="Picture 1" descr="A picture containing text, screenshot, colorfulness, diagram&#10;&#10;Description automatically generated"/>
                    <pic:cNvPicPr/>
                  </pic:nvPicPr>
                  <pic:blipFill>
                    <a:blip r:embed="rId114"/>
                    <a:stretch>
                      <a:fillRect/>
                    </a:stretch>
                  </pic:blipFill>
                  <pic:spPr>
                    <a:xfrm>
                      <a:off x="0" y="0"/>
                      <a:ext cx="5311140" cy="2517140"/>
                    </a:xfrm>
                    <a:prstGeom prst="rect">
                      <a:avLst/>
                    </a:prstGeom>
                  </pic:spPr>
                </pic:pic>
              </a:graphicData>
            </a:graphic>
          </wp:inline>
        </w:drawing>
      </w:r>
    </w:p>
    <w:p w14:paraId="2CE3C6A5" w14:textId="55A0486B" w:rsidR="00D7198E" w:rsidRPr="005D53DC" w:rsidRDefault="00D7198E" w:rsidP="00D7198E">
      <w:pPr>
        <w:pBdr>
          <w:top w:val="nil"/>
          <w:left w:val="nil"/>
          <w:bottom w:val="nil"/>
          <w:right w:val="nil"/>
          <w:between w:val="nil"/>
        </w:pBdr>
        <w:tabs>
          <w:tab w:val="left" w:pos="900"/>
        </w:tabs>
        <w:spacing w:after="240"/>
        <w:ind w:left="567" w:firstLine="0"/>
        <w:jc w:val="center"/>
        <w:rPr>
          <w:color w:val="000000"/>
          <w:sz w:val="18"/>
          <w:szCs w:val="18"/>
          <w:lang w:val="en-US"/>
        </w:rPr>
      </w:pPr>
      <w:bookmarkStart w:id="411" w:name="_Toc13726701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100</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w:t>
      </w:r>
      <w:r w:rsidR="00111D8A">
        <w:rPr>
          <w:color w:val="000000"/>
          <w:sz w:val="18"/>
          <w:szCs w:val="18"/>
          <w:lang w:val="en-US"/>
        </w:rPr>
        <w:t>3</w:t>
      </w:r>
      <w:r>
        <w:rPr>
          <w:color w:val="000000"/>
          <w:sz w:val="18"/>
          <w:szCs w:val="18"/>
          <w:lang w:val="en-US"/>
        </w:rPr>
        <w:t>” test f1-scores.</w:t>
      </w:r>
      <w:bookmarkEnd w:id="411"/>
    </w:p>
    <w:p w14:paraId="1C16A045" w14:textId="77A55AD1" w:rsidR="005D53DC" w:rsidRPr="00D7198E" w:rsidRDefault="00111D8A" w:rsidP="005D53DC">
      <w:pPr>
        <w:keepNext/>
        <w:pBdr>
          <w:top w:val="nil"/>
          <w:left w:val="nil"/>
          <w:bottom w:val="nil"/>
          <w:right w:val="nil"/>
          <w:between w:val="nil"/>
        </w:pBdr>
        <w:spacing w:after="120" w:line="240" w:lineRule="auto"/>
        <w:ind w:firstLine="0"/>
        <w:jc w:val="center"/>
        <w:rPr>
          <w:color w:val="000000"/>
          <w:lang w:val="en-US"/>
        </w:rPr>
      </w:pPr>
      <w:r>
        <w:rPr>
          <w:noProof/>
          <w:lang w:val="en-US" w:eastAsia="en-US"/>
        </w:rPr>
        <w:drawing>
          <wp:inline distT="0" distB="0" distL="0" distR="0" wp14:anchorId="1D99F645" wp14:editId="57C149EF">
            <wp:extent cx="5311140" cy="2665095"/>
            <wp:effectExtent l="0" t="0" r="3810" b="1905"/>
            <wp:docPr id="48800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01436" name=""/>
                    <pic:cNvPicPr/>
                  </pic:nvPicPr>
                  <pic:blipFill>
                    <a:blip r:embed="rId115"/>
                    <a:stretch>
                      <a:fillRect/>
                    </a:stretch>
                  </pic:blipFill>
                  <pic:spPr>
                    <a:xfrm>
                      <a:off x="0" y="0"/>
                      <a:ext cx="5311140" cy="2665095"/>
                    </a:xfrm>
                    <a:prstGeom prst="rect">
                      <a:avLst/>
                    </a:prstGeom>
                  </pic:spPr>
                </pic:pic>
              </a:graphicData>
            </a:graphic>
          </wp:inline>
        </w:drawing>
      </w:r>
    </w:p>
    <w:p w14:paraId="2B0F2A18" w14:textId="726E1864" w:rsidR="005D53DC" w:rsidRPr="00A176F1" w:rsidRDefault="005D53DC" w:rsidP="005D53DC">
      <w:pPr>
        <w:pBdr>
          <w:top w:val="nil"/>
          <w:left w:val="nil"/>
          <w:bottom w:val="nil"/>
          <w:right w:val="nil"/>
          <w:between w:val="nil"/>
        </w:pBdr>
        <w:tabs>
          <w:tab w:val="left" w:pos="900"/>
        </w:tabs>
        <w:spacing w:after="240"/>
        <w:ind w:left="567" w:firstLine="0"/>
        <w:jc w:val="center"/>
        <w:rPr>
          <w:color w:val="000000"/>
          <w:sz w:val="18"/>
          <w:szCs w:val="18"/>
          <w:lang w:val="en-US"/>
        </w:rPr>
      </w:pPr>
      <w:bookmarkStart w:id="412" w:name="_Toc13726701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101</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w:t>
      </w:r>
      <w:r w:rsidR="00111D8A">
        <w:rPr>
          <w:color w:val="000000"/>
          <w:sz w:val="18"/>
          <w:szCs w:val="18"/>
          <w:lang w:val="en-US"/>
        </w:rPr>
        <w:t>3</w:t>
      </w:r>
      <w:r>
        <w:rPr>
          <w:color w:val="000000"/>
          <w:sz w:val="18"/>
          <w:szCs w:val="18"/>
          <w:lang w:val="en-US"/>
        </w:rPr>
        <w:t xml:space="preserve">” </w:t>
      </w:r>
      <w:r w:rsidR="00D7198E">
        <w:rPr>
          <w:color w:val="000000"/>
          <w:sz w:val="18"/>
          <w:szCs w:val="18"/>
          <w:lang w:val="en-US"/>
        </w:rPr>
        <w:t>test set’s normalized confusion matrix</w:t>
      </w:r>
      <w:r>
        <w:rPr>
          <w:color w:val="000000"/>
          <w:sz w:val="18"/>
          <w:szCs w:val="18"/>
          <w:lang w:val="en-US"/>
        </w:rPr>
        <w:t>.</w:t>
      </w:r>
      <w:bookmarkEnd w:id="412"/>
    </w:p>
    <w:p w14:paraId="697D45FA" w14:textId="6A6D14D3" w:rsidR="00E9526D" w:rsidRPr="000C1035" w:rsidRDefault="00E9526D" w:rsidP="00E9526D">
      <w:pPr>
        <w:pStyle w:val="Heading3"/>
        <w:numPr>
          <w:ilvl w:val="2"/>
          <w:numId w:val="1"/>
        </w:numPr>
        <w:jc w:val="both"/>
        <w:rPr>
          <w:highlight w:val="yellow"/>
          <w:rPrChange w:id="413" w:author="nahla" w:date="2023-06-10T12:19:00Z">
            <w:rPr/>
          </w:rPrChange>
        </w:rPr>
      </w:pPr>
      <w:bookmarkStart w:id="414" w:name="_Toc137266900"/>
      <w:r w:rsidRPr="000C1035">
        <w:rPr>
          <w:highlight w:val="yellow"/>
          <w:rPrChange w:id="415" w:author="nahla" w:date="2023-06-10T12:19:00Z">
            <w:rPr/>
          </w:rPrChange>
        </w:rPr>
        <w:lastRenderedPageBreak/>
        <w:t>MCNN: “m02.5”</w:t>
      </w:r>
      <w:bookmarkEnd w:id="414"/>
    </w:p>
    <w:p w14:paraId="05F27B37" w14:textId="2780C6FA" w:rsidR="00E9526D" w:rsidRDefault="00E24354" w:rsidP="00E9526D">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125E3D50" wp14:editId="542A9617">
            <wp:extent cx="5311140" cy="2280285"/>
            <wp:effectExtent l="0" t="0" r="3810" b="5715"/>
            <wp:docPr id="4404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2336" name=""/>
                    <pic:cNvPicPr/>
                  </pic:nvPicPr>
                  <pic:blipFill>
                    <a:blip r:embed="rId116"/>
                    <a:stretch>
                      <a:fillRect/>
                    </a:stretch>
                  </pic:blipFill>
                  <pic:spPr>
                    <a:xfrm>
                      <a:off x="0" y="0"/>
                      <a:ext cx="5311140" cy="2280285"/>
                    </a:xfrm>
                    <a:prstGeom prst="rect">
                      <a:avLst/>
                    </a:prstGeom>
                  </pic:spPr>
                </pic:pic>
              </a:graphicData>
            </a:graphic>
          </wp:inline>
        </w:drawing>
      </w:r>
    </w:p>
    <w:p w14:paraId="426D95F7" w14:textId="4697F7B2" w:rsidR="00E9526D" w:rsidRPr="00777A19" w:rsidRDefault="00E9526D" w:rsidP="00E9526D">
      <w:pPr>
        <w:pBdr>
          <w:top w:val="nil"/>
          <w:left w:val="nil"/>
          <w:bottom w:val="nil"/>
          <w:right w:val="nil"/>
          <w:between w:val="nil"/>
        </w:pBdr>
        <w:tabs>
          <w:tab w:val="left" w:pos="900"/>
        </w:tabs>
        <w:spacing w:after="240"/>
        <w:ind w:left="567" w:firstLine="0"/>
        <w:jc w:val="center"/>
        <w:rPr>
          <w:color w:val="000000"/>
          <w:sz w:val="18"/>
          <w:szCs w:val="18"/>
        </w:rPr>
      </w:pPr>
      <w:bookmarkStart w:id="416" w:name="_Toc13726701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102</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“m02.5” loss: train, validation, and test scores.</w:t>
      </w:r>
      <w:bookmarkEnd w:id="416"/>
    </w:p>
    <w:p w14:paraId="011F0C49" w14:textId="26090BFB" w:rsidR="00E9526D" w:rsidRDefault="00100EE2" w:rsidP="00E9526D">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441D66D0" wp14:editId="4C459686">
            <wp:extent cx="5311140" cy="2305050"/>
            <wp:effectExtent l="0" t="0" r="3810" b="0"/>
            <wp:docPr id="1488127579"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27579" name="Picture 1" descr="A picture containing text, screenshot, line, plot&#10;&#10;Description automatically generated"/>
                    <pic:cNvPicPr/>
                  </pic:nvPicPr>
                  <pic:blipFill>
                    <a:blip r:embed="rId117"/>
                    <a:stretch>
                      <a:fillRect/>
                    </a:stretch>
                  </pic:blipFill>
                  <pic:spPr>
                    <a:xfrm>
                      <a:off x="0" y="0"/>
                      <a:ext cx="5311140" cy="2305050"/>
                    </a:xfrm>
                    <a:prstGeom prst="rect">
                      <a:avLst/>
                    </a:prstGeom>
                  </pic:spPr>
                </pic:pic>
              </a:graphicData>
            </a:graphic>
          </wp:inline>
        </w:drawing>
      </w:r>
    </w:p>
    <w:p w14:paraId="1F27010C" w14:textId="0FEDC7D7" w:rsidR="00E9526D" w:rsidRPr="00777A19" w:rsidRDefault="00E9526D" w:rsidP="00E9526D">
      <w:pPr>
        <w:pBdr>
          <w:top w:val="nil"/>
          <w:left w:val="nil"/>
          <w:bottom w:val="nil"/>
          <w:right w:val="nil"/>
          <w:between w:val="nil"/>
        </w:pBdr>
        <w:tabs>
          <w:tab w:val="left" w:pos="900"/>
        </w:tabs>
        <w:spacing w:after="240"/>
        <w:ind w:left="567" w:firstLine="0"/>
        <w:jc w:val="center"/>
        <w:rPr>
          <w:color w:val="000000"/>
          <w:sz w:val="18"/>
          <w:szCs w:val="18"/>
        </w:rPr>
      </w:pPr>
      <w:bookmarkStart w:id="417" w:name="_Toc13726701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103</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“m02.5” validation f1-scores.</w:t>
      </w:r>
      <w:bookmarkEnd w:id="417"/>
    </w:p>
    <w:p w14:paraId="365FE980" w14:textId="2DB2A14C" w:rsidR="00E9526D" w:rsidRDefault="00100EE2" w:rsidP="00E9526D">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38E2AB63" wp14:editId="67A39C34">
            <wp:extent cx="5311140" cy="2421890"/>
            <wp:effectExtent l="0" t="0" r="3810" b="0"/>
            <wp:docPr id="41530265" name="Picture 1"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0265" name="Picture 1" descr="A picture containing text, screenshot, colorfulness, diagram&#10;&#10;Description automatically generated"/>
                    <pic:cNvPicPr/>
                  </pic:nvPicPr>
                  <pic:blipFill>
                    <a:blip r:embed="rId118"/>
                    <a:stretch>
                      <a:fillRect/>
                    </a:stretch>
                  </pic:blipFill>
                  <pic:spPr>
                    <a:xfrm>
                      <a:off x="0" y="0"/>
                      <a:ext cx="5311140" cy="2421890"/>
                    </a:xfrm>
                    <a:prstGeom prst="rect">
                      <a:avLst/>
                    </a:prstGeom>
                  </pic:spPr>
                </pic:pic>
              </a:graphicData>
            </a:graphic>
          </wp:inline>
        </w:drawing>
      </w:r>
    </w:p>
    <w:p w14:paraId="2462CB22" w14:textId="2F1B73C6" w:rsidR="005D53DC" w:rsidRDefault="00E9526D" w:rsidP="00E9526D">
      <w:pPr>
        <w:pBdr>
          <w:top w:val="nil"/>
          <w:left w:val="nil"/>
          <w:bottom w:val="nil"/>
          <w:right w:val="nil"/>
          <w:between w:val="nil"/>
        </w:pBdr>
        <w:tabs>
          <w:tab w:val="left" w:pos="900"/>
        </w:tabs>
        <w:spacing w:after="240"/>
        <w:ind w:left="567" w:firstLine="0"/>
        <w:jc w:val="center"/>
        <w:rPr>
          <w:color w:val="000000"/>
          <w:sz w:val="18"/>
          <w:szCs w:val="18"/>
          <w:lang w:val="en-US"/>
        </w:rPr>
      </w:pPr>
      <w:bookmarkStart w:id="418" w:name="_Toc13726701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104</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“m02.5” test f1-scores.</w:t>
      </w:r>
      <w:bookmarkEnd w:id="418"/>
    </w:p>
    <w:p w14:paraId="74A2504C" w14:textId="5B30FB9C" w:rsidR="00B15C14" w:rsidRDefault="00100EE2" w:rsidP="00B15C14">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01317401" wp14:editId="7B8AFE86">
            <wp:extent cx="5311140" cy="2614295"/>
            <wp:effectExtent l="0" t="0" r="3810" b="0"/>
            <wp:docPr id="157603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36682" name=""/>
                    <pic:cNvPicPr/>
                  </pic:nvPicPr>
                  <pic:blipFill>
                    <a:blip r:embed="rId119"/>
                    <a:stretch>
                      <a:fillRect/>
                    </a:stretch>
                  </pic:blipFill>
                  <pic:spPr>
                    <a:xfrm>
                      <a:off x="0" y="0"/>
                      <a:ext cx="5311140" cy="2614295"/>
                    </a:xfrm>
                    <a:prstGeom prst="rect">
                      <a:avLst/>
                    </a:prstGeom>
                  </pic:spPr>
                </pic:pic>
              </a:graphicData>
            </a:graphic>
          </wp:inline>
        </w:drawing>
      </w:r>
    </w:p>
    <w:p w14:paraId="51A9A817" w14:textId="069670EC" w:rsidR="00B15C14" w:rsidRPr="005D53DC" w:rsidRDefault="00B15C14" w:rsidP="00B15C14">
      <w:pPr>
        <w:pBdr>
          <w:top w:val="nil"/>
          <w:left w:val="nil"/>
          <w:bottom w:val="nil"/>
          <w:right w:val="nil"/>
          <w:between w:val="nil"/>
        </w:pBdr>
        <w:tabs>
          <w:tab w:val="left" w:pos="900"/>
        </w:tabs>
        <w:spacing w:after="240"/>
        <w:ind w:left="567" w:firstLine="0"/>
        <w:jc w:val="center"/>
        <w:rPr>
          <w:color w:val="000000"/>
          <w:sz w:val="18"/>
          <w:szCs w:val="18"/>
          <w:lang w:val="en-US"/>
        </w:rPr>
      </w:pPr>
      <w:bookmarkStart w:id="419" w:name="_Toc13726701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105</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“m02.5” test set’s normalized confusion matrix.</w:t>
      </w:r>
      <w:bookmarkEnd w:id="419"/>
    </w:p>
    <w:p w14:paraId="4F38FE29" w14:textId="49B5B8C4" w:rsidR="003A4EC9" w:rsidRPr="000C1035" w:rsidRDefault="00E9526D" w:rsidP="003A4EC9">
      <w:pPr>
        <w:pStyle w:val="Heading3"/>
        <w:numPr>
          <w:ilvl w:val="2"/>
          <w:numId w:val="1"/>
        </w:numPr>
        <w:jc w:val="both"/>
        <w:rPr>
          <w:highlight w:val="yellow"/>
          <w:rPrChange w:id="420" w:author="nahla" w:date="2023-06-10T12:19:00Z">
            <w:rPr/>
          </w:rPrChange>
        </w:rPr>
      </w:pPr>
      <w:bookmarkStart w:id="421" w:name="_Toc137266901"/>
      <w:r w:rsidRPr="000C1035">
        <w:rPr>
          <w:highlight w:val="yellow"/>
          <w:rPrChange w:id="422" w:author="nahla" w:date="2023-06-10T12:19:00Z">
            <w:rPr/>
          </w:rPrChange>
        </w:rPr>
        <w:t>H</w:t>
      </w:r>
      <w:r w:rsidR="003A4EC9" w:rsidRPr="000C1035">
        <w:rPr>
          <w:highlight w:val="yellow"/>
          <w:rPrChange w:id="423" w:author="nahla" w:date="2023-06-10T12:19:00Z">
            <w:rPr/>
          </w:rPrChange>
        </w:rPr>
        <w:t>CNN: “m03”</w:t>
      </w:r>
      <w:bookmarkEnd w:id="421"/>
    </w:p>
    <w:p w14:paraId="587B5A76" w14:textId="409BE11C" w:rsidR="003A4EC9" w:rsidRDefault="00AE0AD2" w:rsidP="003A4EC9">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3717B322" wp14:editId="7823B814">
            <wp:extent cx="5311140" cy="2422525"/>
            <wp:effectExtent l="0" t="0" r="3810" b="0"/>
            <wp:docPr id="100289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93323" name=""/>
                    <pic:cNvPicPr/>
                  </pic:nvPicPr>
                  <pic:blipFill>
                    <a:blip r:embed="rId120"/>
                    <a:stretch>
                      <a:fillRect/>
                    </a:stretch>
                  </pic:blipFill>
                  <pic:spPr>
                    <a:xfrm>
                      <a:off x="0" y="0"/>
                      <a:ext cx="5311140" cy="2422525"/>
                    </a:xfrm>
                    <a:prstGeom prst="rect">
                      <a:avLst/>
                    </a:prstGeom>
                  </pic:spPr>
                </pic:pic>
              </a:graphicData>
            </a:graphic>
          </wp:inline>
        </w:drawing>
      </w:r>
    </w:p>
    <w:p w14:paraId="0F4A4C78" w14:textId="63FFA721" w:rsidR="003A4EC9" w:rsidRPr="00777A19" w:rsidRDefault="003A4EC9" w:rsidP="003A4EC9">
      <w:pPr>
        <w:pBdr>
          <w:top w:val="nil"/>
          <w:left w:val="nil"/>
          <w:bottom w:val="nil"/>
          <w:right w:val="nil"/>
          <w:between w:val="nil"/>
        </w:pBdr>
        <w:tabs>
          <w:tab w:val="left" w:pos="900"/>
        </w:tabs>
        <w:spacing w:after="240"/>
        <w:ind w:left="567" w:firstLine="0"/>
        <w:jc w:val="center"/>
        <w:rPr>
          <w:color w:val="000000"/>
          <w:sz w:val="18"/>
          <w:szCs w:val="18"/>
        </w:rPr>
      </w:pPr>
      <w:bookmarkStart w:id="424" w:name="_Ref137234876"/>
      <w:bookmarkStart w:id="425" w:name="_Toc13726701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106</w:t>
      </w:r>
      <w:r w:rsidRPr="00B13FF1">
        <w:rPr>
          <w:color w:val="000000"/>
          <w:sz w:val="18"/>
          <w:szCs w:val="18"/>
        </w:rPr>
        <w:fldChar w:fldCharType="end"/>
      </w:r>
      <w:bookmarkEnd w:id="424"/>
      <w:r w:rsidRPr="00B13FF1">
        <w:rPr>
          <w:color w:val="000000"/>
          <w:sz w:val="18"/>
          <w:szCs w:val="18"/>
          <w:lang w:val="en-US"/>
        </w:rPr>
        <w:t>.</w:t>
      </w:r>
      <w:r>
        <w:rPr>
          <w:color w:val="000000"/>
          <w:sz w:val="18"/>
          <w:szCs w:val="18"/>
          <w:lang w:val="en-US"/>
        </w:rPr>
        <w:t xml:space="preserve"> “m0</w:t>
      </w:r>
      <w:r w:rsidR="00E9526D">
        <w:rPr>
          <w:color w:val="000000"/>
          <w:sz w:val="18"/>
          <w:szCs w:val="18"/>
          <w:lang w:val="en-US"/>
        </w:rPr>
        <w:t>3</w:t>
      </w:r>
      <w:r>
        <w:rPr>
          <w:color w:val="000000"/>
          <w:sz w:val="18"/>
          <w:szCs w:val="18"/>
          <w:lang w:val="en-US"/>
        </w:rPr>
        <w:t>”</w:t>
      </w:r>
      <w:r w:rsidR="00B73D77">
        <w:rPr>
          <w:color w:val="000000"/>
          <w:sz w:val="18"/>
          <w:szCs w:val="18"/>
          <w:lang w:val="en-US"/>
        </w:rPr>
        <w:t xml:space="preserve"> </w:t>
      </w:r>
      <w:r w:rsidR="007B27F5">
        <w:rPr>
          <w:color w:val="000000"/>
          <w:sz w:val="18"/>
          <w:szCs w:val="18"/>
          <w:lang w:val="en-US"/>
        </w:rPr>
        <w:t>aggregated</w:t>
      </w:r>
      <w:r>
        <w:rPr>
          <w:color w:val="000000"/>
          <w:sz w:val="18"/>
          <w:szCs w:val="18"/>
          <w:lang w:val="en-US"/>
        </w:rPr>
        <w:t xml:space="preserve"> loss: train, validation, and test scores.</w:t>
      </w:r>
      <w:bookmarkEnd w:id="425"/>
    </w:p>
    <w:p w14:paraId="37BE9397" w14:textId="6C1BDA9D" w:rsidR="007B27F5" w:rsidRDefault="008D5722" w:rsidP="007B27F5">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039EABAE" wp14:editId="130B818E">
            <wp:extent cx="5311140" cy="2409190"/>
            <wp:effectExtent l="0" t="0" r="3810" b="0"/>
            <wp:docPr id="470679118" name="Picture 1"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79118" name="Picture 1" descr="A picture containing text, plot, line, diagram&#10;&#10;Description automatically generated"/>
                    <pic:cNvPicPr/>
                  </pic:nvPicPr>
                  <pic:blipFill>
                    <a:blip r:embed="rId121"/>
                    <a:stretch>
                      <a:fillRect/>
                    </a:stretch>
                  </pic:blipFill>
                  <pic:spPr>
                    <a:xfrm>
                      <a:off x="0" y="0"/>
                      <a:ext cx="5311140" cy="2409190"/>
                    </a:xfrm>
                    <a:prstGeom prst="rect">
                      <a:avLst/>
                    </a:prstGeom>
                  </pic:spPr>
                </pic:pic>
              </a:graphicData>
            </a:graphic>
          </wp:inline>
        </w:drawing>
      </w:r>
    </w:p>
    <w:p w14:paraId="306444C7" w14:textId="18F4EDC3" w:rsidR="003A4EC9" w:rsidRDefault="007B27F5" w:rsidP="007B27F5">
      <w:pPr>
        <w:keepNext/>
        <w:pBdr>
          <w:top w:val="nil"/>
          <w:left w:val="nil"/>
          <w:bottom w:val="nil"/>
          <w:right w:val="nil"/>
          <w:between w:val="nil"/>
        </w:pBdr>
        <w:spacing w:after="120"/>
        <w:ind w:firstLine="0"/>
        <w:jc w:val="center"/>
        <w:rPr>
          <w:color w:val="000000"/>
        </w:rPr>
      </w:pPr>
      <w:bookmarkStart w:id="426" w:name="_Ref137234879"/>
      <w:bookmarkStart w:id="427" w:name="_Toc13726701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107</w:t>
      </w:r>
      <w:r w:rsidRPr="00B13FF1">
        <w:rPr>
          <w:color w:val="000000"/>
          <w:sz w:val="18"/>
          <w:szCs w:val="18"/>
        </w:rPr>
        <w:fldChar w:fldCharType="end"/>
      </w:r>
      <w:bookmarkEnd w:id="426"/>
      <w:r w:rsidRPr="00B13FF1">
        <w:rPr>
          <w:color w:val="000000"/>
          <w:sz w:val="18"/>
          <w:szCs w:val="18"/>
          <w:lang w:val="en-US"/>
        </w:rPr>
        <w:t>.</w:t>
      </w:r>
      <w:r>
        <w:rPr>
          <w:color w:val="000000"/>
          <w:sz w:val="18"/>
          <w:szCs w:val="18"/>
          <w:lang w:val="en-US"/>
        </w:rPr>
        <w:t xml:space="preserve"> “m03” output layer 0’s loss: train, validation, and test scores</w:t>
      </w:r>
      <w:bookmarkEnd w:id="427"/>
    </w:p>
    <w:p w14:paraId="49B85F4B" w14:textId="58C20DFB" w:rsidR="007B27F5" w:rsidRDefault="00C6613A" w:rsidP="003A4EC9">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279F4741" wp14:editId="5838F548">
            <wp:extent cx="5311140" cy="2418080"/>
            <wp:effectExtent l="0" t="0" r="3810" b="1270"/>
            <wp:docPr id="82717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3950" name=""/>
                    <pic:cNvPicPr/>
                  </pic:nvPicPr>
                  <pic:blipFill>
                    <a:blip r:embed="rId122"/>
                    <a:stretch>
                      <a:fillRect/>
                    </a:stretch>
                  </pic:blipFill>
                  <pic:spPr>
                    <a:xfrm>
                      <a:off x="0" y="0"/>
                      <a:ext cx="5311140" cy="2418080"/>
                    </a:xfrm>
                    <a:prstGeom prst="rect">
                      <a:avLst/>
                    </a:prstGeom>
                  </pic:spPr>
                </pic:pic>
              </a:graphicData>
            </a:graphic>
          </wp:inline>
        </w:drawing>
      </w:r>
    </w:p>
    <w:p w14:paraId="11AF4E14" w14:textId="3FD2B5B9" w:rsidR="003A4EC9" w:rsidRPr="00777A19" w:rsidRDefault="003A4EC9" w:rsidP="00DB10B8">
      <w:pPr>
        <w:pBdr>
          <w:top w:val="nil"/>
          <w:left w:val="nil"/>
          <w:bottom w:val="nil"/>
          <w:right w:val="nil"/>
          <w:between w:val="nil"/>
        </w:pBdr>
        <w:tabs>
          <w:tab w:val="left" w:pos="900"/>
        </w:tabs>
        <w:spacing w:after="240"/>
        <w:ind w:left="567" w:firstLine="0"/>
        <w:jc w:val="center"/>
        <w:rPr>
          <w:color w:val="000000"/>
          <w:sz w:val="18"/>
          <w:szCs w:val="18"/>
        </w:rPr>
      </w:pPr>
      <w:bookmarkStart w:id="428" w:name="_Toc13726701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108</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w:t>
      </w:r>
      <w:r w:rsidR="00E9526D">
        <w:rPr>
          <w:color w:val="000000"/>
          <w:sz w:val="18"/>
          <w:szCs w:val="18"/>
          <w:lang w:val="en-US"/>
        </w:rPr>
        <w:t>3</w:t>
      </w:r>
      <w:r>
        <w:rPr>
          <w:color w:val="000000"/>
          <w:sz w:val="18"/>
          <w:szCs w:val="18"/>
          <w:lang w:val="en-US"/>
        </w:rPr>
        <w:t>”</w:t>
      </w:r>
      <w:r w:rsidR="00DB10B8">
        <w:rPr>
          <w:color w:val="000000"/>
          <w:sz w:val="18"/>
          <w:szCs w:val="18"/>
          <w:lang w:val="en-US"/>
        </w:rPr>
        <w:t xml:space="preserve"> output layer 0’s</w:t>
      </w:r>
      <w:r>
        <w:rPr>
          <w:color w:val="000000"/>
          <w:sz w:val="18"/>
          <w:szCs w:val="18"/>
          <w:lang w:val="en-US"/>
        </w:rPr>
        <w:t xml:space="preserve"> accuracy: train, validation, and test scores.</w:t>
      </w:r>
      <w:bookmarkEnd w:id="428"/>
    </w:p>
    <w:p w14:paraId="0D530932" w14:textId="37B5FC32" w:rsidR="003A4EC9" w:rsidRDefault="0097753A" w:rsidP="003A4EC9">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5B98DF6E" wp14:editId="44C2C687">
            <wp:extent cx="5311140" cy="2457450"/>
            <wp:effectExtent l="0" t="0" r="3810" b="0"/>
            <wp:docPr id="623223862"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3862" name="Picture 1" descr="A picture containing text, screenshot, plot, line&#10;&#10;Description automatically generated"/>
                    <pic:cNvPicPr/>
                  </pic:nvPicPr>
                  <pic:blipFill>
                    <a:blip r:embed="rId123"/>
                    <a:stretch>
                      <a:fillRect/>
                    </a:stretch>
                  </pic:blipFill>
                  <pic:spPr>
                    <a:xfrm>
                      <a:off x="0" y="0"/>
                      <a:ext cx="5311140" cy="2457450"/>
                    </a:xfrm>
                    <a:prstGeom prst="rect">
                      <a:avLst/>
                    </a:prstGeom>
                  </pic:spPr>
                </pic:pic>
              </a:graphicData>
            </a:graphic>
          </wp:inline>
        </w:drawing>
      </w:r>
    </w:p>
    <w:p w14:paraId="459471EB" w14:textId="11BF540F" w:rsidR="003A4EC9" w:rsidRPr="00777A19" w:rsidRDefault="003A4EC9" w:rsidP="003A4EC9">
      <w:pPr>
        <w:pBdr>
          <w:top w:val="nil"/>
          <w:left w:val="nil"/>
          <w:bottom w:val="nil"/>
          <w:right w:val="nil"/>
          <w:between w:val="nil"/>
        </w:pBdr>
        <w:tabs>
          <w:tab w:val="left" w:pos="900"/>
        </w:tabs>
        <w:spacing w:after="240"/>
        <w:ind w:left="567" w:firstLine="0"/>
        <w:jc w:val="center"/>
        <w:rPr>
          <w:color w:val="000000"/>
          <w:sz w:val="18"/>
          <w:szCs w:val="18"/>
        </w:rPr>
      </w:pPr>
      <w:bookmarkStart w:id="429" w:name="_Ref137247340"/>
      <w:bookmarkStart w:id="430" w:name="_Toc13726702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109</w:t>
      </w:r>
      <w:r w:rsidRPr="00B13FF1">
        <w:rPr>
          <w:color w:val="000000"/>
          <w:sz w:val="18"/>
          <w:szCs w:val="18"/>
        </w:rPr>
        <w:fldChar w:fldCharType="end"/>
      </w:r>
      <w:bookmarkEnd w:id="429"/>
      <w:r w:rsidRPr="00B13FF1">
        <w:rPr>
          <w:color w:val="000000"/>
          <w:sz w:val="18"/>
          <w:szCs w:val="18"/>
          <w:lang w:val="en-US"/>
        </w:rPr>
        <w:t>.</w:t>
      </w:r>
      <w:r>
        <w:rPr>
          <w:color w:val="000000"/>
          <w:sz w:val="18"/>
          <w:szCs w:val="18"/>
          <w:lang w:val="en-US"/>
        </w:rPr>
        <w:t xml:space="preserve"> “m0</w:t>
      </w:r>
      <w:r w:rsidR="00E9526D">
        <w:rPr>
          <w:color w:val="000000"/>
          <w:sz w:val="18"/>
          <w:szCs w:val="18"/>
          <w:lang w:val="en-US"/>
        </w:rPr>
        <w:t>3</w:t>
      </w:r>
      <w:r>
        <w:rPr>
          <w:color w:val="000000"/>
          <w:sz w:val="18"/>
          <w:szCs w:val="18"/>
          <w:lang w:val="en-US"/>
        </w:rPr>
        <w:t>”</w:t>
      </w:r>
      <w:r w:rsidR="00DB10B8">
        <w:rPr>
          <w:color w:val="000000"/>
          <w:sz w:val="18"/>
          <w:szCs w:val="18"/>
          <w:lang w:val="en-US"/>
        </w:rPr>
        <w:t xml:space="preserve"> output layer 0’s</w:t>
      </w:r>
      <w:r>
        <w:rPr>
          <w:color w:val="000000"/>
          <w:sz w:val="18"/>
          <w:szCs w:val="18"/>
          <w:lang w:val="en-US"/>
        </w:rPr>
        <w:t xml:space="preserve"> train f1-scores.</w:t>
      </w:r>
      <w:bookmarkEnd w:id="430"/>
    </w:p>
    <w:p w14:paraId="6AE32B65" w14:textId="533D14C5" w:rsidR="003A4EC9" w:rsidRDefault="0097753A" w:rsidP="003A4EC9">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6952A4E7" wp14:editId="2BA43930">
            <wp:extent cx="5311140" cy="2387600"/>
            <wp:effectExtent l="0" t="0" r="3810" b="0"/>
            <wp:docPr id="839315178" name="Picture 1" descr="A graph with red and blu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15178" name="Picture 1" descr="A graph with red and blue lines&#10;&#10;Description automatically generated with low confidence"/>
                    <pic:cNvPicPr/>
                  </pic:nvPicPr>
                  <pic:blipFill>
                    <a:blip r:embed="rId124"/>
                    <a:stretch>
                      <a:fillRect/>
                    </a:stretch>
                  </pic:blipFill>
                  <pic:spPr>
                    <a:xfrm>
                      <a:off x="0" y="0"/>
                      <a:ext cx="5311140" cy="2387600"/>
                    </a:xfrm>
                    <a:prstGeom prst="rect">
                      <a:avLst/>
                    </a:prstGeom>
                  </pic:spPr>
                </pic:pic>
              </a:graphicData>
            </a:graphic>
          </wp:inline>
        </w:drawing>
      </w:r>
    </w:p>
    <w:p w14:paraId="2804B888" w14:textId="39801BCC" w:rsidR="003A4EC9" w:rsidRPr="00777A19" w:rsidRDefault="003A4EC9" w:rsidP="003A4EC9">
      <w:pPr>
        <w:pBdr>
          <w:top w:val="nil"/>
          <w:left w:val="nil"/>
          <w:bottom w:val="nil"/>
          <w:right w:val="nil"/>
          <w:between w:val="nil"/>
        </w:pBdr>
        <w:tabs>
          <w:tab w:val="left" w:pos="900"/>
        </w:tabs>
        <w:spacing w:after="240"/>
        <w:ind w:left="567" w:firstLine="0"/>
        <w:jc w:val="center"/>
        <w:rPr>
          <w:color w:val="000000"/>
          <w:sz w:val="18"/>
          <w:szCs w:val="18"/>
        </w:rPr>
      </w:pPr>
      <w:bookmarkStart w:id="431" w:name="_Ref137247344"/>
      <w:bookmarkStart w:id="432" w:name="_Toc13726702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110</w:t>
      </w:r>
      <w:r w:rsidRPr="00B13FF1">
        <w:rPr>
          <w:color w:val="000000"/>
          <w:sz w:val="18"/>
          <w:szCs w:val="18"/>
        </w:rPr>
        <w:fldChar w:fldCharType="end"/>
      </w:r>
      <w:bookmarkEnd w:id="431"/>
      <w:r w:rsidRPr="00B13FF1">
        <w:rPr>
          <w:color w:val="000000"/>
          <w:sz w:val="18"/>
          <w:szCs w:val="18"/>
          <w:lang w:val="en-US"/>
        </w:rPr>
        <w:t>.</w:t>
      </w:r>
      <w:r>
        <w:rPr>
          <w:color w:val="000000"/>
          <w:sz w:val="18"/>
          <w:szCs w:val="18"/>
          <w:lang w:val="en-US"/>
        </w:rPr>
        <w:t xml:space="preserve"> “m0</w:t>
      </w:r>
      <w:r w:rsidR="00E9526D">
        <w:rPr>
          <w:color w:val="000000"/>
          <w:sz w:val="18"/>
          <w:szCs w:val="18"/>
          <w:lang w:val="en-US"/>
        </w:rPr>
        <w:t>3</w:t>
      </w:r>
      <w:r>
        <w:rPr>
          <w:color w:val="000000"/>
          <w:sz w:val="18"/>
          <w:szCs w:val="18"/>
          <w:lang w:val="en-US"/>
        </w:rPr>
        <w:t>”</w:t>
      </w:r>
      <w:r w:rsidR="00DB10B8">
        <w:rPr>
          <w:color w:val="000000"/>
          <w:sz w:val="18"/>
          <w:szCs w:val="18"/>
          <w:lang w:val="en-US"/>
        </w:rPr>
        <w:t xml:space="preserve"> output layer 0’s</w:t>
      </w:r>
      <w:r>
        <w:rPr>
          <w:color w:val="000000"/>
          <w:sz w:val="18"/>
          <w:szCs w:val="18"/>
          <w:lang w:val="en-US"/>
        </w:rPr>
        <w:t xml:space="preserve"> validation f1-scores.</w:t>
      </w:r>
      <w:bookmarkEnd w:id="432"/>
    </w:p>
    <w:p w14:paraId="5827F02D" w14:textId="055B6D28" w:rsidR="003A4EC9" w:rsidRDefault="0097753A" w:rsidP="003A4EC9">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1F774E28" wp14:editId="2BD7BE66">
            <wp:extent cx="5311140" cy="2414905"/>
            <wp:effectExtent l="0" t="0" r="3810" b="4445"/>
            <wp:docPr id="309978590"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78590" name="Picture 1" descr="A picture containing text, screenshot, diagram, plot&#10;&#10;Description automatically generated"/>
                    <pic:cNvPicPr/>
                  </pic:nvPicPr>
                  <pic:blipFill>
                    <a:blip r:embed="rId125"/>
                    <a:stretch>
                      <a:fillRect/>
                    </a:stretch>
                  </pic:blipFill>
                  <pic:spPr>
                    <a:xfrm>
                      <a:off x="0" y="0"/>
                      <a:ext cx="5311140" cy="2414905"/>
                    </a:xfrm>
                    <a:prstGeom prst="rect">
                      <a:avLst/>
                    </a:prstGeom>
                  </pic:spPr>
                </pic:pic>
              </a:graphicData>
            </a:graphic>
          </wp:inline>
        </w:drawing>
      </w:r>
    </w:p>
    <w:p w14:paraId="0F35E616" w14:textId="0EC8B288" w:rsidR="003A4EC9" w:rsidRDefault="003A4EC9" w:rsidP="003A4EC9">
      <w:pPr>
        <w:pBdr>
          <w:top w:val="nil"/>
          <w:left w:val="nil"/>
          <w:bottom w:val="nil"/>
          <w:right w:val="nil"/>
          <w:between w:val="nil"/>
        </w:pBdr>
        <w:tabs>
          <w:tab w:val="left" w:pos="900"/>
        </w:tabs>
        <w:spacing w:after="240"/>
        <w:ind w:left="567" w:firstLine="0"/>
        <w:jc w:val="center"/>
        <w:rPr>
          <w:color w:val="000000"/>
          <w:sz w:val="18"/>
          <w:szCs w:val="18"/>
          <w:lang w:val="en-US"/>
        </w:rPr>
      </w:pPr>
      <w:bookmarkStart w:id="433" w:name="_Ref137247349"/>
      <w:bookmarkStart w:id="434" w:name="_Toc13726702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111</w:t>
      </w:r>
      <w:r w:rsidRPr="00B13FF1">
        <w:rPr>
          <w:color w:val="000000"/>
          <w:sz w:val="18"/>
          <w:szCs w:val="18"/>
        </w:rPr>
        <w:fldChar w:fldCharType="end"/>
      </w:r>
      <w:bookmarkEnd w:id="433"/>
      <w:r w:rsidRPr="00B13FF1">
        <w:rPr>
          <w:color w:val="000000"/>
          <w:sz w:val="18"/>
          <w:szCs w:val="18"/>
          <w:lang w:val="en-US"/>
        </w:rPr>
        <w:t>.</w:t>
      </w:r>
      <w:r>
        <w:rPr>
          <w:color w:val="000000"/>
          <w:sz w:val="18"/>
          <w:szCs w:val="18"/>
          <w:lang w:val="en-US"/>
        </w:rPr>
        <w:t xml:space="preserve"> “m0</w:t>
      </w:r>
      <w:r w:rsidR="00E9526D">
        <w:rPr>
          <w:color w:val="000000"/>
          <w:sz w:val="18"/>
          <w:szCs w:val="18"/>
          <w:lang w:val="en-US"/>
        </w:rPr>
        <w:t>3</w:t>
      </w:r>
      <w:r>
        <w:rPr>
          <w:color w:val="000000"/>
          <w:sz w:val="18"/>
          <w:szCs w:val="18"/>
          <w:lang w:val="en-US"/>
        </w:rPr>
        <w:t>”</w:t>
      </w:r>
      <w:r w:rsidR="00DB10B8">
        <w:rPr>
          <w:color w:val="000000"/>
          <w:sz w:val="18"/>
          <w:szCs w:val="18"/>
          <w:lang w:val="en-US"/>
        </w:rPr>
        <w:t xml:space="preserve"> output layer 0’s</w:t>
      </w:r>
      <w:r>
        <w:rPr>
          <w:color w:val="000000"/>
          <w:sz w:val="18"/>
          <w:szCs w:val="18"/>
          <w:lang w:val="en-US"/>
        </w:rPr>
        <w:t xml:space="preserve"> test f1-scores.</w:t>
      </w:r>
      <w:bookmarkEnd w:id="434"/>
    </w:p>
    <w:p w14:paraId="1042227D" w14:textId="1F90D2D8" w:rsidR="00536949" w:rsidRDefault="002D2C6A" w:rsidP="00536949">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11F57BA4" wp14:editId="6DFB7FF8">
            <wp:extent cx="5311140" cy="2506345"/>
            <wp:effectExtent l="0" t="0" r="3810" b="8255"/>
            <wp:docPr id="108814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41296" name=""/>
                    <pic:cNvPicPr/>
                  </pic:nvPicPr>
                  <pic:blipFill>
                    <a:blip r:embed="rId126"/>
                    <a:stretch>
                      <a:fillRect/>
                    </a:stretch>
                  </pic:blipFill>
                  <pic:spPr>
                    <a:xfrm>
                      <a:off x="0" y="0"/>
                      <a:ext cx="5311140" cy="2506345"/>
                    </a:xfrm>
                    <a:prstGeom prst="rect">
                      <a:avLst/>
                    </a:prstGeom>
                  </pic:spPr>
                </pic:pic>
              </a:graphicData>
            </a:graphic>
          </wp:inline>
        </w:drawing>
      </w:r>
    </w:p>
    <w:p w14:paraId="5431C67D" w14:textId="6788EA96" w:rsidR="00536949" w:rsidRDefault="00536949" w:rsidP="00536949">
      <w:pPr>
        <w:pBdr>
          <w:top w:val="nil"/>
          <w:left w:val="nil"/>
          <w:bottom w:val="nil"/>
          <w:right w:val="nil"/>
          <w:between w:val="nil"/>
        </w:pBdr>
        <w:tabs>
          <w:tab w:val="left" w:pos="900"/>
        </w:tabs>
        <w:spacing w:after="240"/>
        <w:ind w:left="567" w:firstLine="0"/>
        <w:jc w:val="center"/>
        <w:rPr>
          <w:color w:val="000000"/>
          <w:sz w:val="18"/>
          <w:szCs w:val="18"/>
          <w:lang w:val="en-US"/>
        </w:rPr>
      </w:pPr>
      <w:bookmarkStart w:id="435" w:name="_Ref137247359"/>
      <w:bookmarkStart w:id="436" w:name="_Toc13726702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112</w:t>
      </w:r>
      <w:r w:rsidRPr="00B13FF1">
        <w:rPr>
          <w:color w:val="000000"/>
          <w:sz w:val="18"/>
          <w:szCs w:val="18"/>
        </w:rPr>
        <w:fldChar w:fldCharType="end"/>
      </w:r>
      <w:bookmarkEnd w:id="435"/>
      <w:r w:rsidRPr="00B13FF1">
        <w:rPr>
          <w:color w:val="000000"/>
          <w:sz w:val="18"/>
          <w:szCs w:val="18"/>
          <w:lang w:val="en-US"/>
        </w:rPr>
        <w:t>.</w:t>
      </w:r>
      <w:r>
        <w:rPr>
          <w:color w:val="000000"/>
          <w:sz w:val="18"/>
          <w:szCs w:val="18"/>
          <w:lang w:val="en-US"/>
        </w:rPr>
        <w:t xml:space="preserve"> “m03” output layer 0’s test set’s raw confusion matrix.</w:t>
      </w:r>
      <w:bookmarkEnd w:id="436"/>
    </w:p>
    <w:p w14:paraId="4A705D13" w14:textId="39D73E3F" w:rsidR="00B15C14" w:rsidRPr="00536949" w:rsidRDefault="0064232B" w:rsidP="00B15C14">
      <w:pPr>
        <w:keepNext/>
        <w:pBdr>
          <w:top w:val="nil"/>
          <w:left w:val="nil"/>
          <w:bottom w:val="nil"/>
          <w:right w:val="nil"/>
          <w:between w:val="nil"/>
        </w:pBdr>
        <w:spacing w:after="120" w:line="240" w:lineRule="auto"/>
        <w:ind w:firstLine="0"/>
        <w:jc w:val="center"/>
        <w:rPr>
          <w:color w:val="000000"/>
          <w:lang w:val="en-US"/>
        </w:rPr>
      </w:pPr>
      <w:r>
        <w:rPr>
          <w:noProof/>
          <w:lang w:val="en-US" w:eastAsia="en-US"/>
        </w:rPr>
        <w:lastRenderedPageBreak/>
        <w:drawing>
          <wp:inline distT="0" distB="0" distL="0" distR="0" wp14:anchorId="117BC018" wp14:editId="6D013136">
            <wp:extent cx="5311140" cy="2529205"/>
            <wp:effectExtent l="0" t="0" r="3810" b="4445"/>
            <wp:docPr id="189851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15273" name=""/>
                    <pic:cNvPicPr/>
                  </pic:nvPicPr>
                  <pic:blipFill>
                    <a:blip r:embed="rId127"/>
                    <a:stretch>
                      <a:fillRect/>
                    </a:stretch>
                  </pic:blipFill>
                  <pic:spPr>
                    <a:xfrm>
                      <a:off x="0" y="0"/>
                      <a:ext cx="5311140" cy="2529205"/>
                    </a:xfrm>
                    <a:prstGeom prst="rect">
                      <a:avLst/>
                    </a:prstGeom>
                  </pic:spPr>
                </pic:pic>
              </a:graphicData>
            </a:graphic>
          </wp:inline>
        </w:drawing>
      </w:r>
    </w:p>
    <w:p w14:paraId="1225AD27" w14:textId="3E270179" w:rsidR="00B15C14" w:rsidRDefault="00B15C14" w:rsidP="00B15C14">
      <w:pPr>
        <w:pBdr>
          <w:top w:val="nil"/>
          <w:left w:val="nil"/>
          <w:bottom w:val="nil"/>
          <w:right w:val="nil"/>
          <w:between w:val="nil"/>
        </w:pBdr>
        <w:tabs>
          <w:tab w:val="left" w:pos="900"/>
        </w:tabs>
        <w:spacing w:after="240"/>
        <w:ind w:left="567" w:firstLine="0"/>
        <w:jc w:val="center"/>
        <w:rPr>
          <w:color w:val="000000"/>
          <w:sz w:val="18"/>
          <w:szCs w:val="18"/>
          <w:lang w:val="en-US"/>
        </w:rPr>
      </w:pPr>
      <w:bookmarkStart w:id="437" w:name="_Toc13726702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113</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“m03”</w:t>
      </w:r>
      <w:r w:rsidR="00DB10B8">
        <w:rPr>
          <w:color w:val="000000"/>
          <w:sz w:val="18"/>
          <w:szCs w:val="18"/>
          <w:lang w:val="en-US"/>
        </w:rPr>
        <w:t xml:space="preserve"> output layer 0’s</w:t>
      </w:r>
      <w:r>
        <w:rPr>
          <w:color w:val="000000"/>
          <w:sz w:val="18"/>
          <w:szCs w:val="18"/>
          <w:lang w:val="en-US"/>
        </w:rPr>
        <w:t xml:space="preserve"> test set’s normalized confusion matrix.</w:t>
      </w:r>
      <w:bookmarkEnd w:id="437"/>
    </w:p>
    <w:p w14:paraId="5896585C" w14:textId="751BF8F8" w:rsidR="00DB10B8" w:rsidRDefault="00843573" w:rsidP="00B15C14">
      <w:pPr>
        <w:pBdr>
          <w:top w:val="nil"/>
          <w:left w:val="nil"/>
          <w:bottom w:val="nil"/>
          <w:right w:val="nil"/>
          <w:between w:val="nil"/>
        </w:pBdr>
        <w:tabs>
          <w:tab w:val="left" w:pos="900"/>
        </w:tabs>
        <w:spacing w:after="240"/>
        <w:ind w:left="567" w:firstLine="0"/>
        <w:jc w:val="center"/>
        <w:rPr>
          <w:color w:val="000000"/>
          <w:sz w:val="18"/>
          <w:szCs w:val="18"/>
          <w:lang w:val="en-US"/>
        </w:rPr>
      </w:pPr>
      <w:r>
        <w:rPr>
          <w:noProof/>
          <w:lang w:val="en-US" w:eastAsia="en-US"/>
        </w:rPr>
        <w:drawing>
          <wp:inline distT="0" distB="0" distL="0" distR="0" wp14:anchorId="4D2B26B9" wp14:editId="04E66147">
            <wp:extent cx="5311140" cy="2447290"/>
            <wp:effectExtent l="0" t="0" r="3810" b="0"/>
            <wp:docPr id="629103994" name="Picture 1" descr="A graph with red and blu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03994" name="Picture 1" descr="A graph with red and blue lines&#10;&#10;Description automatically generated with low confidence"/>
                    <pic:cNvPicPr/>
                  </pic:nvPicPr>
                  <pic:blipFill>
                    <a:blip r:embed="rId128"/>
                    <a:stretch>
                      <a:fillRect/>
                    </a:stretch>
                  </pic:blipFill>
                  <pic:spPr>
                    <a:xfrm>
                      <a:off x="0" y="0"/>
                      <a:ext cx="5311140" cy="2447290"/>
                    </a:xfrm>
                    <a:prstGeom prst="rect">
                      <a:avLst/>
                    </a:prstGeom>
                  </pic:spPr>
                </pic:pic>
              </a:graphicData>
            </a:graphic>
          </wp:inline>
        </w:drawing>
      </w:r>
    </w:p>
    <w:p w14:paraId="29EBA763" w14:textId="6F0A02CA" w:rsidR="00DB10B8" w:rsidRPr="00777A19" w:rsidRDefault="00DB10B8" w:rsidP="00DB10B8">
      <w:pPr>
        <w:pBdr>
          <w:top w:val="nil"/>
          <w:left w:val="nil"/>
          <w:bottom w:val="nil"/>
          <w:right w:val="nil"/>
          <w:between w:val="nil"/>
        </w:pBdr>
        <w:tabs>
          <w:tab w:val="left" w:pos="900"/>
        </w:tabs>
        <w:spacing w:after="240"/>
        <w:ind w:left="567" w:firstLine="0"/>
        <w:jc w:val="center"/>
        <w:rPr>
          <w:color w:val="000000"/>
          <w:sz w:val="18"/>
          <w:szCs w:val="18"/>
        </w:rPr>
      </w:pPr>
      <w:bookmarkStart w:id="438" w:name="_Ref137234891"/>
      <w:bookmarkStart w:id="439" w:name="_Toc13726702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114</w:t>
      </w:r>
      <w:r w:rsidRPr="00B13FF1">
        <w:rPr>
          <w:color w:val="000000"/>
          <w:sz w:val="18"/>
          <w:szCs w:val="18"/>
        </w:rPr>
        <w:fldChar w:fldCharType="end"/>
      </w:r>
      <w:bookmarkEnd w:id="438"/>
      <w:r w:rsidRPr="00B13FF1">
        <w:rPr>
          <w:color w:val="000000"/>
          <w:sz w:val="18"/>
          <w:szCs w:val="18"/>
          <w:lang w:val="en-US"/>
        </w:rPr>
        <w:t>.</w:t>
      </w:r>
      <w:r>
        <w:rPr>
          <w:color w:val="000000"/>
          <w:sz w:val="18"/>
          <w:szCs w:val="18"/>
          <w:lang w:val="en-US"/>
        </w:rPr>
        <w:t xml:space="preserve"> “m03” output layer 1’s loss: train, validation, and test scores.</w:t>
      </w:r>
      <w:bookmarkEnd w:id="439"/>
    </w:p>
    <w:p w14:paraId="50814633" w14:textId="345EDD6F" w:rsidR="00DB10B8" w:rsidRDefault="00C6613A" w:rsidP="00DB10B8">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3661C038" wp14:editId="7989423F">
            <wp:extent cx="5311140" cy="2410460"/>
            <wp:effectExtent l="0" t="0" r="3810" b="8890"/>
            <wp:docPr id="2014887037" name="Picture 1" descr="A graph with red and blu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87037" name="Picture 1" descr="A graph with red and blue lines&#10;&#10;Description automatically generated with low confidence"/>
                    <pic:cNvPicPr/>
                  </pic:nvPicPr>
                  <pic:blipFill>
                    <a:blip r:embed="rId129"/>
                    <a:stretch>
                      <a:fillRect/>
                    </a:stretch>
                  </pic:blipFill>
                  <pic:spPr>
                    <a:xfrm>
                      <a:off x="0" y="0"/>
                      <a:ext cx="5311140" cy="2410460"/>
                    </a:xfrm>
                    <a:prstGeom prst="rect">
                      <a:avLst/>
                    </a:prstGeom>
                  </pic:spPr>
                </pic:pic>
              </a:graphicData>
            </a:graphic>
          </wp:inline>
        </w:drawing>
      </w:r>
    </w:p>
    <w:p w14:paraId="0A6EE613" w14:textId="0C6E0E0F" w:rsidR="00DB10B8" w:rsidRPr="00777A19" w:rsidRDefault="00DB10B8" w:rsidP="00DB10B8">
      <w:pPr>
        <w:pBdr>
          <w:top w:val="nil"/>
          <w:left w:val="nil"/>
          <w:bottom w:val="nil"/>
          <w:right w:val="nil"/>
          <w:between w:val="nil"/>
        </w:pBdr>
        <w:tabs>
          <w:tab w:val="left" w:pos="900"/>
        </w:tabs>
        <w:spacing w:after="240"/>
        <w:ind w:left="567" w:firstLine="0"/>
        <w:jc w:val="center"/>
        <w:rPr>
          <w:color w:val="000000"/>
          <w:sz w:val="18"/>
          <w:szCs w:val="18"/>
        </w:rPr>
      </w:pPr>
      <w:bookmarkStart w:id="440" w:name="_Toc13726702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115</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“m03” output layer 1’s accuracy: train, validation, and test scores.</w:t>
      </w:r>
      <w:bookmarkEnd w:id="440"/>
    </w:p>
    <w:p w14:paraId="5B7D2EAF" w14:textId="3AF70DC9" w:rsidR="00DB10B8" w:rsidRDefault="00DD5651" w:rsidP="00DB10B8">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32D8A5DF" wp14:editId="63D638C9">
            <wp:extent cx="5311140" cy="2405380"/>
            <wp:effectExtent l="0" t="0" r="3810" b="0"/>
            <wp:docPr id="16486138"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138" name="Picture 1" descr="A picture containing text, screenshot, plot, line&#10;&#10;Description automatically generated"/>
                    <pic:cNvPicPr/>
                  </pic:nvPicPr>
                  <pic:blipFill>
                    <a:blip r:embed="rId130"/>
                    <a:stretch>
                      <a:fillRect/>
                    </a:stretch>
                  </pic:blipFill>
                  <pic:spPr>
                    <a:xfrm>
                      <a:off x="0" y="0"/>
                      <a:ext cx="5311140" cy="2405380"/>
                    </a:xfrm>
                    <a:prstGeom prst="rect">
                      <a:avLst/>
                    </a:prstGeom>
                  </pic:spPr>
                </pic:pic>
              </a:graphicData>
            </a:graphic>
          </wp:inline>
        </w:drawing>
      </w:r>
    </w:p>
    <w:p w14:paraId="6C74C9DC" w14:textId="0FCBDF2A" w:rsidR="00DB10B8" w:rsidRPr="00777A19" w:rsidRDefault="00DB10B8" w:rsidP="00DB10B8">
      <w:pPr>
        <w:pBdr>
          <w:top w:val="nil"/>
          <w:left w:val="nil"/>
          <w:bottom w:val="nil"/>
          <w:right w:val="nil"/>
          <w:between w:val="nil"/>
        </w:pBdr>
        <w:tabs>
          <w:tab w:val="left" w:pos="900"/>
        </w:tabs>
        <w:spacing w:after="240"/>
        <w:ind w:left="567" w:firstLine="0"/>
        <w:jc w:val="center"/>
        <w:rPr>
          <w:color w:val="000000"/>
          <w:sz w:val="18"/>
          <w:szCs w:val="18"/>
        </w:rPr>
      </w:pPr>
      <w:bookmarkStart w:id="441" w:name="_Toc13726702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116</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“m03” output layer 1’s train f1-scores.</w:t>
      </w:r>
      <w:bookmarkEnd w:id="441"/>
    </w:p>
    <w:p w14:paraId="5770F867" w14:textId="11DD8128" w:rsidR="00DB10B8" w:rsidRDefault="00DD5651" w:rsidP="00DB10B8">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79B08ACF" wp14:editId="03A17C6D">
            <wp:extent cx="5311140" cy="2376805"/>
            <wp:effectExtent l="0" t="0" r="3810" b="4445"/>
            <wp:docPr id="97362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27178" name=""/>
                    <pic:cNvPicPr/>
                  </pic:nvPicPr>
                  <pic:blipFill>
                    <a:blip r:embed="rId131"/>
                    <a:stretch>
                      <a:fillRect/>
                    </a:stretch>
                  </pic:blipFill>
                  <pic:spPr>
                    <a:xfrm>
                      <a:off x="0" y="0"/>
                      <a:ext cx="5311140" cy="2376805"/>
                    </a:xfrm>
                    <a:prstGeom prst="rect">
                      <a:avLst/>
                    </a:prstGeom>
                  </pic:spPr>
                </pic:pic>
              </a:graphicData>
            </a:graphic>
          </wp:inline>
        </w:drawing>
      </w:r>
    </w:p>
    <w:p w14:paraId="23F66E72" w14:textId="1E1961D7" w:rsidR="00DB10B8" w:rsidRPr="00777A19" w:rsidRDefault="00DB10B8" w:rsidP="00DB10B8">
      <w:pPr>
        <w:pBdr>
          <w:top w:val="nil"/>
          <w:left w:val="nil"/>
          <w:bottom w:val="nil"/>
          <w:right w:val="nil"/>
          <w:between w:val="nil"/>
        </w:pBdr>
        <w:tabs>
          <w:tab w:val="left" w:pos="900"/>
        </w:tabs>
        <w:spacing w:after="240"/>
        <w:ind w:left="567" w:firstLine="0"/>
        <w:jc w:val="center"/>
        <w:rPr>
          <w:color w:val="000000"/>
          <w:sz w:val="18"/>
          <w:szCs w:val="18"/>
        </w:rPr>
      </w:pPr>
      <w:bookmarkStart w:id="442" w:name="_Ref137235487"/>
      <w:bookmarkStart w:id="443" w:name="_Toc13726702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117</w:t>
      </w:r>
      <w:r w:rsidRPr="00B13FF1">
        <w:rPr>
          <w:color w:val="000000"/>
          <w:sz w:val="18"/>
          <w:szCs w:val="18"/>
        </w:rPr>
        <w:fldChar w:fldCharType="end"/>
      </w:r>
      <w:bookmarkEnd w:id="442"/>
      <w:r w:rsidRPr="00B13FF1">
        <w:rPr>
          <w:color w:val="000000"/>
          <w:sz w:val="18"/>
          <w:szCs w:val="18"/>
          <w:lang w:val="en-US"/>
        </w:rPr>
        <w:t>.</w:t>
      </w:r>
      <w:r>
        <w:rPr>
          <w:color w:val="000000"/>
          <w:sz w:val="18"/>
          <w:szCs w:val="18"/>
          <w:lang w:val="en-US"/>
        </w:rPr>
        <w:t xml:space="preserve"> “m03” output layer 1’s validation f1-scores.</w:t>
      </w:r>
      <w:bookmarkEnd w:id="443"/>
    </w:p>
    <w:p w14:paraId="3FF7DBE3" w14:textId="24BBC3ED" w:rsidR="00DB10B8" w:rsidRDefault="00DD5651" w:rsidP="00DB10B8">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5258262D" wp14:editId="6A071797">
            <wp:extent cx="5311140" cy="2533015"/>
            <wp:effectExtent l="0" t="0" r="3810" b="635"/>
            <wp:docPr id="366296830" name="Picture 1" descr="A picture containing text, screenshot, colorfulness,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6830" name="Picture 1" descr="A picture containing text, screenshot, colorfulness, font&#10;&#10;Description automatically generated"/>
                    <pic:cNvPicPr/>
                  </pic:nvPicPr>
                  <pic:blipFill>
                    <a:blip r:embed="rId132"/>
                    <a:stretch>
                      <a:fillRect/>
                    </a:stretch>
                  </pic:blipFill>
                  <pic:spPr>
                    <a:xfrm>
                      <a:off x="0" y="0"/>
                      <a:ext cx="5311140" cy="2533015"/>
                    </a:xfrm>
                    <a:prstGeom prst="rect">
                      <a:avLst/>
                    </a:prstGeom>
                  </pic:spPr>
                </pic:pic>
              </a:graphicData>
            </a:graphic>
          </wp:inline>
        </w:drawing>
      </w:r>
    </w:p>
    <w:p w14:paraId="22BB7074" w14:textId="5EBE3AC0" w:rsidR="00DB10B8" w:rsidRDefault="00DB10B8" w:rsidP="00DB10B8">
      <w:pPr>
        <w:pBdr>
          <w:top w:val="nil"/>
          <w:left w:val="nil"/>
          <w:bottom w:val="nil"/>
          <w:right w:val="nil"/>
          <w:between w:val="nil"/>
        </w:pBdr>
        <w:tabs>
          <w:tab w:val="left" w:pos="900"/>
        </w:tabs>
        <w:spacing w:after="240"/>
        <w:ind w:left="567" w:firstLine="0"/>
        <w:jc w:val="center"/>
        <w:rPr>
          <w:color w:val="000000"/>
          <w:sz w:val="18"/>
          <w:szCs w:val="18"/>
          <w:lang w:val="en-US"/>
        </w:rPr>
      </w:pPr>
      <w:bookmarkStart w:id="444" w:name="_Toc13726702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118</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“m03” output layer 1’s test f1-scores.</w:t>
      </w:r>
      <w:bookmarkEnd w:id="444"/>
    </w:p>
    <w:p w14:paraId="5A572A88" w14:textId="76E908CE" w:rsidR="00536949" w:rsidRDefault="003236A5" w:rsidP="00536949">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6503AD1C" wp14:editId="3516E317">
            <wp:extent cx="5311140" cy="2623820"/>
            <wp:effectExtent l="0" t="0" r="3810" b="5080"/>
            <wp:docPr id="173724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45531" name=""/>
                    <pic:cNvPicPr/>
                  </pic:nvPicPr>
                  <pic:blipFill>
                    <a:blip r:embed="rId133"/>
                    <a:stretch>
                      <a:fillRect/>
                    </a:stretch>
                  </pic:blipFill>
                  <pic:spPr>
                    <a:xfrm>
                      <a:off x="0" y="0"/>
                      <a:ext cx="5311140" cy="2623820"/>
                    </a:xfrm>
                    <a:prstGeom prst="rect">
                      <a:avLst/>
                    </a:prstGeom>
                  </pic:spPr>
                </pic:pic>
              </a:graphicData>
            </a:graphic>
          </wp:inline>
        </w:drawing>
      </w:r>
    </w:p>
    <w:p w14:paraId="5D0785A3" w14:textId="68A677B7" w:rsidR="00536949" w:rsidRDefault="00536949" w:rsidP="00536949">
      <w:pPr>
        <w:pBdr>
          <w:top w:val="nil"/>
          <w:left w:val="nil"/>
          <w:bottom w:val="nil"/>
          <w:right w:val="nil"/>
          <w:between w:val="nil"/>
        </w:pBdr>
        <w:tabs>
          <w:tab w:val="left" w:pos="900"/>
        </w:tabs>
        <w:spacing w:after="240"/>
        <w:ind w:left="567" w:firstLine="0"/>
        <w:jc w:val="center"/>
        <w:rPr>
          <w:color w:val="000000"/>
          <w:sz w:val="18"/>
          <w:szCs w:val="18"/>
          <w:lang w:val="en-US"/>
        </w:rPr>
      </w:pPr>
      <w:bookmarkStart w:id="445" w:name="_Ref137267800"/>
      <w:bookmarkStart w:id="446" w:name="_Toc13726703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119</w:t>
      </w:r>
      <w:r w:rsidRPr="00B13FF1">
        <w:rPr>
          <w:color w:val="000000"/>
          <w:sz w:val="18"/>
          <w:szCs w:val="18"/>
        </w:rPr>
        <w:fldChar w:fldCharType="end"/>
      </w:r>
      <w:bookmarkEnd w:id="445"/>
      <w:r w:rsidRPr="00B13FF1">
        <w:rPr>
          <w:color w:val="000000"/>
          <w:sz w:val="18"/>
          <w:szCs w:val="18"/>
          <w:lang w:val="en-US"/>
        </w:rPr>
        <w:t>.</w:t>
      </w:r>
      <w:r>
        <w:rPr>
          <w:color w:val="000000"/>
          <w:sz w:val="18"/>
          <w:szCs w:val="18"/>
          <w:lang w:val="en-US"/>
        </w:rPr>
        <w:t xml:space="preserve"> “m03” output layer 1’s test set’s raw confusion matrix.</w:t>
      </w:r>
      <w:bookmarkEnd w:id="446"/>
    </w:p>
    <w:p w14:paraId="0BD5D594" w14:textId="4633780D" w:rsidR="00DB10B8" w:rsidRPr="00536949" w:rsidRDefault="008F282C" w:rsidP="00DB10B8">
      <w:pPr>
        <w:keepNext/>
        <w:pBdr>
          <w:top w:val="nil"/>
          <w:left w:val="nil"/>
          <w:bottom w:val="nil"/>
          <w:right w:val="nil"/>
          <w:between w:val="nil"/>
        </w:pBdr>
        <w:spacing w:after="120" w:line="240" w:lineRule="auto"/>
        <w:ind w:firstLine="0"/>
        <w:jc w:val="center"/>
        <w:rPr>
          <w:color w:val="000000"/>
          <w:lang w:val="en-US"/>
        </w:rPr>
      </w:pPr>
      <w:r>
        <w:rPr>
          <w:noProof/>
          <w:lang w:val="en-US" w:eastAsia="en-US"/>
        </w:rPr>
        <w:drawing>
          <wp:inline distT="0" distB="0" distL="0" distR="0" wp14:anchorId="3F915C2C" wp14:editId="57D8CDEF">
            <wp:extent cx="5311140" cy="2693670"/>
            <wp:effectExtent l="0" t="0" r="3810" b="0"/>
            <wp:docPr id="14752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665" name=""/>
                    <pic:cNvPicPr/>
                  </pic:nvPicPr>
                  <pic:blipFill>
                    <a:blip r:embed="rId134"/>
                    <a:stretch>
                      <a:fillRect/>
                    </a:stretch>
                  </pic:blipFill>
                  <pic:spPr>
                    <a:xfrm>
                      <a:off x="0" y="0"/>
                      <a:ext cx="5311140" cy="2693670"/>
                    </a:xfrm>
                    <a:prstGeom prst="rect">
                      <a:avLst/>
                    </a:prstGeom>
                  </pic:spPr>
                </pic:pic>
              </a:graphicData>
            </a:graphic>
          </wp:inline>
        </w:drawing>
      </w:r>
    </w:p>
    <w:p w14:paraId="256F5487" w14:textId="3F58DF2E" w:rsidR="00DB10B8" w:rsidRDefault="00DB10B8" w:rsidP="00DB10B8">
      <w:pPr>
        <w:pBdr>
          <w:top w:val="nil"/>
          <w:left w:val="nil"/>
          <w:bottom w:val="nil"/>
          <w:right w:val="nil"/>
          <w:between w:val="nil"/>
        </w:pBdr>
        <w:tabs>
          <w:tab w:val="left" w:pos="900"/>
        </w:tabs>
        <w:spacing w:after="240"/>
        <w:ind w:left="567" w:firstLine="0"/>
        <w:jc w:val="center"/>
        <w:rPr>
          <w:color w:val="000000"/>
          <w:sz w:val="18"/>
          <w:szCs w:val="18"/>
          <w:lang w:val="en-US"/>
        </w:rPr>
      </w:pPr>
      <w:bookmarkStart w:id="447" w:name="_Toc13726703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120</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“m03” output layer 1’s test set’s normalized confusion matrix.</w:t>
      </w:r>
      <w:bookmarkEnd w:id="447"/>
    </w:p>
    <w:p w14:paraId="51865805" w14:textId="77777777" w:rsidR="00DB10B8" w:rsidRDefault="00DB10B8" w:rsidP="00B15C14">
      <w:pPr>
        <w:pBdr>
          <w:top w:val="nil"/>
          <w:left w:val="nil"/>
          <w:bottom w:val="nil"/>
          <w:right w:val="nil"/>
          <w:between w:val="nil"/>
        </w:pBdr>
        <w:tabs>
          <w:tab w:val="left" w:pos="900"/>
        </w:tabs>
        <w:spacing w:after="240"/>
        <w:ind w:left="567" w:firstLine="0"/>
        <w:jc w:val="center"/>
        <w:rPr>
          <w:color w:val="000000"/>
          <w:sz w:val="18"/>
          <w:szCs w:val="18"/>
          <w:lang w:val="en-US"/>
        </w:rPr>
      </w:pPr>
    </w:p>
    <w:p w14:paraId="2F3039A0" w14:textId="6621E0CD" w:rsidR="00D05C56" w:rsidRPr="000C1035" w:rsidRDefault="00D05C56" w:rsidP="00D05C56">
      <w:pPr>
        <w:pStyle w:val="Heading3"/>
        <w:numPr>
          <w:ilvl w:val="2"/>
          <w:numId w:val="1"/>
        </w:numPr>
        <w:jc w:val="both"/>
        <w:rPr>
          <w:highlight w:val="yellow"/>
          <w:rPrChange w:id="448" w:author="nahla" w:date="2023-06-10T12:19:00Z">
            <w:rPr/>
          </w:rPrChange>
        </w:rPr>
      </w:pPr>
      <w:bookmarkStart w:id="449" w:name="_Toc137266902"/>
      <w:r w:rsidRPr="000C1035">
        <w:rPr>
          <w:highlight w:val="yellow"/>
          <w:rPrChange w:id="450" w:author="nahla" w:date="2023-06-10T12:19:00Z">
            <w:rPr/>
          </w:rPrChange>
        </w:rPr>
        <w:lastRenderedPageBreak/>
        <w:t>MCNN: “m04”</w:t>
      </w:r>
      <w:bookmarkEnd w:id="449"/>
    </w:p>
    <w:p w14:paraId="681F8956" w14:textId="5DC7D56C" w:rsidR="00D05C56" w:rsidRDefault="00CE0C23" w:rsidP="00D05C56">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56536DD2" wp14:editId="38474B57">
            <wp:extent cx="5311140" cy="2365375"/>
            <wp:effectExtent l="0" t="0" r="3810" b="0"/>
            <wp:docPr id="7762372"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372" name="Picture 1" descr="A picture containing text, screenshot, plot, line&#10;&#10;Description automatically generated"/>
                    <pic:cNvPicPr/>
                  </pic:nvPicPr>
                  <pic:blipFill>
                    <a:blip r:embed="rId135"/>
                    <a:stretch>
                      <a:fillRect/>
                    </a:stretch>
                  </pic:blipFill>
                  <pic:spPr>
                    <a:xfrm>
                      <a:off x="0" y="0"/>
                      <a:ext cx="5311140" cy="2365375"/>
                    </a:xfrm>
                    <a:prstGeom prst="rect">
                      <a:avLst/>
                    </a:prstGeom>
                  </pic:spPr>
                </pic:pic>
              </a:graphicData>
            </a:graphic>
          </wp:inline>
        </w:drawing>
      </w:r>
    </w:p>
    <w:p w14:paraId="1CE49CC2" w14:textId="34F55236" w:rsidR="00D05C56" w:rsidRPr="00777A19" w:rsidRDefault="00D05C56" w:rsidP="00D05C56">
      <w:pPr>
        <w:pBdr>
          <w:top w:val="nil"/>
          <w:left w:val="nil"/>
          <w:bottom w:val="nil"/>
          <w:right w:val="nil"/>
          <w:between w:val="nil"/>
        </w:pBdr>
        <w:tabs>
          <w:tab w:val="left" w:pos="900"/>
        </w:tabs>
        <w:spacing w:after="240"/>
        <w:ind w:left="567" w:firstLine="0"/>
        <w:jc w:val="center"/>
        <w:rPr>
          <w:color w:val="000000"/>
          <w:sz w:val="18"/>
          <w:szCs w:val="18"/>
        </w:rPr>
      </w:pPr>
      <w:bookmarkStart w:id="451" w:name="_Ref137234911"/>
      <w:bookmarkStart w:id="452" w:name="_Toc13726703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121</w:t>
      </w:r>
      <w:r w:rsidRPr="00B13FF1">
        <w:rPr>
          <w:color w:val="000000"/>
          <w:sz w:val="18"/>
          <w:szCs w:val="18"/>
        </w:rPr>
        <w:fldChar w:fldCharType="end"/>
      </w:r>
      <w:bookmarkEnd w:id="451"/>
      <w:r w:rsidRPr="00B13FF1">
        <w:rPr>
          <w:color w:val="000000"/>
          <w:sz w:val="18"/>
          <w:szCs w:val="18"/>
          <w:lang w:val="en-US"/>
        </w:rPr>
        <w:t>.</w:t>
      </w:r>
      <w:r>
        <w:rPr>
          <w:color w:val="000000"/>
          <w:sz w:val="18"/>
          <w:szCs w:val="18"/>
          <w:lang w:val="en-US"/>
        </w:rPr>
        <w:t xml:space="preserve"> “m04” loss: train, validation, and test scores.</w:t>
      </w:r>
      <w:bookmarkEnd w:id="452"/>
    </w:p>
    <w:p w14:paraId="0D822DC5" w14:textId="41E45CA4" w:rsidR="00CB2820" w:rsidRDefault="00CB2820" w:rsidP="00CB2820">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70C2C782" wp14:editId="0580AA84">
            <wp:extent cx="5311140" cy="2386330"/>
            <wp:effectExtent l="0" t="0" r="3810" b="0"/>
            <wp:docPr id="2132564679" name="Picture 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64679" name="Picture 1" descr="A picture containing text, screenshot, plot, diagram&#10;&#10;Description automatically generated"/>
                    <pic:cNvPicPr/>
                  </pic:nvPicPr>
                  <pic:blipFill>
                    <a:blip r:embed="rId136"/>
                    <a:stretch>
                      <a:fillRect/>
                    </a:stretch>
                  </pic:blipFill>
                  <pic:spPr>
                    <a:xfrm>
                      <a:off x="0" y="0"/>
                      <a:ext cx="5311140" cy="2386330"/>
                    </a:xfrm>
                    <a:prstGeom prst="rect">
                      <a:avLst/>
                    </a:prstGeom>
                  </pic:spPr>
                </pic:pic>
              </a:graphicData>
            </a:graphic>
          </wp:inline>
        </w:drawing>
      </w:r>
    </w:p>
    <w:p w14:paraId="562299C2" w14:textId="0450CE96" w:rsidR="00CB2820" w:rsidRPr="00777A19" w:rsidRDefault="00CB2820" w:rsidP="00CB2820">
      <w:pPr>
        <w:pBdr>
          <w:top w:val="nil"/>
          <w:left w:val="nil"/>
          <w:bottom w:val="nil"/>
          <w:right w:val="nil"/>
          <w:between w:val="nil"/>
        </w:pBdr>
        <w:tabs>
          <w:tab w:val="left" w:pos="900"/>
        </w:tabs>
        <w:spacing w:after="240"/>
        <w:ind w:left="567" w:firstLine="0"/>
        <w:jc w:val="center"/>
        <w:rPr>
          <w:color w:val="000000"/>
          <w:sz w:val="18"/>
          <w:szCs w:val="18"/>
        </w:rPr>
      </w:pPr>
      <w:bookmarkStart w:id="453" w:name="_Toc13726703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122</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“m04” training f1-scores.</w:t>
      </w:r>
      <w:bookmarkEnd w:id="453"/>
    </w:p>
    <w:p w14:paraId="095E8344" w14:textId="6E87C070" w:rsidR="00D05C56" w:rsidRDefault="00543C27" w:rsidP="00D05C56">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68EE72B5" wp14:editId="4289F68C">
            <wp:extent cx="5311140" cy="2359660"/>
            <wp:effectExtent l="0" t="0" r="3810" b="2540"/>
            <wp:docPr id="142847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9087" name=""/>
                    <pic:cNvPicPr/>
                  </pic:nvPicPr>
                  <pic:blipFill>
                    <a:blip r:embed="rId137"/>
                    <a:stretch>
                      <a:fillRect/>
                    </a:stretch>
                  </pic:blipFill>
                  <pic:spPr>
                    <a:xfrm>
                      <a:off x="0" y="0"/>
                      <a:ext cx="5311140" cy="2359660"/>
                    </a:xfrm>
                    <a:prstGeom prst="rect">
                      <a:avLst/>
                    </a:prstGeom>
                  </pic:spPr>
                </pic:pic>
              </a:graphicData>
            </a:graphic>
          </wp:inline>
        </w:drawing>
      </w:r>
    </w:p>
    <w:p w14:paraId="09DE7171" w14:textId="2D41E7E9" w:rsidR="00D05C56" w:rsidRPr="00777A19" w:rsidRDefault="00D05C56" w:rsidP="00D05C56">
      <w:pPr>
        <w:pBdr>
          <w:top w:val="nil"/>
          <w:left w:val="nil"/>
          <w:bottom w:val="nil"/>
          <w:right w:val="nil"/>
          <w:between w:val="nil"/>
        </w:pBdr>
        <w:tabs>
          <w:tab w:val="left" w:pos="900"/>
        </w:tabs>
        <w:spacing w:after="240"/>
        <w:ind w:left="567" w:firstLine="0"/>
        <w:jc w:val="center"/>
        <w:rPr>
          <w:color w:val="000000"/>
          <w:sz w:val="18"/>
          <w:szCs w:val="18"/>
        </w:rPr>
      </w:pPr>
      <w:bookmarkStart w:id="454" w:name="_Toc13726703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123</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“m04” validation f1-scores.</w:t>
      </w:r>
      <w:bookmarkEnd w:id="454"/>
    </w:p>
    <w:p w14:paraId="35B2B632" w14:textId="18642A93" w:rsidR="00D05C56" w:rsidRDefault="004A03BD" w:rsidP="00D05C56">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55C202F2" wp14:editId="0D597D8C">
            <wp:extent cx="5311140" cy="2520315"/>
            <wp:effectExtent l="0" t="0" r="3810" b="0"/>
            <wp:docPr id="109033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38218" name=""/>
                    <pic:cNvPicPr/>
                  </pic:nvPicPr>
                  <pic:blipFill>
                    <a:blip r:embed="rId138"/>
                    <a:stretch>
                      <a:fillRect/>
                    </a:stretch>
                  </pic:blipFill>
                  <pic:spPr>
                    <a:xfrm>
                      <a:off x="0" y="0"/>
                      <a:ext cx="5311140" cy="2520315"/>
                    </a:xfrm>
                    <a:prstGeom prst="rect">
                      <a:avLst/>
                    </a:prstGeom>
                  </pic:spPr>
                </pic:pic>
              </a:graphicData>
            </a:graphic>
          </wp:inline>
        </w:drawing>
      </w:r>
    </w:p>
    <w:p w14:paraId="24047435" w14:textId="3BB4B98A" w:rsidR="00D05C56" w:rsidRDefault="00D05C56" w:rsidP="00D05C56">
      <w:pPr>
        <w:pBdr>
          <w:top w:val="nil"/>
          <w:left w:val="nil"/>
          <w:bottom w:val="nil"/>
          <w:right w:val="nil"/>
          <w:between w:val="nil"/>
        </w:pBdr>
        <w:tabs>
          <w:tab w:val="left" w:pos="900"/>
        </w:tabs>
        <w:spacing w:after="240"/>
        <w:ind w:left="567" w:firstLine="0"/>
        <w:jc w:val="center"/>
        <w:rPr>
          <w:color w:val="000000"/>
          <w:sz w:val="18"/>
          <w:szCs w:val="18"/>
          <w:lang w:val="en-US"/>
        </w:rPr>
      </w:pPr>
      <w:bookmarkStart w:id="455" w:name="_Toc13726703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124</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“m04” test f1-scores.</w:t>
      </w:r>
      <w:bookmarkEnd w:id="455"/>
    </w:p>
    <w:p w14:paraId="3D7976E8" w14:textId="20589A7D" w:rsidR="00B15C14" w:rsidRDefault="000E79E1" w:rsidP="00B15C14">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022B7AE4" wp14:editId="106A977C">
            <wp:extent cx="5311140" cy="2694305"/>
            <wp:effectExtent l="0" t="0" r="3810" b="0"/>
            <wp:docPr id="134016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68038" name=""/>
                    <pic:cNvPicPr/>
                  </pic:nvPicPr>
                  <pic:blipFill>
                    <a:blip r:embed="rId139"/>
                    <a:stretch>
                      <a:fillRect/>
                    </a:stretch>
                  </pic:blipFill>
                  <pic:spPr>
                    <a:xfrm>
                      <a:off x="0" y="0"/>
                      <a:ext cx="5311140" cy="2694305"/>
                    </a:xfrm>
                    <a:prstGeom prst="rect">
                      <a:avLst/>
                    </a:prstGeom>
                  </pic:spPr>
                </pic:pic>
              </a:graphicData>
            </a:graphic>
          </wp:inline>
        </w:drawing>
      </w:r>
    </w:p>
    <w:p w14:paraId="692EA4E9" w14:textId="5CD70CB8" w:rsidR="00B15C14" w:rsidRPr="00A176F1" w:rsidRDefault="00B15C14" w:rsidP="00B15C14">
      <w:pPr>
        <w:pBdr>
          <w:top w:val="nil"/>
          <w:left w:val="nil"/>
          <w:bottom w:val="nil"/>
          <w:right w:val="nil"/>
          <w:between w:val="nil"/>
        </w:pBdr>
        <w:tabs>
          <w:tab w:val="left" w:pos="900"/>
        </w:tabs>
        <w:spacing w:after="240"/>
        <w:ind w:left="567" w:firstLine="0"/>
        <w:jc w:val="center"/>
        <w:rPr>
          <w:color w:val="000000"/>
          <w:sz w:val="18"/>
          <w:szCs w:val="18"/>
          <w:lang w:val="en-US"/>
        </w:rPr>
      </w:pPr>
      <w:bookmarkStart w:id="456" w:name="_Toc13726703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125</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“m04” test set’s normalized confusion matrix.</w:t>
      </w:r>
      <w:bookmarkEnd w:id="456"/>
    </w:p>
    <w:p w14:paraId="3D9E8052" w14:textId="254B7D07" w:rsidR="00D05C56" w:rsidRPr="000C1035" w:rsidRDefault="00D05C56" w:rsidP="00D05C56">
      <w:pPr>
        <w:pStyle w:val="Heading3"/>
        <w:numPr>
          <w:ilvl w:val="2"/>
          <w:numId w:val="1"/>
        </w:numPr>
        <w:jc w:val="both"/>
        <w:rPr>
          <w:highlight w:val="yellow"/>
          <w:rPrChange w:id="457" w:author="nahla" w:date="2023-06-10T12:20:00Z">
            <w:rPr/>
          </w:rPrChange>
        </w:rPr>
      </w:pPr>
      <w:bookmarkStart w:id="458" w:name="_Toc137266903"/>
      <w:r w:rsidRPr="000C1035">
        <w:rPr>
          <w:highlight w:val="yellow"/>
          <w:rPrChange w:id="459" w:author="nahla" w:date="2023-06-10T12:20:00Z">
            <w:rPr/>
          </w:rPrChange>
        </w:rPr>
        <w:lastRenderedPageBreak/>
        <w:t>MCNN: “m04.1”</w:t>
      </w:r>
      <w:bookmarkEnd w:id="458"/>
    </w:p>
    <w:p w14:paraId="04AD94F2" w14:textId="11031633" w:rsidR="00D05C56" w:rsidRDefault="0082048B" w:rsidP="00D05C56">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3E775388" wp14:editId="7E4CADAC">
            <wp:extent cx="5311140" cy="2366010"/>
            <wp:effectExtent l="0" t="0" r="3810" b="0"/>
            <wp:docPr id="328769709" name="Picture 1" descr="A graph with a red line and blue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69709" name="Picture 1" descr="A graph with a red line and blue line&#10;&#10;Description automatically generated with low confidence"/>
                    <pic:cNvPicPr/>
                  </pic:nvPicPr>
                  <pic:blipFill>
                    <a:blip r:embed="rId140"/>
                    <a:stretch>
                      <a:fillRect/>
                    </a:stretch>
                  </pic:blipFill>
                  <pic:spPr>
                    <a:xfrm>
                      <a:off x="0" y="0"/>
                      <a:ext cx="5311140" cy="2366010"/>
                    </a:xfrm>
                    <a:prstGeom prst="rect">
                      <a:avLst/>
                    </a:prstGeom>
                  </pic:spPr>
                </pic:pic>
              </a:graphicData>
            </a:graphic>
          </wp:inline>
        </w:drawing>
      </w:r>
    </w:p>
    <w:p w14:paraId="1237C283" w14:textId="2BE61FE8" w:rsidR="00D05C56" w:rsidRPr="00777A19" w:rsidRDefault="00D05C56" w:rsidP="00D05C56">
      <w:pPr>
        <w:pBdr>
          <w:top w:val="nil"/>
          <w:left w:val="nil"/>
          <w:bottom w:val="nil"/>
          <w:right w:val="nil"/>
          <w:between w:val="nil"/>
        </w:pBdr>
        <w:tabs>
          <w:tab w:val="left" w:pos="900"/>
        </w:tabs>
        <w:spacing w:after="240"/>
        <w:ind w:left="567" w:firstLine="0"/>
        <w:jc w:val="center"/>
        <w:rPr>
          <w:color w:val="000000"/>
          <w:sz w:val="18"/>
          <w:szCs w:val="18"/>
        </w:rPr>
      </w:pPr>
      <w:bookmarkStart w:id="460" w:name="_Toc13726703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126</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“m04.1” loss: train, validation, and test scores.</w:t>
      </w:r>
      <w:bookmarkEnd w:id="460"/>
    </w:p>
    <w:p w14:paraId="002DD0B8" w14:textId="72F674DE" w:rsidR="00D05C56" w:rsidRDefault="004B2E93" w:rsidP="00D05C56">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73EE5883" wp14:editId="616C4C53">
            <wp:extent cx="5311140" cy="2386965"/>
            <wp:effectExtent l="0" t="0" r="3810" b="0"/>
            <wp:docPr id="327368950"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68950" name="Picture 1" descr="A picture containing text, screenshot, line, plot&#10;&#10;Description automatically generated"/>
                    <pic:cNvPicPr/>
                  </pic:nvPicPr>
                  <pic:blipFill>
                    <a:blip r:embed="rId141"/>
                    <a:stretch>
                      <a:fillRect/>
                    </a:stretch>
                  </pic:blipFill>
                  <pic:spPr>
                    <a:xfrm>
                      <a:off x="0" y="0"/>
                      <a:ext cx="5311140" cy="2386965"/>
                    </a:xfrm>
                    <a:prstGeom prst="rect">
                      <a:avLst/>
                    </a:prstGeom>
                  </pic:spPr>
                </pic:pic>
              </a:graphicData>
            </a:graphic>
          </wp:inline>
        </w:drawing>
      </w:r>
    </w:p>
    <w:p w14:paraId="78ACCE00" w14:textId="4141CC28" w:rsidR="00D05C56" w:rsidRPr="00777A19" w:rsidRDefault="00D05C56" w:rsidP="00D05C56">
      <w:pPr>
        <w:pBdr>
          <w:top w:val="nil"/>
          <w:left w:val="nil"/>
          <w:bottom w:val="nil"/>
          <w:right w:val="nil"/>
          <w:between w:val="nil"/>
        </w:pBdr>
        <w:tabs>
          <w:tab w:val="left" w:pos="900"/>
        </w:tabs>
        <w:spacing w:after="240"/>
        <w:ind w:left="567" w:firstLine="0"/>
        <w:jc w:val="center"/>
        <w:rPr>
          <w:color w:val="000000"/>
          <w:sz w:val="18"/>
          <w:szCs w:val="18"/>
        </w:rPr>
      </w:pPr>
      <w:bookmarkStart w:id="461" w:name="_Toc13726703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127</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“m04.1” validation f1-scores.</w:t>
      </w:r>
      <w:bookmarkEnd w:id="461"/>
    </w:p>
    <w:p w14:paraId="1867C7D2" w14:textId="0A2289B3" w:rsidR="00D05C56" w:rsidRDefault="004B2E93" w:rsidP="00D05C56">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6A094C53" wp14:editId="0727E4B0">
            <wp:extent cx="5311140" cy="2536825"/>
            <wp:effectExtent l="0" t="0" r="3810" b="0"/>
            <wp:docPr id="112659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95778" name=""/>
                    <pic:cNvPicPr/>
                  </pic:nvPicPr>
                  <pic:blipFill>
                    <a:blip r:embed="rId142"/>
                    <a:stretch>
                      <a:fillRect/>
                    </a:stretch>
                  </pic:blipFill>
                  <pic:spPr>
                    <a:xfrm>
                      <a:off x="0" y="0"/>
                      <a:ext cx="5311140" cy="2536825"/>
                    </a:xfrm>
                    <a:prstGeom prst="rect">
                      <a:avLst/>
                    </a:prstGeom>
                  </pic:spPr>
                </pic:pic>
              </a:graphicData>
            </a:graphic>
          </wp:inline>
        </w:drawing>
      </w:r>
    </w:p>
    <w:p w14:paraId="29EECD7D" w14:textId="6EC0872B" w:rsidR="00D05C56" w:rsidRDefault="00D05C56" w:rsidP="00D05C56">
      <w:pPr>
        <w:pBdr>
          <w:top w:val="nil"/>
          <w:left w:val="nil"/>
          <w:bottom w:val="nil"/>
          <w:right w:val="nil"/>
          <w:between w:val="nil"/>
        </w:pBdr>
        <w:tabs>
          <w:tab w:val="left" w:pos="900"/>
        </w:tabs>
        <w:spacing w:after="240"/>
        <w:ind w:left="567" w:firstLine="0"/>
        <w:jc w:val="center"/>
        <w:rPr>
          <w:color w:val="000000"/>
          <w:sz w:val="18"/>
          <w:szCs w:val="18"/>
          <w:lang w:val="en-US"/>
        </w:rPr>
      </w:pPr>
      <w:bookmarkStart w:id="462" w:name="_Toc13726703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128</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“m04.1” test f1-scores.</w:t>
      </w:r>
      <w:bookmarkEnd w:id="462"/>
    </w:p>
    <w:p w14:paraId="56A94095" w14:textId="09A60108" w:rsidR="00B15C14" w:rsidRDefault="00ED3AE4" w:rsidP="00B15C14">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4082331F" wp14:editId="3E66D5E1">
            <wp:extent cx="5311140" cy="2626360"/>
            <wp:effectExtent l="0" t="0" r="3810" b="2540"/>
            <wp:docPr id="72073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33272" name=""/>
                    <pic:cNvPicPr/>
                  </pic:nvPicPr>
                  <pic:blipFill>
                    <a:blip r:embed="rId143"/>
                    <a:stretch>
                      <a:fillRect/>
                    </a:stretch>
                  </pic:blipFill>
                  <pic:spPr>
                    <a:xfrm>
                      <a:off x="0" y="0"/>
                      <a:ext cx="5311140" cy="2626360"/>
                    </a:xfrm>
                    <a:prstGeom prst="rect">
                      <a:avLst/>
                    </a:prstGeom>
                  </pic:spPr>
                </pic:pic>
              </a:graphicData>
            </a:graphic>
          </wp:inline>
        </w:drawing>
      </w:r>
    </w:p>
    <w:p w14:paraId="7579A484" w14:textId="7B5C4F07" w:rsidR="00B15C14" w:rsidRPr="00D05C56" w:rsidRDefault="00B15C14" w:rsidP="00B15C14">
      <w:pPr>
        <w:pBdr>
          <w:top w:val="nil"/>
          <w:left w:val="nil"/>
          <w:bottom w:val="nil"/>
          <w:right w:val="nil"/>
          <w:between w:val="nil"/>
        </w:pBdr>
        <w:tabs>
          <w:tab w:val="left" w:pos="900"/>
        </w:tabs>
        <w:spacing w:after="240"/>
        <w:ind w:left="567" w:firstLine="0"/>
        <w:jc w:val="center"/>
        <w:rPr>
          <w:color w:val="000000"/>
          <w:sz w:val="18"/>
          <w:szCs w:val="18"/>
          <w:lang w:val="en-US"/>
        </w:rPr>
      </w:pPr>
      <w:bookmarkStart w:id="463" w:name="_Toc13726704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129</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“m04.1” test set’s normalized confusion matrix.</w:t>
      </w:r>
      <w:bookmarkEnd w:id="463"/>
    </w:p>
    <w:p w14:paraId="269A90A3" w14:textId="61074E76" w:rsidR="003A4EC9" w:rsidRPr="000C1035" w:rsidRDefault="00D05C56" w:rsidP="003A4EC9">
      <w:pPr>
        <w:pStyle w:val="Heading3"/>
        <w:numPr>
          <w:ilvl w:val="2"/>
          <w:numId w:val="1"/>
        </w:numPr>
        <w:jc w:val="both"/>
        <w:rPr>
          <w:highlight w:val="yellow"/>
          <w:rPrChange w:id="464" w:author="nahla" w:date="2023-06-10T12:20:00Z">
            <w:rPr/>
          </w:rPrChange>
        </w:rPr>
      </w:pPr>
      <w:bookmarkStart w:id="465" w:name="_Toc137266904"/>
      <w:r w:rsidRPr="000C1035">
        <w:rPr>
          <w:highlight w:val="yellow"/>
          <w:rPrChange w:id="466" w:author="nahla" w:date="2023-06-10T12:20:00Z">
            <w:rPr/>
          </w:rPrChange>
        </w:rPr>
        <w:t>X</w:t>
      </w:r>
      <w:r w:rsidR="003A4EC9" w:rsidRPr="000C1035">
        <w:rPr>
          <w:highlight w:val="yellow"/>
          <w:rPrChange w:id="467" w:author="nahla" w:date="2023-06-10T12:20:00Z">
            <w:rPr/>
          </w:rPrChange>
        </w:rPr>
        <w:t>CNN: “m04.2”</w:t>
      </w:r>
      <w:bookmarkEnd w:id="465"/>
    </w:p>
    <w:p w14:paraId="4F34C748" w14:textId="298BD675" w:rsidR="003A4EC9" w:rsidRDefault="008A5E37" w:rsidP="003A4EC9">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74AF08F6" wp14:editId="4FB4C2ED">
            <wp:extent cx="5311140" cy="2551430"/>
            <wp:effectExtent l="0" t="0" r="3810" b="1270"/>
            <wp:docPr id="114976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61263" name=""/>
                    <pic:cNvPicPr/>
                  </pic:nvPicPr>
                  <pic:blipFill>
                    <a:blip r:embed="rId144"/>
                    <a:stretch>
                      <a:fillRect/>
                    </a:stretch>
                  </pic:blipFill>
                  <pic:spPr>
                    <a:xfrm>
                      <a:off x="0" y="0"/>
                      <a:ext cx="5311140" cy="2551430"/>
                    </a:xfrm>
                    <a:prstGeom prst="rect">
                      <a:avLst/>
                    </a:prstGeom>
                  </pic:spPr>
                </pic:pic>
              </a:graphicData>
            </a:graphic>
          </wp:inline>
        </w:drawing>
      </w:r>
    </w:p>
    <w:p w14:paraId="36CDFECE" w14:textId="320AE85A" w:rsidR="003A4EC9" w:rsidRPr="00777A19" w:rsidRDefault="003A4EC9" w:rsidP="003A4EC9">
      <w:pPr>
        <w:pBdr>
          <w:top w:val="nil"/>
          <w:left w:val="nil"/>
          <w:bottom w:val="nil"/>
          <w:right w:val="nil"/>
          <w:between w:val="nil"/>
        </w:pBdr>
        <w:tabs>
          <w:tab w:val="left" w:pos="900"/>
        </w:tabs>
        <w:spacing w:after="240"/>
        <w:ind w:left="567" w:firstLine="0"/>
        <w:jc w:val="center"/>
        <w:rPr>
          <w:color w:val="000000"/>
          <w:sz w:val="18"/>
          <w:szCs w:val="18"/>
        </w:rPr>
      </w:pPr>
      <w:bookmarkStart w:id="468" w:name="_Toc13726704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130</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“m0</w:t>
      </w:r>
      <w:r w:rsidR="00D05C56">
        <w:rPr>
          <w:color w:val="000000"/>
          <w:sz w:val="18"/>
          <w:szCs w:val="18"/>
          <w:lang w:val="en-US"/>
        </w:rPr>
        <w:t>4.2</w:t>
      </w:r>
      <w:r>
        <w:rPr>
          <w:color w:val="000000"/>
          <w:sz w:val="18"/>
          <w:szCs w:val="18"/>
          <w:lang w:val="en-US"/>
        </w:rPr>
        <w:t>” validation f1-scores</w:t>
      </w:r>
      <w:r w:rsidR="0070269A">
        <w:rPr>
          <w:color w:val="000000"/>
          <w:sz w:val="18"/>
          <w:szCs w:val="18"/>
          <w:lang w:val="en-US"/>
        </w:rPr>
        <w:t xml:space="preserve"> without epochs</w:t>
      </w:r>
      <w:r w:rsidR="001C44B8">
        <w:rPr>
          <w:color w:val="000000"/>
          <w:sz w:val="18"/>
          <w:szCs w:val="18"/>
          <w:lang w:val="en-US"/>
        </w:rPr>
        <w:t xml:space="preserve"> (i.e., direct prediction on validation set)</w:t>
      </w:r>
      <w:r>
        <w:rPr>
          <w:color w:val="000000"/>
          <w:sz w:val="18"/>
          <w:szCs w:val="18"/>
          <w:lang w:val="en-US"/>
        </w:rPr>
        <w:t>.</w:t>
      </w:r>
      <w:bookmarkEnd w:id="468"/>
    </w:p>
    <w:p w14:paraId="17B50306" w14:textId="2BC2EAC2" w:rsidR="003A4EC9" w:rsidRDefault="007B466A" w:rsidP="003A4EC9">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6FB4D7E9" wp14:editId="21BE12F4">
            <wp:extent cx="5311140" cy="2511425"/>
            <wp:effectExtent l="0" t="0" r="3810" b="3175"/>
            <wp:docPr id="1742528494" name="Picture 1"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28494" name="Picture 1" descr="A picture containing text, screenshot, colorfulness, diagram&#10;&#10;Description automatically generated"/>
                    <pic:cNvPicPr/>
                  </pic:nvPicPr>
                  <pic:blipFill>
                    <a:blip r:embed="rId145"/>
                    <a:stretch>
                      <a:fillRect/>
                    </a:stretch>
                  </pic:blipFill>
                  <pic:spPr>
                    <a:xfrm>
                      <a:off x="0" y="0"/>
                      <a:ext cx="5311140" cy="2511425"/>
                    </a:xfrm>
                    <a:prstGeom prst="rect">
                      <a:avLst/>
                    </a:prstGeom>
                  </pic:spPr>
                </pic:pic>
              </a:graphicData>
            </a:graphic>
          </wp:inline>
        </w:drawing>
      </w:r>
    </w:p>
    <w:p w14:paraId="629063FB" w14:textId="0C5066C5" w:rsidR="000024B9" w:rsidRDefault="003A4EC9" w:rsidP="00D05C56">
      <w:pPr>
        <w:pBdr>
          <w:top w:val="nil"/>
          <w:left w:val="nil"/>
          <w:bottom w:val="nil"/>
          <w:right w:val="nil"/>
          <w:between w:val="nil"/>
        </w:pBdr>
        <w:tabs>
          <w:tab w:val="left" w:pos="900"/>
        </w:tabs>
        <w:spacing w:after="240"/>
        <w:ind w:left="567" w:firstLine="0"/>
        <w:jc w:val="center"/>
        <w:rPr>
          <w:color w:val="000000"/>
          <w:sz w:val="18"/>
          <w:szCs w:val="18"/>
          <w:lang w:val="en-US"/>
        </w:rPr>
      </w:pPr>
      <w:bookmarkStart w:id="469" w:name="_Ref137199410"/>
      <w:bookmarkStart w:id="470" w:name="_Toc13726704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131</w:t>
      </w:r>
      <w:r w:rsidRPr="00B13FF1">
        <w:rPr>
          <w:color w:val="000000"/>
          <w:sz w:val="18"/>
          <w:szCs w:val="18"/>
        </w:rPr>
        <w:fldChar w:fldCharType="end"/>
      </w:r>
      <w:bookmarkEnd w:id="469"/>
      <w:r w:rsidRPr="00B13FF1">
        <w:rPr>
          <w:color w:val="000000"/>
          <w:sz w:val="18"/>
          <w:szCs w:val="18"/>
          <w:lang w:val="en-US"/>
        </w:rPr>
        <w:t>.</w:t>
      </w:r>
      <w:r>
        <w:rPr>
          <w:color w:val="000000"/>
          <w:sz w:val="18"/>
          <w:szCs w:val="18"/>
          <w:lang w:val="en-US"/>
        </w:rPr>
        <w:t xml:space="preserve"> “m0</w:t>
      </w:r>
      <w:r w:rsidR="00D05C56">
        <w:rPr>
          <w:color w:val="000000"/>
          <w:sz w:val="18"/>
          <w:szCs w:val="18"/>
          <w:lang w:val="en-US"/>
        </w:rPr>
        <w:t>4.2</w:t>
      </w:r>
      <w:r>
        <w:rPr>
          <w:color w:val="000000"/>
          <w:sz w:val="18"/>
          <w:szCs w:val="18"/>
          <w:lang w:val="en-US"/>
        </w:rPr>
        <w:t>” test f1-scores.</w:t>
      </w:r>
      <w:bookmarkEnd w:id="470"/>
    </w:p>
    <w:p w14:paraId="26A5B81E" w14:textId="64530354" w:rsidR="00B15C14" w:rsidRDefault="00ED3AE4" w:rsidP="00B15C14">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5FB38D0C" wp14:editId="19223EE7">
            <wp:extent cx="5311140" cy="2710180"/>
            <wp:effectExtent l="0" t="0" r="3810" b="0"/>
            <wp:docPr id="196652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27625" name=""/>
                    <pic:cNvPicPr/>
                  </pic:nvPicPr>
                  <pic:blipFill>
                    <a:blip r:embed="rId146"/>
                    <a:stretch>
                      <a:fillRect/>
                    </a:stretch>
                  </pic:blipFill>
                  <pic:spPr>
                    <a:xfrm>
                      <a:off x="0" y="0"/>
                      <a:ext cx="5311140" cy="2710180"/>
                    </a:xfrm>
                    <a:prstGeom prst="rect">
                      <a:avLst/>
                    </a:prstGeom>
                  </pic:spPr>
                </pic:pic>
              </a:graphicData>
            </a:graphic>
          </wp:inline>
        </w:drawing>
      </w:r>
    </w:p>
    <w:p w14:paraId="251EB8D6" w14:textId="0B2A714B" w:rsidR="00B15C14" w:rsidRPr="00D05C56" w:rsidRDefault="00B15C14" w:rsidP="00B15C14">
      <w:pPr>
        <w:pBdr>
          <w:top w:val="nil"/>
          <w:left w:val="nil"/>
          <w:bottom w:val="nil"/>
          <w:right w:val="nil"/>
          <w:between w:val="nil"/>
        </w:pBdr>
        <w:tabs>
          <w:tab w:val="left" w:pos="900"/>
        </w:tabs>
        <w:spacing w:after="240"/>
        <w:ind w:left="567" w:firstLine="0"/>
        <w:jc w:val="center"/>
        <w:rPr>
          <w:color w:val="000000"/>
          <w:sz w:val="18"/>
          <w:szCs w:val="18"/>
        </w:rPr>
      </w:pPr>
      <w:bookmarkStart w:id="471" w:name="_Ref137204623"/>
      <w:bookmarkStart w:id="472" w:name="_Toc13726704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132</w:t>
      </w:r>
      <w:r w:rsidRPr="00B13FF1">
        <w:rPr>
          <w:color w:val="000000"/>
          <w:sz w:val="18"/>
          <w:szCs w:val="18"/>
        </w:rPr>
        <w:fldChar w:fldCharType="end"/>
      </w:r>
      <w:bookmarkEnd w:id="471"/>
      <w:r w:rsidRPr="00B13FF1">
        <w:rPr>
          <w:color w:val="000000"/>
          <w:sz w:val="18"/>
          <w:szCs w:val="18"/>
          <w:lang w:val="en-US"/>
        </w:rPr>
        <w:t>.</w:t>
      </w:r>
      <w:r>
        <w:rPr>
          <w:color w:val="000000"/>
          <w:sz w:val="18"/>
          <w:szCs w:val="18"/>
          <w:lang w:val="en-US"/>
        </w:rPr>
        <w:t xml:space="preserve"> “m04.2” test set’s normalized confusion matrix.</w:t>
      </w:r>
      <w:bookmarkEnd w:id="472"/>
    </w:p>
    <w:p w14:paraId="41362614" w14:textId="27A2BA7C" w:rsidR="008C2463" w:rsidRPr="000F0821" w:rsidRDefault="00B43C93" w:rsidP="008C2463">
      <w:pPr>
        <w:pStyle w:val="Heading2"/>
        <w:numPr>
          <w:ilvl w:val="1"/>
          <w:numId w:val="1"/>
        </w:numPr>
        <w:jc w:val="both"/>
        <w:rPr>
          <w:highlight w:val="yellow"/>
          <w:rPrChange w:id="473" w:author="nahla" w:date="2023-06-10T12:21:00Z">
            <w:rPr/>
          </w:rPrChange>
        </w:rPr>
      </w:pPr>
      <w:bookmarkStart w:id="474" w:name="_Ref137239360"/>
      <w:bookmarkStart w:id="475" w:name="_Toc137266905"/>
      <w:commentRangeStart w:id="476"/>
      <w:r w:rsidRPr="000F0821">
        <w:rPr>
          <w:highlight w:val="yellow"/>
          <w:rPrChange w:id="477" w:author="nahla" w:date="2023-06-10T12:21:00Z">
            <w:rPr/>
          </w:rPrChange>
        </w:rPr>
        <w:t xml:space="preserve">Comparing Different </w:t>
      </w:r>
      <w:r w:rsidR="00127ACD" w:rsidRPr="000F0821">
        <w:rPr>
          <w:highlight w:val="yellow"/>
          <w:rPrChange w:id="478" w:author="nahla" w:date="2023-06-10T12:21:00Z">
            <w:rPr/>
          </w:rPrChange>
        </w:rPr>
        <w:t>Variants of the Same Model Type</w:t>
      </w:r>
      <w:bookmarkEnd w:id="474"/>
      <w:bookmarkEnd w:id="475"/>
      <w:commentRangeEnd w:id="476"/>
      <w:r w:rsidR="000F0821">
        <w:rPr>
          <w:rStyle w:val="CommentReference"/>
          <w:b w:val="0"/>
        </w:rPr>
        <w:commentReference w:id="476"/>
      </w:r>
    </w:p>
    <w:p w14:paraId="056ECDB6" w14:textId="79AE0F26" w:rsidR="008C2463" w:rsidRDefault="005F1BA5" w:rsidP="008C2463">
      <w:pPr>
        <w:pStyle w:val="BodyText"/>
        <w:jc w:val="both"/>
        <w:rPr>
          <w:color w:val="000000"/>
        </w:rPr>
      </w:pPr>
      <w:r>
        <w:rPr>
          <w:color w:val="000000"/>
        </w:rPr>
        <w:t xml:space="preserve">This sub section will show </w:t>
      </w:r>
      <w:r w:rsidR="00CD1C31">
        <w:rPr>
          <w:color w:val="000000"/>
        </w:rPr>
        <w:t xml:space="preserve">test set’s f1 scores directly compared between variants of each model type, except for </w:t>
      </w:r>
      <w:r w:rsidR="00FB160D">
        <w:rPr>
          <w:color w:val="000000"/>
        </w:rPr>
        <w:t>HCNN</w:t>
      </w:r>
      <w:r w:rsidR="00CD1C31">
        <w:rPr>
          <w:color w:val="000000"/>
        </w:rPr>
        <w:t>, as we’ve only trained one variant</w:t>
      </w:r>
      <w:r w:rsidR="00FB160D">
        <w:rPr>
          <w:color w:val="000000"/>
        </w:rPr>
        <w:t xml:space="preserve"> for this model by the name of “m03”</w:t>
      </w:r>
      <w:r w:rsidR="008C2463">
        <w:rPr>
          <w:color w:val="000000"/>
        </w:rPr>
        <w:t>.</w:t>
      </w:r>
      <w:r w:rsidR="003F2DB6">
        <w:rPr>
          <w:color w:val="000000"/>
        </w:rPr>
        <w:t xml:space="preserve"> </w:t>
      </w:r>
      <w:proofErr w:type="gramStart"/>
      <w:r w:rsidR="003F2DB6">
        <w:rPr>
          <w:color w:val="000000"/>
        </w:rPr>
        <w:t>Now,  shows</w:t>
      </w:r>
      <w:proofErr w:type="gramEnd"/>
      <w:r w:rsidR="003F2DB6">
        <w:rPr>
          <w:color w:val="000000"/>
        </w:rPr>
        <w:t xml:space="preserve"> the </w:t>
      </w:r>
      <w:r w:rsidR="00312959">
        <w:rPr>
          <w:color w:val="000000"/>
        </w:rPr>
        <w:t xml:space="preserve">list of 6 </w:t>
      </w:r>
      <w:r w:rsidR="00312ED4">
        <w:rPr>
          <w:color w:val="000000"/>
        </w:rPr>
        <w:t>main comparisons between models of the same type</w:t>
      </w:r>
      <w:r w:rsidR="00D639F2">
        <w:rPr>
          <w:color w:val="000000"/>
        </w:rPr>
        <w:t>, and the rest of the visualizations in this section are tables and plots for each of these 6 comparisons.</w:t>
      </w:r>
    </w:p>
    <w:p w14:paraId="477F8BB1" w14:textId="6A75D41C" w:rsidR="00D639F2" w:rsidRDefault="00603F77" w:rsidP="00D639F2">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45571A47" wp14:editId="3997E30B">
            <wp:extent cx="4854361" cy="3520745"/>
            <wp:effectExtent l="0" t="0" r="3810" b="3810"/>
            <wp:docPr id="155177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70490" name=""/>
                    <pic:cNvPicPr/>
                  </pic:nvPicPr>
                  <pic:blipFill>
                    <a:blip r:embed="rId147"/>
                    <a:stretch>
                      <a:fillRect/>
                    </a:stretch>
                  </pic:blipFill>
                  <pic:spPr>
                    <a:xfrm>
                      <a:off x="0" y="0"/>
                      <a:ext cx="4854361" cy="3520745"/>
                    </a:xfrm>
                    <a:prstGeom prst="rect">
                      <a:avLst/>
                    </a:prstGeom>
                  </pic:spPr>
                </pic:pic>
              </a:graphicData>
            </a:graphic>
          </wp:inline>
        </w:drawing>
      </w:r>
    </w:p>
    <w:p w14:paraId="031EDC72" w14:textId="0ECAE2E3" w:rsidR="00D639F2" w:rsidRPr="00D05C56" w:rsidRDefault="00D639F2" w:rsidP="00D639F2">
      <w:pPr>
        <w:pBdr>
          <w:top w:val="nil"/>
          <w:left w:val="nil"/>
          <w:bottom w:val="nil"/>
          <w:right w:val="nil"/>
          <w:between w:val="nil"/>
        </w:pBdr>
        <w:tabs>
          <w:tab w:val="left" w:pos="900"/>
        </w:tabs>
        <w:spacing w:after="240"/>
        <w:ind w:left="567" w:firstLine="0"/>
        <w:jc w:val="center"/>
        <w:rPr>
          <w:color w:val="000000"/>
          <w:sz w:val="18"/>
          <w:szCs w:val="18"/>
        </w:rPr>
      </w:pPr>
      <w:bookmarkStart w:id="479" w:name="_Ref137239332"/>
      <w:bookmarkStart w:id="480" w:name="_Toc13726704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133</w:t>
      </w:r>
      <w:r w:rsidRPr="00B13FF1">
        <w:rPr>
          <w:color w:val="000000"/>
          <w:sz w:val="18"/>
          <w:szCs w:val="18"/>
        </w:rPr>
        <w:fldChar w:fldCharType="end"/>
      </w:r>
      <w:bookmarkEnd w:id="479"/>
      <w:r w:rsidRPr="00B13FF1">
        <w:rPr>
          <w:color w:val="000000"/>
          <w:sz w:val="18"/>
          <w:szCs w:val="18"/>
          <w:lang w:val="en-US"/>
        </w:rPr>
        <w:t>.</w:t>
      </w:r>
      <w:r>
        <w:rPr>
          <w:color w:val="000000"/>
          <w:sz w:val="18"/>
          <w:szCs w:val="18"/>
          <w:lang w:val="en-US"/>
        </w:rPr>
        <w:t xml:space="preserve"> </w:t>
      </w:r>
      <w:r w:rsidR="00AF7D55">
        <w:rPr>
          <w:color w:val="000000"/>
          <w:sz w:val="18"/>
          <w:szCs w:val="18"/>
          <w:lang w:val="en-US"/>
        </w:rPr>
        <w:t xml:space="preserve">The variants chosen for comparison </w:t>
      </w:r>
      <w:r w:rsidR="003E167E">
        <w:rPr>
          <w:color w:val="000000"/>
          <w:sz w:val="18"/>
          <w:szCs w:val="18"/>
          <w:lang w:val="en-US"/>
        </w:rPr>
        <w:t xml:space="preserve">per model type </w:t>
      </w:r>
      <w:r w:rsidR="000A0862">
        <w:rPr>
          <w:color w:val="000000"/>
          <w:sz w:val="18"/>
          <w:szCs w:val="18"/>
          <w:lang w:val="en-US"/>
        </w:rPr>
        <w:t>make</w:t>
      </w:r>
      <w:r w:rsidR="003E167E">
        <w:rPr>
          <w:color w:val="000000"/>
          <w:sz w:val="18"/>
          <w:szCs w:val="18"/>
          <w:lang w:val="en-US"/>
        </w:rPr>
        <w:t xml:space="preserve"> a total of 6 comparisons</w:t>
      </w:r>
      <w:r>
        <w:rPr>
          <w:color w:val="000000"/>
          <w:sz w:val="18"/>
          <w:szCs w:val="18"/>
          <w:lang w:val="en-US"/>
        </w:rPr>
        <w:t>.</w:t>
      </w:r>
      <w:bookmarkEnd w:id="480"/>
    </w:p>
    <w:p w14:paraId="04B32E47" w14:textId="2CF5FAFA" w:rsidR="006733FF" w:rsidRPr="006733FF" w:rsidRDefault="00AA3472" w:rsidP="006733FF">
      <w:pPr>
        <w:pBdr>
          <w:top w:val="nil"/>
          <w:left w:val="nil"/>
          <w:bottom w:val="nil"/>
          <w:right w:val="nil"/>
          <w:between w:val="nil"/>
        </w:pBdr>
        <w:spacing w:before="240" w:after="120" w:line="240" w:lineRule="auto"/>
        <w:ind w:firstLine="0"/>
        <w:jc w:val="center"/>
      </w:pPr>
      <w:r>
        <w:rPr>
          <w:noProof/>
          <w:lang w:val="en-US" w:eastAsia="en-US"/>
        </w:rPr>
        <w:drawing>
          <wp:inline distT="0" distB="0" distL="0" distR="0" wp14:anchorId="73AA0E20" wp14:editId="5DECE280">
            <wp:extent cx="3657917" cy="3139712"/>
            <wp:effectExtent l="0" t="0" r="0" b="3810"/>
            <wp:docPr id="97600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09358" name=""/>
                    <pic:cNvPicPr/>
                  </pic:nvPicPr>
                  <pic:blipFill>
                    <a:blip r:embed="rId148"/>
                    <a:stretch>
                      <a:fillRect/>
                    </a:stretch>
                  </pic:blipFill>
                  <pic:spPr>
                    <a:xfrm>
                      <a:off x="0" y="0"/>
                      <a:ext cx="3657917" cy="3139712"/>
                    </a:xfrm>
                    <a:prstGeom prst="rect">
                      <a:avLst/>
                    </a:prstGeom>
                  </pic:spPr>
                </pic:pic>
              </a:graphicData>
            </a:graphic>
          </wp:inline>
        </w:drawing>
      </w:r>
    </w:p>
    <w:p w14:paraId="53B32E5C" w14:textId="64F6A818" w:rsidR="006733FF" w:rsidRPr="00825868" w:rsidRDefault="006733FF" w:rsidP="000D3778">
      <w:pPr>
        <w:pBdr>
          <w:top w:val="nil"/>
          <w:left w:val="nil"/>
          <w:bottom w:val="nil"/>
          <w:right w:val="nil"/>
          <w:between w:val="nil"/>
        </w:pBdr>
        <w:spacing w:before="240" w:after="120" w:line="480" w:lineRule="auto"/>
        <w:ind w:firstLine="0"/>
        <w:jc w:val="center"/>
        <w:rPr>
          <w:sz w:val="18"/>
          <w:szCs w:val="18"/>
          <w:lang w:val="en-US"/>
        </w:rPr>
      </w:pPr>
      <w:bookmarkStart w:id="481" w:name="_Ref137241719"/>
      <w:bookmarkStart w:id="482" w:name="_Toc137267082"/>
      <w:r w:rsidRPr="002D432E">
        <w:rPr>
          <w:sz w:val="18"/>
          <w:szCs w:val="18"/>
        </w:rPr>
        <w:t xml:space="preserve">Table </w:t>
      </w:r>
      <w:r w:rsidRPr="002D432E">
        <w:rPr>
          <w:sz w:val="18"/>
          <w:szCs w:val="18"/>
        </w:rPr>
        <w:fldChar w:fldCharType="begin"/>
      </w:r>
      <w:r w:rsidRPr="002D432E">
        <w:rPr>
          <w:sz w:val="18"/>
          <w:szCs w:val="18"/>
        </w:rPr>
        <w:instrText xml:space="preserve"> SEQ Table \* ARABIC </w:instrText>
      </w:r>
      <w:r w:rsidRPr="002D432E">
        <w:rPr>
          <w:sz w:val="18"/>
          <w:szCs w:val="18"/>
        </w:rPr>
        <w:fldChar w:fldCharType="separate"/>
      </w:r>
      <w:r w:rsidR="009910D7">
        <w:rPr>
          <w:noProof/>
          <w:sz w:val="18"/>
          <w:szCs w:val="18"/>
        </w:rPr>
        <w:t>3</w:t>
      </w:r>
      <w:r w:rsidRPr="002D432E">
        <w:rPr>
          <w:sz w:val="18"/>
          <w:szCs w:val="18"/>
        </w:rPr>
        <w:fldChar w:fldCharType="end"/>
      </w:r>
      <w:bookmarkEnd w:id="481"/>
      <w:r w:rsidRPr="002D432E">
        <w:rPr>
          <w:sz w:val="18"/>
          <w:szCs w:val="18"/>
          <w:lang w:val="en-US"/>
        </w:rPr>
        <w:t>.</w:t>
      </w:r>
      <w:r>
        <w:rPr>
          <w:sz w:val="18"/>
          <w:szCs w:val="18"/>
          <w:lang w:val="en-US"/>
        </w:rPr>
        <w:t xml:space="preserve"> </w:t>
      </w:r>
      <w:r w:rsidR="00436F7B">
        <w:rPr>
          <w:color w:val="000000"/>
          <w:sz w:val="18"/>
          <w:szCs w:val="18"/>
          <w:lang w:val="en-US"/>
        </w:rPr>
        <w:t>Comparison 1:</w:t>
      </w:r>
      <w:r w:rsidR="00733C4A">
        <w:rPr>
          <w:color w:val="000000"/>
          <w:sz w:val="18"/>
          <w:szCs w:val="18"/>
          <w:lang w:val="en-US"/>
        </w:rPr>
        <w:t xml:space="preserve"> best model in each class</w:t>
      </w:r>
      <w:r>
        <w:rPr>
          <w:color w:val="000000"/>
          <w:sz w:val="18"/>
          <w:szCs w:val="18"/>
          <w:lang w:val="en-US"/>
        </w:rPr>
        <w:t>.</w:t>
      </w:r>
      <w:bookmarkEnd w:id="482"/>
    </w:p>
    <w:p w14:paraId="28AA7CC5" w14:textId="51FA4E65" w:rsidR="00FD6B18" w:rsidRDefault="007960B9" w:rsidP="00FD6B18">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0A9E5648" wp14:editId="7A6DA6E8">
            <wp:extent cx="5311140" cy="2649220"/>
            <wp:effectExtent l="0" t="0" r="3810" b="0"/>
            <wp:docPr id="204788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1096" name=""/>
                    <pic:cNvPicPr/>
                  </pic:nvPicPr>
                  <pic:blipFill>
                    <a:blip r:embed="rId149"/>
                    <a:stretch>
                      <a:fillRect/>
                    </a:stretch>
                  </pic:blipFill>
                  <pic:spPr>
                    <a:xfrm>
                      <a:off x="0" y="0"/>
                      <a:ext cx="5311140" cy="2649220"/>
                    </a:xfrm>
                    <a:prstGeom prst="rect">
                      <a:avLst/>
                    </a:prstGeom>
                  </pic:spPr>
                </pic:pic>
              </a:graphicData>
            </a:graphic>
          </wp:inline>
        </w:drawing>
      </w:r>
    </w:p>
    <w:p w14:paraId="2F814BDD" w14:textId="3A97B036" w:rsidR="00FD6B18" w:rsidRPr="00D05C56" w:rsidRDefault="00FD6B18" w:rsidP="00FD6B18">
      <w:pPr>
        <w:pBdr>
          <w:top w:val="nil"/>
          <w:left w:val="nil"/>
          <w:bottom w:val="nil"/>
          <w:right w:val="nil"/>
          <w:between w:val="nil"/>
        </w:pBdr>
        <w:tabs>
          <w:tab w:val="left" w:pos="900"/>
        </w:tabs>
        <w:spacing w:after="240"/>
        <w:ind w:left="567" w:firstLine="0"/>
        <w:jc w:val="center"/>
        <w:rPr>
          <w:color w:val="000000"/>
          <w:sz w:val="18"/>
          <w:szCs w:val="18"/>
        </w:rPr>
      </w:pPr>
      <w:bookmarkStart w:id="483" w:name="_Toc13726704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134</w:t>
      </w:r>
      <w:r w:rsidRPr="00B13FF1">
        <w:rPr>
          <w:color w:val="000000"/>
          <w:sz w:val="18"/>
          <w:szCs w:val="18"/>
        </w:rPr>
        <w:fldChar w:fldCharType="end"/>
      </w:r>
      <w:r w:rsidRPr="00B13FF1">
        <w:rPr>
          <w:color w:val="000000"/>
          <w:sz w:val="18"/>
          <w:szCs w:val="18"/>
          <w:lang w:val="en-US"/>
        </w:rPr>
        <w:t>.</w:t>
      </w:r>
      <w:r w:rsidR="00737433">
        <w:rPr>
          <w:color w:val="000000"/>
          <w:sz w:val="18"/>
          <w:szCs w:val="18"/>
          <w:lang w:val="en-US"/>
        </w:rPr>
        <w:t xml:space="preserve"> Comparison 1</w:t>
      </w:r>
      <w:r w:rsidR="002A0123">
        <w:rPr>
          <w:color w:val="000000"/>
          <w:sz w:val="18"/>
          <w:szCs w:val="18"/>
          <w:lang w:val="en-US"/>
        </w:rPr>
        <w:t>:</w:t>
      </w:r>
      <w:r w:rsidR="00737433">
        <w:rPr>
          <w:color w:val="000000"/>
          <w:sz w:val="18"/>
          <w:szCs w:val="18"/>
          <w:lang w:val="en-US"/>
        </w:rPr>
        <w:t xml:space="preserve"> average of test f1 scores</w:t>
      </w:r>
      <w:r>
        <w:rPr>
          <w:color w:val="000000"/>
          <w:sz w:val="18"/>
          <w:szCs w:val="18"/>
          <w:lang w:val="en-US"/>
        </w:rPr>
        <w:t>.</w:t>
      </w:r>
      <w:bookmarkEnd w:id="483"/>
    </w:p>
    <w:p w14:paraId="2ECD2CFF" w14:textId="2600D696" w:rsidR="00552CAE" w:rsidRDefault="00B42DED" w:rsidP="00552CAE">
      <w:pPr>
        <w:keepNext/>
        <w:pBdr>
          <w:top w:val="nil"/>
          <w:left w:val="nil"/>
          <w:bottom w:val="nil"/>
          <w:right w:val="nil"/>
          <w:between w:val="nil"/>
        </w:pBdr>
        <w:spacing w:after="120" w:line="240" w:lineRule="auto"/>
        <w:ind w:firstLine="0"/>
        <w:jc w:val="center"/>
        <w:rPr>
          <w:color w:val="000000"/>
        </w:rPr>
      </w:pPr>
      <w:commentRangeStart w:id="484"/>
      <w:r>
        <w:rPr>
          <w:noProof/>
          <w:lang w:val="en-US" w:eastAsia="en-US"/>
        </w:rPr>
        <w:drawing>
          <wp:inline distT="0" distB="0" distL="0" distR="0" wp14:anchorId="0934EEE5" wp14:editId="0107F133">
            <wp:extent cx="5311140" cy="2512695"/>
            <wp:effectExtent l="0" t="0" r="3810" b="1905"/>
            <wp:docPr id="1862219252" name="Picture 1" descr="A picture containing tex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19252" name="Picture 1" descr="A picture containing text, screenshot, number&#10;&#10;Description automatically generated"/>
                    <pic:cNvPicPr/>
                  </pic:nvPicPr>
                  <pic:blipFill>
                    <a:blip r:embed="rId150"/>
                    <a:stretch>
                      <a:fillRect/>
                    </a:stretch>
                  </pic:blipFill>
                  <pic:spPr>
                    <a:xfrm>
                      <a:off x="0" y="0"/>
                      <a:ext cx="5311140" cy="2512695"/>
                    </a:xfrm>
                    <a:prstGeom prst="rect">
                      <a:avLst/>
                    </a:prstGeom>
                  </pic:spPr>
                </pic:pic>
              </a:graphicData>
            </a:graphic>
          </wp:inline>
        </w:drawing>
      </w:r>
      <w:commentRangeEnd w:id="484"/>
      <w:r w:rsidR="000F0821">
        <w:rPr>
          <w:rStyle w:val="CommentReference"/>
        </w:rPr>
        <w:commentReference w:id="484"/>
      </w:r>
    </w:p>
    <w:p w14:paraId="10440F8D" w14:textId="2889F730" w:rsidR="00552CAE" w:rsidRPr="00D05C56" w:rsidRDefault="00552CAE" w:rsidP="00552CAE">
      <w:pPr>
        <w:pBdr>
          <w:top w:val="nil"/>
          <w:left w:val="nil"/>
          <w:bottom w:val="nil"/>
          <w:right w:val="nil"/>
          <w:between w:val="nil"/>
        </w:pBdr>
        <w:tabs>
          <w:tab w:val="left" w:pos="900"/>
        </w:tabs>
        <w:spacing w:after="240"/>
        <w:ind w:left="567" w:firstLine="0"/>
        <w:jc w:val="center"/>
        <w:rPr>
          <w:color w:val="000000"/>
          <w:sz w:val="18"/>
          <w:szCs w:val="18"/>
        </w:rPr>
      </w:pPr>
      <w:bookmarkStart w:id="485" w:name="_Toc13726704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135</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1: heatmap of raw test f1 scores.</w:t>
      </w:r>
      <w:bookmarkEnd w:id="485"/>
    </w:p>
    <w:p w14:paraId="5AD9869B" w14:textId="515F81C9" w:rsidR="00737433" w:rsidRDefault="00C877B3" w:rsidP="00737433">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5802D8B4" wp14:editId="66120461">
            <wp:extent cx="5311140" cy="2523490"/>
            <wp:effectExtent l="0" t="0" r="3810" b="0"/>
            <wp:docPr id="41090113" name="Picture 1" descr="A picture containing text, screenshot, number,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0113" name="Picture 1" descr="A picture containing text, screenshot, number, colorfulness&#10;&#10;Description automatically generated"/>
                    <pic:cNvPicPr/>
                  </pic:nvPicPr>
                  <pic:blipFill>
                    <a:blip r:embed="rId151"/>
                    <a:stretch>
                      <a:fillRect/>
                    </a:stretch>
                  </pic:blipFill>
                  <pic:spPr>
                    <a:xfrm>
                      <a:off x="0" y="0"/>
                      <a:ext cx="5311140" cy="2523490"/>
                    </a:xfrm>
                    <a:prstGeom prst="rect">
                      <a:avLst/>
                    </a:prstGeom>
                  </pic:spPr>
                </pic:pic>
              </a:graphicData>
            </a:graphic>
          </wp:inline>
        </w:drawing>
      </w:r>
    </w:p>
    <w:p w14:paraId="660DC5D1" w14:textId="29271CED" w:rsidR="00737433" w:rsidRPr="00D05C56" w:rsidRDefault="00737433" w:rsidP="00737433">
      <w:pPr>
        <w:pBdr>
          <w:top w:val="nil"/>
          <w:left w:val="nil"/>
          <w:bottom w:val="nil"/>
          <w:right w:val="nil"/>
          <w:between w:val="nil"/>
        </w:pBdr>
        <w:tabs>
          <w:tab w:val="left" w:pos="900"/>
        </w:tabs>
        <w:spacing w:after="240"/>
        <w:ind w:left="567" w:firstLine="0"/>
        <w:jc w:val="center"/>
        <w:rPr>
          <w:color w:val="000000"/>
          <w:sz w:val="18"/>
          <w:szCs w:val="18"/>
        </w:rPr>
      </w:pPr>
      <w:bookmarkStart w:id="486" w:name="_Toc13726704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136</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w:t>
      </w:r>
      <w:r w:rsidR="00436F7B">
        <w:rPr>
          <w:color w:val="000000"/>
          <w:sz w:val="18"/>
          <w:szCs w:val="18"/>
          <w:lang w:val="en-US"/>
        </w:rPr>
        <w:t xml:space="preserve">Comparison 1: </w:t>
      </w:r>
      <w:r w:rsidR="00733C4A">
        <w:rPr>
          <w:color w:val="000000"/>
          <w:sz w:val="18"/>
          <w:szCs w:val="18"/>
          <w:lang w:val="en-US"/>
        </w:rPr>
        <w:t>h</w:t>
      </w:r>
      <w:r w:rsidR="00436F7B">
        <w:rPr>
          <w:color w:val="000000"/>
          <w:sz w:val="18"/>
          <w:szCs w:val="18"/>
          <w:lang w:val="en-US"/>
        </w:rPr>
        <w:t>eatmap of</w:t>
      </w:r>
      <w:r w:rsidR="00552CAE">
        <w:rPr>
          <w:color w:val="000000"/>
          <w:sz w:val="18"/>
          <w:szCs w:val="18"/>
          <w:lang w:val="en-US"/>
        </w:rPr>
        <w:t xml:space="preserve"> normalized</w:t>
      </w:r>
      <w:r w:rsidR="00436F7B">
        <w:rPr>
          <w:color w:val="000000"/>
          <w:sz w:val="18"/>
          <w:szCs w:val="18"/>
          <w:lang w:val="en-US"/>
        </w:rPr>
        <w:t xml:space="preserve"> test f1 scores</w:t>
      </w:r>
      <w:r>
        <w:rPr>
          <w:color w:val="000000"/>
          <w:sz w:val="18"/>
          <w:szCs w:val="18"/>
          <w:lang w:val="en-US"/>
        </w:rPr>
        <w:t>.</w:t>
      </w:r>
      <w:bookmarkEnd w:id="486"/>
    </w:p>
    <w:p w14:paraId="4AFAE669" w14:textId="2AA2BE09" w:rsidR="00733C4A" w:rsidRPr="006733FF" w:rsidRDefault="008E7A6F" w:rsidP="00733C4A">
      <w:pPr>
        <w:pBdr>
          <w:top w:val="nil"/>
          <w:left w:val="nil"/>
          <w:bottom w:val="nil"/>
          <w:right w:val="nil"/>
          <w:between w:val="nil"/>
        </w:pBdr>
        <w:spacing w:before="240" w:after="120" w:line="240" w:lineRule="auto"/>
        <w:ind w:firstLine="0"/>
        <w:jc w:val="center"/>
      </w:pPr>
      <w:r>
        <w:rPr>
          <w:noProof/>
          <w:lang w:val="en-US" w:eastAsia="en-US"/>
        </w:rPr>
        <w:lastRenderedPageBreak/>
        <w:drawing>
          <wp:inline distT="0" distB="0" distL="0" distR="0" wp14:anchorId="406139B5" wp14:editId="6CEFB7CF">
            <wp:extent cx="3657917" cy="3147333"/>
            <wp:effectExtent l="0" t="0" r="0" b="0"/>
            <wp:docPr id="127729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93940" name=""/>
                    <pic:cNvPicPr/>
                  </pic:nvPicPr>
                  <pic:blipFill>
                    <a:blip r:embed="rId152"/>
                    <a:stretch>
                      <a:fillRect/>
                    </a:stretch>
                  </pic:blipFill>
                  <pic:spPr>
                    <a:xfrm>
                      <a:off x="0" y="0"/>
                      <a:ext cx="3657917" cy="3147333"/>
                    </a:xfrm>
                    <a:prstGeom prst="rect">
                      <a:avLst/>
                    </a:prstGeom>
                  </pic:spPr>
                </pic:pic>
              </a:graphicData>
            </a:graphic>
          </wp:inline>
        </w:drawing>
      </w:r>
    </w:p>
    <w:p w14:paraId="16663645" w14:textId="2363C46D" w:rsidR="00733C4A" w:rsidRPr="00825868" w:rsidRDefault="00733C4A" w:rsidP="00733C4A">
      <w:pPr>
        <w:pBdr>
          <w:top w:val="nil"/>
          <w:left w:val="nil"/>
          <w:bottom w:val="nil"/>
          <w:right w:val="nil"/>
          <w:between w:val="nil"/>
        </w:pBdr>
        <w:spacing w:before="240" w:after="120" w:line="480" w:lineRule="auto"/>
        <w:ind w:firstLine="0"/>
        <w:jc w:val="center"/>
        <w:rPr>
          <w:sz w:val="18"/>
          <w:szCs w:val="18"/>
          <w:lang w:val="en-US"/>
        </w:rPr>
      </w:pPr>
      <w:bookmarkStart w:id="487" w:name="_Ref137242131"/>
      <w:bookmarkStart w:id="488" w:name="_Toc137267083"/>
      <w:r w:rsidRPr="002D432E">
        <w:rPr>
          <w:sz w:val="18"/>
          <w:szCs w:val="18"/>
        </w:rPr>
        <w:t xml:space="preserve">Table </w:t>
      </w:r>
      <w:r w:rsidRPr="002D432E">
        <w:rPr>
          <w:sz w:val="18"/>
          <w:szCs w:val="18"/>
        </w:rPr>
        <w:fldChar w:fldCharType="begin"/>
      </w:r>
      <w:r w:rsidRPr="002D432E">
        <w:rPr>
          <w:sz w:val="18"/>
          <w:szCs w:val="18"/>
        </w:rPr>
        <w:instrText xml:space="preserve"> SEQ Table \* ARABIC </w:instrText>
      </w:r>
      <w:r w:rsidRPr="002D432E">
        <w:rPr>
          <w:sz w:val="18"/>
          <w:szCs w:val="18"/>
        </w:rPr>
        <w:fldChar w:fldCharType="separate"/>
      </w:r>
      <w:r w:rsidR="009910D7">
        <w:rPr>
          <w:noProof/>
          <w:sz w:val="18"/>
          <w:szCs w:val="18"/>
        </w:rPr>
        <w:t>4</w:t>
      </w:r>
      <w:r w:rsidRPr="002D432E">
        <w:rPr>
          <w:sz w:val="18"/>
          <w:szCs w:val="18"/>
        </w:rPr>
        <w:fldChar w:fldCharType="end"/>
      </w:r>
      <w:bookmarkEnd w:id="487"/>
      <w:r w:rsidRPr="002D432E">
        <w:rPr>
          <w:sz w:val="18"/>
          <w:szCs w:val="18"/>
          <w:lang w:val="en-US"/>
        </w:rPr>
        <w:t>.</w:t>
      </w:r>
      <w:r>
        <w:rPr>
          <w:sz w:val="18"/>
          <w:szCs w:val="18"/>
          <w:lang w:val="en-US"/>
        </w:rPr>
        <w:t xml:space="preserve"> </w:t>
      </w:r>
      <w:r>
        <w:rPr>
          <w:color w:val="000000"/>
          <w:sz w:val="18"/>
          <w:szCs w:val="18"/>
          <w:lang w:val="en-US"/>
        </w:rPr>
        <w:t>Comparison 2: best model in each class.</w:t>
      </w:r>
      <w:bookmarkEnd w:id="488"/>
    </w:p>
    <w:p w14:paraId="6A3CACA9" w14:textId="38D0E2CA" w:rsidR="00733C4A" w:rsidRDefault="009272CB" w:rsidP="00733C4A">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40992272" wp14:editId="28324D12">
            <wp:extent cx="5311140" cy="2635885"/>
            <wp:effectExtent l="0" t="0" r="3810" b="0"/>
            <wp:docPr id="62313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30484" name=""/>
                    <pic:cNvPicPr/>
                  </pic:nvPicPr>
                  <pic:blipFill>
                    <a:blip r:embed="rId153"/>
                    <a:stretch>
                      <a:fillRect/>
                    </a:stretch>
                  </pic:blipFill>
                  <pic:spPr>
                    <a:xfrm>
                      <a:off x="0" y="0"/>
                      <a:ext cx="5311140" cy="2635885"/>
                    </a:xfrm>
                    <a:prstGeom prst="rect">
                      <a:avLst/>
                    </a:prstGeom>
                  </pic:spPr>
                </pic:pic>
              </a:graphicData>
            </a:graphic>
          </wp:inline>
        </w:drawing>
      </w:r>
    </w:p>
    <w:p w14:paraId="34B8C70E" w14:textId="24B1C96F" w:rsidR="00733C4A" w:rsidRPr="00D05C56" w:rsidRDefault="00733C4A" w:rsidP="00733C4A">
      <w:pPr>
        <w:pBdr>
          <w:top w:val="nil"/>
          <w:left w:val="nil"/>
          <w:bottom w:val="nil"/>
          <w:right w:val="nil"/>
          <w:between w:val="nil"/>
        </w:pBdr>
        <w:tabs>
          <w:tab w:val="left" w:pos="900"/>
        </w:tabs>
        <w:spacing w:after="240"/>
        <w:ind w:left="567" w:firstLine="0"/>
        <w:jc w:val="center"/>
        <w:rPr>
          <w:color w:val="000000"/>
          <w:sz w:val="18"/>
          <w:szCs w:val="18"/>
        </w:rPr>
      </w:pPr>
      <w:bookmarkStart w:id="489" w:name="_Toc13726704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137</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2: average of test f1 scores.</w:t>
      </w:r>
      <w:bookmarkEnd w:id="489"/>
    </w:p>
    <w:p w14:paraId="13C563B4" w14:textId="0CEC217F" w:rsidR="00552CAE" w:rsidRDefault="00C877B3" w:rsidP="00552CAE">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59CDCB58" wp14:editId="19B1BF9A">
            <wp:extent cx="5311140" cy="2518410"/>
            <wp:effectExtent l="0" t="0" r="3810" b="0"/>
            <wp:docPr id="946070680" name="Picture 1" descr="A picture containing text, screenshot,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70680" name="Picture 1" descr="A picture containing text, screenshot, rectangle, line&#10;&#10;Description automatically generated"/>
                    <pic:cNvPicPr/>
                  </pic:nvPicPr>
                  <pic:blipFill>
                    <a:blip r:embed="rId154"/>
                    <a:stretch>
                      <a:fillRect/>
                    </a:stretch>
                  </pic:blipFill>
                  <pic:spPr>
                    <a:xfrm>
                      <a:off x="0" y="0"/>
                      <a:ext cx="5311140" cy="2518410"/>
                    </a:xfrm>
                    <a:prstGeom prst="rect">
                      <a:avLst/>
                    </a:prstGeom>
                  </pic:spPr>
                </pic:pic>
              </a:graphicData>
            </a:graphic>
          </wp:inline>
        </w:drawing>
      </w:r>
    </w:p>
    <w:p w14:paraId="168EBDB8" w14:textId="46F3B28D" w:rsidR="00552CAE" w:rsidRPr="00D05C56" w:rsidRDefault="00552CAE" w:rsidP="00552CAE">
      <w:pPr>
        <w:pBdr>
          <w:top w:val="nil"/>
          <w:left w:val="nil"/>
          <w:bottom w:val="nil"/>
          <w:right w:val="nil"/>
          <w:between w:val="nil"/>
        </w:pBdr>
        <w:tabs>
          <w:tab w:val="left" w:pos="900"/>
        </w:tabs>
        <w:spacing w:after="240"/>
        <w:ind w:left="567" w:firstLine="0"/>
        <w:jc w:val="center"/>
        <w:rPr>
          <w:color w:val="000000"/>
          <w:sz w:val="18"/>
          <w:szCs w:val="18"/>
        </w:rPr>
      </w:pPr>
      <w:bookmarkStart w:id="490" w:name="_Toc13726704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138</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2: heatmap of raw test f1 scores.</w:t>
      </w:r>
      <w:bookmarkEnd w:id="490"/>
    </w:p>
    <w:p w14:paraId="2FB94100" w14:textId="4CD2D3C4" w:rsidR="00733C4A" w:rsidRDefault="00C877B3" w:rsidP="00733C4A">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4F12EA3B" wp14:editId="2034839E">
            <wp:extent cx="5311140" cy="2527935"/>
            <wp:effectExtent l="0" t="0" r="3810" b="5715"/>
            <wp:docPr id="202272817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28171" name="Picture 1" descr="A picture containing text, screenshot, font, number&#10;&#10;Description automatically generated"/>
                    <pic:cNvPicPr/>
                  </pic:nvPicPr>
                  <pic:blipFill>
                    <a:blip r:embed="rId155"/>
                    <a:stretch>
                      <a:fillRect/>
                    </a:stretch>
                  </pic:blipFill>
                  <pic:spPr>
                    <a:xfrm>
                      <a:off x="0" y="0"/>
                      <a:ext cx="5311140" cy="2527935"/>
                    </a:xfrm>
                    <a:prstGeom prst="rect">
                      <a:avLst/>
                    </a:prstGeom>
                  </pic:spPr>
                </pic:pic>
              </a:graphicData>
            </a:graphic>
          </wp:inline>
        </w:drawing>
      </w:r>
    </w:p>
    <w:p w14:paraId="70FF5977" w14:textId="2767C7C3" w:rsidR="00733C4A" w:rsidRPr="00D05C56" w:rsidRDefault="00733C4A" w:rsidP="00733C4A">
      <w:pPr>
        <w:pBdr>
          <w:top w:val="nil"/>
          <w:left w:val="nil"/>
          <w:bottom w:val="nil"/>
          <w:right w:val="nil"/>
          <w:between w:val="nil"/>
        </w:pBdr>
        <w:tabs>
          <w:tab w:val="left" w:pos="900"/>
        </w:tabs>
        <w:spacing w:after="240"/>
        <w:ind w:left="567" w:firstLine="0"/>
        <w:jc w:val="center"/>
        <w:rPr>
          <w:color w:val="000000"/>
          <w:sz w:val="18"/>
          <w:szCs w:val="18"/>
        </w:rPr>
      </w:pPr>
      <w:bookmarkStart w:id="491" w:name="_Ref137242637"/>
      <w:bookmarkStart w:id="492" w:name="_Toc13726705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139</w:t>
      </w:r>
      <w:r w:rsidRPr="00B13FF1">
        <w:rPr>
          <w:color w:val="000000"/>
          <w:sz w:val="18"/>
          <w:szCs w:val="18"/>
        </w:rPr>
        <w:fldChar w:fldCharType="end"/>
      </w:r>
      <w:bookmarkEnd w:id="491"/>
      <w:r w:rsidRPr="00B13FF1">
        <w:rPr>
          <w:color w:val="000000"/>
          <w:sz w:val="18"/>
          <w:szCs w:val="18"/>
          <w:lang w:val="en-US"/>
        </w:rPr>
        <w:t>.</w:t>
      </w:r>
      <w:r>
        <w:rPr>
          <w:color w:val="000000"/>
          <w:sz w:val="18"/>
          <w:szCs w:val="18"/>
          <w:lang w:val="en-US"/>
        </w:rPr>
        <w:t xml:space="preserve"> Comparison 2: heatmap of</w:t>
      </w:r>
      <w:r w:rsidR="00552CAE">
        <w:rPr>
          <w:color w:val="000000"/>
          <w:sz w:val="18"/>
          <w:szCs w:val="18"/>
          <w:lang w:val="en-US"/>
        </w:rPr>
        <w:t xml:space="preserve"> normalized</w:t>
      </w:r>
      <w:r>
        <w:rPr>
          <w:color w:val="000000"/>
          <w:sz w:val="18"/>
          <w:szCs w:val="18"/>
          <w:lang w:val="en-US"/>
        </w:rPr>
        <w:t xml:space="preserve"> test f1 scores.</w:t>
      </w:r>
      <w:bookmarkEnd w:id="492"/>
    </w:p>
    <w:p w14:paraId="686DECA8" w14:textId="5CFF7C8B" w:rsidR="00733C4A" w:rsidRPr="006733FF" w:rsidRDefault="00FD79A1" w:rsidP="00733C4A">
      <w:pPr>
        <w:pBdr>
          <w:top w:val="nil"/>
          <w:left w:val="nil"/>
          <w:bottom w:val="nil"/>
          <w:right w:val="nil"/>
          <w:between w:val="nil"/>
        </w:pBdr>
        <w:spacing w:before="240" w:after="120" w:line="240" w:lineRule="auto"/>
        <w:ind w:firstLine="0"/>
        <w:jc w:val="center"/>
      </w:pPr>
      <w:r>
        <w:rPr>
          <w:noProof/>
          <w:lang w:val="en-US" w:eastAsia="en-US"/>
        </w:rPr>
        <w:lastRenderedPageBreak/>
        <w:drawing>
          <wp:inline distT="0" distB="0" distL="0" distR="0" wp14:anchorId="5059B889" wp14:editId="1D094A05">
            <wp:extent cx="3558848" cy="3132091"/>
            <wp:effectExtent l="0" t="0" r="3810" b="0"/>
            <wp:docPr id="60411483"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483" name="Picture 1" descr="A picture containing text, screenshot, number, font&#10;&#10;Description automatically generated"/>
                    <pic:cNvPicPr/>
                  </pic:nvPicPr>
                  <pic:blipFill>
                    <a:blip r:embed="rId156"/>
                    <a:stretch>
                      <a:fillRect/>
                    </a:stretch>
                  </pic:blipFill>
                  <pic:spPr>
                    <a:xfrm>
                      <a:off x="0" y="0"/>
                      <a:ext cx="3558848" cy="3132091"/>
                    </a:xfrm>
                    <a:prstGeom prst="rect">
                      <a:avLst/>
                    </a:prstGeom>
                  </pic:spPr>
                </pic:pic>
              </a:graphicData>
            </a:graphic>
          </wp:inline>
        </w:drawing>
      </w:r>
    </w:p>
    <w:p w14:paraId="5C1CE663" w14:textId="3FD6E13D" w:rsidR="00733C4A" w:rsidRPr="00825868" w:rsidRDefault="00733C4A" w:rsidP="00733C4A">
      <w:pPr>
        <w:pBdr>
          <w:top w:val="nil"/>
          <w:left w:val="nil"/>
          <w:bottom w:val="nil"/>
          <w:right w:val="nil"/>
          <w:between w:val="nil"/>
        </w:pBdr>
        <w:spacing w:before="240" w:after="120" w:line="480" w:lineRule="auto"/>
        <w:ind w:firstLine="0"/>
        <w:jc w:val="center"/>
        <w:rPr>
          <w:sz w:val="18"/>
          <w:szCs w:val="18"/>
          <w:lang w:val="en-US"/>
        </w:rPr>
      </w:pPr>
      <w:bookmarkStart w:id="493" w:name="_Toc137267084"/>
      <w:r w:rsidRPr="002D432E">
        <w:rPr>
          <w:sz w:val="18"/>
          <w:szCs w:val="18"/>
        </w:rPr>
        <w:t xml:space="preserve">Table </w:t>
      </w:r>
      <w:r w:rsidRPr="002D432E">
        <w:rPr>
          <w:sz w:val="18"/>
          <w:szCs w:val="18"/>
        </w:rPr>
        <w:fldChar w:fldCharType="begin"/>
      </w:r>
      <w:r w:rsidRPr="002D432E">
        <w:rPr>
          <w:sz w:val="18"/>
          <w:szCs w:val="18"/>
        </w:rPr>
        <w:instrText xml:space="preserve"> SEQ Table \* ARABIC </w:instrText>
      </w:r>
      <w:r w:rsidRPr="002D432E">
        <w:rPr>
          <w:sz w:val="18"/>
          <w:szCs w:val="18"/>
        </w:rPr>
        <w:fldChar w:fldCharType="separate"/>
      </w:r>
      <w:r w:rsidR="009910D7">
        <w:rPr>
          <w:noProof/>
          <w:sz w:val="18"/>
          <w:szCs w:val="18"/>
        </w:rPr>
        <w:t>5</w:t>
      </w:r>
      <w:r w:rsidRPr="002D432E">
        <w:rPr>
          <w:sz w:val="18"/>
          <w:szCs w:val="18"/>
        </w:rPr>
        <w:fldChar w:fldCharType="end"/>
      </w:r>
      <w:r w:rsidRPr="002D432E">
        <w:rPr>
          <w:sz w:val="18"/>
          <w:szCs w:val="18"/>
          <w:lang w:val="en-US"/>
        </w:rPr>
        <w:t>.</w:t>
      </w:r>
      <w:r>
        <w:rPr>
          <w:sz w:val="18"/>
          <w:szCs w:val="18"/>
          <w:lang w:val="en-US"/>
        </w:rPr>
        <w:t xml:space="preserve"> </w:t>
      </w:r>
      <w:r>
        <w:rPr>
          <w:color w:val="000000"/>
          <w:sz w:val="18"/>
          <w:szCs w:val="18"/>
          <w:lang w:val="en-US"/>
        </w:rPr>
        <w:t>Comparison 3: best model in each class.</w:t>
      </w:r>
      <w:bookmarkEnd w:id="493"/>
    </w:p>
    <w:p w14:paraId="5BBF3962" w14:textId="77C58807" w:rsidR="00733C4A" w:rsidRDefault="009272CB" w:rsidP="00733C4A">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70007C9C" wp14:editId="6BA4262D">
            <wp:extent cx="5311140" cy="2714625"/>
            <wp:effectExtent l="0" t="0" r="3810" b="9525"/>
            <wp:docPr id="92570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06338" name=""/>
                    <pic:cNvPicPr/>
                  </pic:nvPicPr>
                  <pic:blipFill>
                    <a:blip r:embed="rId157"/>
                    <a:stretch>
                      <a:fillRect/>
                    </a:stretch>
                  </pic:blipFill>
                  <pic:spPr>
                    <a:xfrm>
                      <a:off x="0" y="0"/>
                      <a:ext cx="5311140" cy="2714625"/>
                    </a:xfrm>
                    <a:prstGeom prst="rect">
                      <a:avLst/>
                    </a:prstGeom>
                  </pic:spPr>
                </pic:pic>
              </a:graphicData>
            </a:graphic>
          </wp:inline>
        </w:drawing>
      </w:r>
    </w:p>
    <w:p w14:paraId="52094123" w14:textId="25AAD159" w:rsidR="00733C4A" w:rsidRPr="00D05C56" w:rsidRDefault="00733C4A" w:rsidP="00733C4A">
      <w:pPr>
        <w:pBdr>
          <w:top w:val="nil"/>
          <w:left w:val="nil"/>
          <w:bottom w:val="nil"/>
          <w:right w:val="nil"/>
          <w:between w:val="nil"/>
        </w:pBdr>
        <w:tabs>
          <w:tab w:val="left" w:pos="900"/>
        </w:tabs>
        <w:spacing w:after="240"/>
        <w:ind w:left="567" w:firstLine="0"/>
        <w:jc w:val="center"/>
        <w:rPr>
          <w:color w:val="000000"/>
          <w:sz w:val="18"/>
          <w:szCs w:val="18"/>
        </w:rPr>
      </w:pPr>
      <w:bookmarkStart w:id="494" w:name="_Ref137242739"/>
      <w:bookmarkStart w:id="495" w:name="_Toc13726705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140</w:t>
      </w:r>
      <w:r w:rsidRPr="00B13FF1">
        <w:rPr>
          <w:color w:val="000000"/>
          <w:sz w:val="18"/>
          <w:szCs w:val="18"/>
        </w:rPr>
        <w:fldChar w:fldCharType="end"/>
      </w:r>
      <w:bookmarkEnd w:id="494"/>
      <w:r w:rsidRPr="00B13FF1">
        <w:rPr>
          <w:color w:val="000000"/>
          <w:sz w:val="18"/>
          <w:szCs w:val="18"/>
          <w:lang w:val="en-US"/>
        </w:rPr>
        <w:t>.</w:t>
      </w:r>
      <w:r>
        <w:rPr>
          <w:color w:val="000000"/>
          <w:sz w:val="18"/>
          <w:szCs w:val="18"/>
          <w:lang w:val="en-US"/>
        </w:rPr>
        <w:t xml:space="preserve"> Comparison 3: average of test f1 scores.</w:t>
      </w:r>
      <w:bookmarkEnd w:id="495"/>
    </w:p>
    <w:p w14:paraId="036D0B46" w14:textId="12A1B02F" w:rsidR="003C2F4F" w:rsidRDefault="00C877B3" w:rsidP="003C2F4F">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5FF0BA2A" wp14:editId="509D2C37">
            <wp:extent cx="5311140" cy="2560320"/>
            <wp:effectExtent l="0" t="0" r="3810" b="0"/>
            <wp:docPr id="1967393266" name="Picture 1" descr="A picture containing text, screenshot, rectangl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93266" name="Picture 1" descr="A picture containing text, screenshot, rectangle, colorfulness&#10;&#10;Description automatically generated"/>
                    <pic:cNvPicPr/>
                  </pic:nvPicPr>
                  <pic:blipFill>
                    <a:blip r:embed="rId158"/>
                    <a:stretch>
                      <a:fillRect/>
                    </a:stretch>
                  </pic:blipFill>
                  <pic:spPr>
                    <a:xfrm>
                      <a:off x="0" y="0"/>
                      <a:ext cx="5311140" cy="2560320"/>
                    </a:xfrm>
                    <a:prstGeom prst="rect">
                      <a:avLst/>
                    </a:prstGeom>
                  </pic:spPr>
                </pic:pic>
              </a:graphicData>
            </a:graphic>
          </wp:inline>
        </w:drawing>
      </w:r>
    </w:p>
    <w:p w14:paraId="09562412" w14:textId="615F69B6" w:rsidR="003C2F4F" w:rsidRPr="00D05C56" w:rsidRDefault="003C2F4F" w:rsidP="003C2F4F">
      <w:pPr>
        <w:pBdr>
          <w:top w:val="nil"/>
          <w:left w:val="nil"/>
          <w:bottom w:val="nil"/>
          <w:right w:val="nil"/>
          <w:between w:val="nil"/>
        </w:pBdr>
        <w:tabs>
          <w:tab w:val="left" w:pos="900"/>
        </w:tabs>
        <w:spacing w:after="240"/>
        <w:ind w:left="567" w:firstLine="0"/>
        <w:jc w:val="center"/>
        <w:rPr>
          <w:color w:val="000000"/>
          <w:sz w:val="18"/>
          <w:szCs w:val="18"/>
        </w:rPr>
      </w:pPr>
      <w:bookmarkStart w:id="496" w:name="_Toc13726705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141</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3: heatmap of raw test f1 scores.</w:t>
      </w:r>
      <w:bookmarkEnd w:id="496"/>
    </w:p>
    <w:p w14:paraId="4814C211" w14:textId="6B636C01" w:rsidR="00733C4A" w:rsidRDefault="00AF200E" w:rsidP="00733C4A">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603342B8" wp14:editId="20601660">
            <wp:extent cx="5311140" cy="2488565"/>
            <wp:effectExtent l="0" t="0" r="3810" b="6985"/>
            <wp:docPr id="6149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0694" name=""/>
                    <pic:cNvPicPr/>
                  </pic:nvPicPr>
                  <pic:blipFill>
                    <a:blip r:embed="rId159"/>
                    <a:stretch>
                      <a:fillRect/>
                    </a:stretch>
                  </pic:blipFill>
                  <pic:spPr>
                    <a:xfrm>
                      <a:off x="0" y="0"/>
                      <a:ext cx="5311140" cy="2488565"/>
                    </a:xfrm>
                    <a:prstGeom prst="rect">
                      <a:avLst/>
                    </a:prstGeom>
                  </pic:spPr>
                </pic:pic>
              </a:graphicData>
            </a:graphic>
          </wp:inline>
        </w:drawing>
      </w:r>
    </w:p>
    <w:p w14:paraId="5F65E4A9" w14:textId="681C8DCB" w:rsidR="00733C4A" w:rsidRPr="00D05C56" w:rsidRDefault="00733C4A" w:rsidP="00733C4A">
      <w:pPr>
        <w:pBdr>
          <w:top w:val="nil"/>
          <w:left w:val="nil"/>
          <w:bottom w:val="nil"/>
          <w:right w:val="nil"/>
          <w:between w:val="nil"/>
        </w:pBdr>
        <w:tabs>
          <w:tab w:val="left" w:pos="900"/>
        </w:tabs>
        <w:spacing w:after="240"/>
        <w:ind w:left="567" w:firstLine="0"/>
        <w:jc w:val="center"/>
        <w:rPr>
          <w:color w:val="000000"/>
          <w:sz w:val="18"/>
          <w:szCs w:val="18"/>
        </w:rPr>
      </w:pPr>
      <w:bookmarkStart w:id="497" w:name="_Toc13726705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142</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3: heatmap of </w:t>
      </w:r>
      <w:r w:rsidR="003C2F4F">
        <w:rPr>
          <w:color w:val="000000"/>
          <w:sz w:val="18"/>
          <w:szCs w:val="18"/>
          <w:lang w:val="en-US"/>
        </w:rPr>
        <w:t xml:space="preserve">normalized </w:t>
      </w:r>
      <w:r>
        <w:rPr>
          <w:color w:val="000000"/>
          <w:sz w:val="18"/>
          <w:szCs w:val="18"/>
          <w:lang w:val="en-US"/>
        </w:rPr>
        <w:t>test f1 scores.</w:t>
      </w:r>
      <w:bookmarkEnd w:id="497"/>
    </w:p>
    <w:p w14:paraId="3967FE1F" w14:textId="087E63B2" w:rsidR="00733C4A" w:rsidRPr="006733FF" w:rsidRDefault="002577E6" w:rsidP="00733C4A">
      <w:pPr>
        <w:pBdr>
          <w:top w:val="nil"/>
          <w:left w:val="nil"/>
          <w:bottom w:val="nil"/>
          <w:right w:val="nil"/>
          <w:between w:val="nil"/>
        </w:pBdr>
        <w:spacing w:before="240" w:after="120" w:line="240" w:lineRule="auto"/>
        <w:ind w:firstLine="0"/>
        <w:jc w:val="center"/>
      </w:pPr>
      <w:r>
        <w:rPr>
          <w:noProof/>
          <w:lang w:val="en-US" w:eastAsia="en-US"/>
        </w:rPr>
        <w:lastRenderedPageBreak/>
        <w:drawing>
          <wp:inline distT="0" distB="0" distL="0" distR="0" wp14:anchorId="73C34FCB" wp14:editId="26D91E6D">
            <wp:extent cx="3543607" cy="3154953"/>
            <wp:effectExtent l="0" t="0" r="0" b="7620"/>
            <wp:docPr id="73872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28382" name=""/>
                    <pic:cNvPicPr/>
                  </pic:nvPicPr>
                  <pic:blipFill>
                    <a:blip r:embed="rId160"/>
                    <a:stretch>
                      <a:fillRect/>
                    </a:stretch>
                  </pic:blipFill>
                  <pic:spPr>
                    <a:xfrm>
                      <a:off x="0" y="0"/>
                      <a:ext cx="3543607" cy="3154953"/>
                    </a:xfrm>
                    <a:prstGeom prst="rect">
                      <a:avLst/>
                    </a:prstGeom>
                  </pic:spPr>
                </pic:pic>
              </a:graphicData>
            </a:graphic>
          </wp:inline>
        </w:drawing>
      </w:r>
    </w:p>
    <w:p w14:paraId="658CCADF" w14:textId="3D2202C6" w:rsidR="00733C4A" w:rsidRPr="00825868" w:rsidRDefault="00733C4A" w:rsidP="00733C4A">
      <w:pPr>
        <w:pBdr>
          <w:top w:val="nil"/>
          <w:left w:val="nil"/>
          <w:bottom w:val="nil"/>
          <w:right w:val="nil"/>
          <w:between w:val="nil"/>
        </w:pBdr>
        <w:spacing w:before="240" w:after="120" w:line="480" w:lineRule="auto"/>
        <w:ind w:firstLine="0"/>
        <w:jc w:val="center"/>
        <w:rPr>
          <w:sz w:val="18"/>
          <w:szCs w:val="18"/>
          <w:lang w:val="en-US"/>
        </w:rPr>
      </w:pPr>
      <w:bookmarkStart w:id="498" w:name="_Toc137267085"/>
      <w:r w:rsidRPr="002D432E">
        <w:rPr>
          <w:sz w:val="18"/>
          <w:szCs w:val="18"/>
        </w:rPr>
        <w:t xml:space="preserve">Table </w:t>
      </w:r>
      <w:r w:rsidRPr="002D432E">
        <w:rPr>
          <w:sz w:val="18"/>
          <w:szCs w:val="18"/>
        </w:rPr>
        <w:fldChar w:fldCharType="begin"/>
      </w:r>
      <w:r w:rsidRPr="002D432E">
        <w:rPr>
          <w:sz w:val="18"/>
          <w:szCs w:val="18"/>
        </w:rPr>
        <w:instrText xml:space="preserve"> SEQ Table \* ARABIC </w:instrText>
      </w:r>
      <w:r w:rsidRPr="002D432E">
        <w:rPr>
          <w:sz w:val="18"/>
          <w:szCs w:val="18"/>
        </w:rPr>
        <w:fldChar w:fldCharType="separate"/>
      </w:r>
      <w:r w:rsidR="009910D7">
        <w:rPr>
          <w:noProof/>
          <w:sz w:val="18"/>
          <w:szCs w:val="18"/>
        </w:rPr>
        <w:t>6</w:t>
      </w:r>
      <w:r w:rsidRPr="002D432E">
        <w:rPr>
          <w:sz w:val="18"/>
          <w:szCs w:val="18"/>
        </w:rPr>
        <w:fldChar w:fldCharType="end"/>
      </w:r>
      <w:r w:rsidRPr="002D432E">
        <w:rPr>
          <w:sz w:val="18"/>
          <w:szCs w:val="18"/>
          <w:lang w:val="en-US"/>
        </w:rPr>
        <w:t>.</w:t>
      </w:r>
      <w:r>
        <w:rPr>
          <w:sz w:val="18"/>
          <w:szCs w:val="18"/>
          <w:lang w:val="en-US"/>
        </w:rPr>
        <w:t xml:space="preserve"> </w:t>
      </w:r>
      <w:r>
        <w:rPr>
          <w:color w:val="000000"/>
          <w:sz w:val="18"/>
          <w:szCs w:val="18"/>
          <w:lang w:val="en-US"/>
        </w:rPr>
        <w:t>Comparison 4: best model in each class.</w:t>
      </w:r>
      <w:bookmarkEnd w:id="498"/>
    </w:p>
    <w:p w14:paraId="654FB529" w14:textId="30414157" w:rsidR="00733C4A" w:rsidRPr="00733C4A" w:rsidRDefault="009272CB" w:rsidP="00733C4A">
      <w:pPr>
        <w:keepNext/>
        <w:pBdr>
          <w:top w:val="nil"/>
          <w:left w:val="nil"/>
          <w:bottom w:val="nil"/>
          <w:right w:val="nil"/>
          <w:between w:val="nil"/>
        </w:pBdr>
        <w:spacing w:after="120" w:line="240" w:lineRule="auto"/>
        <w:ind w:firstLine="0"/>
        <w:jc w:val="center"/>
        <w:rPr>
          <w:color w:val="000000"/>
          <w:lang w:val="en-US"/>
        </w:rPr>
      </w:pPr>
      <w:r>
        <w:rPr>
          <w:noProof/>
          <w:lang w:val="en-US" w:eastAsia="en-US"/>
        </w:rPr>
        <w:drawing>
          <wp:inline distT="0" distB="0" distL="0" distR="0" wp14:anchorId="527473DB" wp14:editId="1AF10EC8">
            <wp:extent cx="5311140" cy="2646045"/>
            <wp:effectExtent l="0" t="0" r="3810" b="1905"/>
            <wp:docPr id="102100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01378" name=""/>
                    <pic:cNvPicPr/>
                  </pic:nvPicPr>
                  <pic:blipFill>
                    <a:blip r:embed="rId161"/>
                    <a:stretch>
                      <a:fillRect/>
                    </a:stretch>
                  </pic:blipFill>
                  <pic:spPr>
                    <a:xfrm>
                      <a:off x="0" y="0"/>
                      <a:ext cx="5311140" cy="2646045"/>
                    </a:xfrm>
                    <a:prstGeom prst="rect">
                      <a:avLst/>
                    </a:prstGeom>
                  </pic:spPr>
                </pic:pic>
              </a:graphicData>
            </a:graphic>
          </wp:inline>
        </w:drawing>
      </w:r>
    </w:p>
    <w:p w14:paraId="3DE5D22B" w14:textId="6510626C" w:rsidR="00733C4A" w:rsidRPr="00D05C56" w:rsidRDefault="00733C4A" w:rsidP="00733C4A">
      <w:pPr>
        <w:pBdr>
          <w:top w:val="nil"/>
          <w:left w:val="nil"/>
          <w:bottom w:val="nil"/>
          <w:right w:val="nil"/>
          <w:between w:val="nil"/>
        </w:pBdr>
        <w:tabs>
          <w:tab w:val="left" w:pos="900"/>
        </w:tabs>
        <w:spacing w:after="240"/>
        <w:ind w:left="567" w:firstLine="0"/>
        <w:jc w:val="center"/>
        <w:rPr>
          <w:color w:val="000000"/>
          <w:sz w:val="18"/>
          <w:szCs w:val="18"/>
        </w:rPr>
      </w:pPr>
      <w:bookmarkStart w:id="499" w:name="_Toc13726705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143</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4: average of test f1 scores.</w:t>
      </w:r>
      <w:bookmarkEnd w:id="499"/>
    </w:p>
    <w:p w14:paraId="0168F129" w14:textId="11FB1AFC" w:rsidR="003C2F4F" w:rsidRDefault="00AF200E" w:rsidP="003C2F4F">
      <w:pPr>
        <w:keepNext/>
        <w:pBdr>
          <w:top w:val="nil"/>
          <w:left w:val="nil"/>
          <w:bottom w:val="nil"/>
          <w:right w:val="nil"/>
          <w:between w:val="nil"/>
        </w:pBdr>
        <w:spacing w:after="120" w:line="240" w:lineRule="auto"/>
        <w:ind w:firstLine="0"/>
        <w:jc w:val="center"/>
        <w:rPr>
          <w:color w:val="000000"/>
        </w:rPr>
      </w:pPr>
      <w:commentRangeStart w:id="500"/>
      <w:r>
        <w:rPr>
          <w:noProof/>
          <w:lang w:val="en-US" w:eastAsia="en-US"/>
        </w:rPr>
        <w:lastRenderedPageBreak/>
        <w:drawing>
          <wp:inline distT="0" distB="0" distL="0" distR="0" wp14:anchorId="6946EDD1" wp14:editId="71230596">
            <wp:extent cx="5311140" cy="2529205"/>
            <wp:effectExtent l="0" t="0" r="3810" b="4445"/>
            <wp:docPr id="111656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63707" name=""/>
                    <pic:cNvPicPr/>
                  </pic:nvPicPr>
                  <pic:blipFill>
                    <a:blip r:embed="rId162"/>
                    <a:stretch>
                      <a:fillRect/>
                    </a:stretch>
                  </pic:blipFill>
                  <pic:spPr>
                    <a:xfrm>
                      <a:off x="0" y="0"/>
                      <a:ext cx="5311140" cy="2529205"/>
                    </a:xfrm>
                    <a:prstGeom prst="rect">
                      <a:avLst/>
                    </a:prstGeom>
                  </pic:spPr>
                </pic:pic>
              </a:graphicData>
            </a:graphic>
          </wp:inline>
        </w:drawing>
      </w:r>
      <w:commentRangeEnd w:id="500"/>
      <w:r w:rsidR="0013508C">
        <w:rPr>
          <w:rStyle w:val="CommentReference"/>
        </w:rPr>
        <w:commentReference w:id="500"/>
      </w:r>
    </w:p>
    <w:p w14:paraId="31F850FE" w14:textId="556E94A4" w:rsidR="003C2F4F" w:rsidRPr="00D05C56" w:rsidRDefault="003C2F4F" w:rsidP="003C2F4F">
      <w:pPr>
        <w:pBdr>
          <w:top w:val="nil"/>
          <w:left w:val="nil"/>
          <w:bottom w:val="nil"/>
          <w:right w:val="nil"/>
          <w:between w:val="nil"/>
        </w:pBdr>
        <w:tabs>
          <w:tab w:val="left" w:pos="900"/>
        </w:tabs>
        <w:spacing w:after="240"/>
        <w:ind w:left="567" w:firstLine="0"/>
        <w:jc w:val="center"/>
        <w:rPr>
          <w:color w:val="000000"/>
          <w:sz w:val="18"/>
          <w:szCs w:val="18"/>
        </w:rPr>
      </w:pPr>
      <w:bookmarkStart w:id="501" w:name="_Ref137243169"/>
      <w:bookmarkStart w:id="502" w:name="_Toc13726705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144</w:t>
      </w:r>
      <w:r w:rsidRPr="00B13FF1">
        <w:rPr>
          <w:color w:val="000000"/>
          <w:sz w:val="18"/>
          <w:szCs w:val="18"/>
        </w:rPr>
        <w:fldChar w:fldCharType="end"/>
      </w:r>
      <w:bookmarkEnd w:id="501"/>
      <w:r w:rsidRPr="00B13FF1">
        <w:rPr>
          <w:color w:val="000000"/>
          <w:sz w:val="18"/>
          <w:szCs w:val="18"/>
          <w:lang w:val="en-US"/>
        </w:rPr>
        <w:t>.</w:t>
      </w:r>
      <w:r>
        <w:rPr>
          <w:color w:val="000000"/>
          <w:sz w:val="18"/>
          <w:szCs w:val="18"/>
          <w:lang w:val="en-US"/>
        </w:rPr>
        <w:t xml:space="preserve"> Comparison 4: heatmap of raw test f1 scores.</w:t>
      </w:r>
      <w:bookmarkEnd w:id="502"/>
    </w:p>
    <w:p w14:paraId="34BC8128" w14:textId="54360C8C" w:rsidR="00733C4A" w:rsidRDefault="00AF200E" w:rsidP="00733C4A">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388C356B" wp14:editId="1DE57EDF">
            <wp:extent cx="5311140" cy="2488565"/>
            <wp:effectExtent l="0" t="0" r="3810" b="6985"/>
            <wp:docPr id="1653606430"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06430" name="Picture 1" descr="A picture containing text, screenshot, number, font&#10;&#10;Description automatically generated"/>
                    <pic:cNvPicPr/>
                  </pic:nvPicPr>
                  <pic:blipFill>
                    <a:blip r:embed="rId163"/>
                    <a:stretch>
                      <a:fillRect/>
                    </a:stretch>
                  </pic:blipFill>
                  <pic:spPr>
                    <a:xfrm>
                      <a:off x="0" y="0"/>
                      <a:ext cx="5311140" cy="2488565"/>
                    </a:xfrm>
                    <a:prstGeom prst="rect">
                      <a:avLst/>
                    </a:prstGeom>
                  </pic:spPr>
                </pic:pic>
              </a:graphicData>
            </a:graphic>
          </wp:inline>
        </w:drawing>
      </w:r>
    </w:p>
    <w:p w14:paraId="3EB3A496" w14:textId="7DD3845C" w:rsidR="00733C4A" w:rsidRPr="00D05C56" w:rsidRDefault="00733C4A" w:rsidP="00733C4A">
      <w:pPr>
        <w:pBdr>
          <w:top w:val="nil"/>
          <w:left w:val="nil"/>
          <w:bottom w:val="nil"/>
          <w:right w:val="nil"/>
          <w:between w:val="nil"/>
        </w:pBdr>
        <w:tabs>
          <w:tab w:val="left" w:pos="900"/>
        </w:tabs>
        <w:spacing w:after="240"/>
        <w:ind w:left="567" w:firstLine="0"/>
        <w:jc w:val="center"/>
        <w:rPr>
          <w:color w:val="000000"/>
          <w:sz w:val="18"/>
          <w:szCs w:val="18"/>
        </w:rPr>
      </w:pPr>
      <w:bookmarkStart w:id="503" w:name="_Toc13726705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145</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4: heatmap of </w:t>
      </w:r>
      <w:r w:rsidR="003C2F4F">
        <w:rPr>
          <w:color w:val="000000"/>
          <w:sz w:val="18"/>
          <w:szCs w:val="18"/>
          <w:lang w:val="en-US"/>
        </w:rPr>
        <w:t xml:space="preserve">normalized </w:t>
      </w:r>
      <w:r>
        <w:rPr>
          <w:color w:val="000000"/>
          <w:sz w:val="18"/>
          <w:szCs w:val="18"/>
          <w:lang w:val="en-US"/>
        </w:rPr>
        <w:t>test f1 scores.</w:t>
      </w:r>
      <w:bookmarkEnd w:id="503"/>
    </w:p>
    <w:p w14:paraId="78DF96DD" w14:textId="7125F6C2" w:rsidR="00733C4A" w:rsidRPr="006733FF" w:rsidRDefault="002577E6" w:rsidP="00733C4A">
      <w:pPr>
        <w:pBdr>
          <w:top w:val="nil"/>
          <w:left w:val="nil"/>
          <w:bottom w:val="nil"/>
          <w:right w:val="nil"/>
          <w:between w:val="nil"/>
        </w:pBdr>
        <w:spacing w:before="240" w:after="120" w:line="240" w:lineRule="auto"/>
        <w:ind w:firstLine="0"/>
        <w:jc w:val="center"/>
      </w:pPr>
      <w:r>
        <w:rPr>
          <w:noProof/>
          <w:lang w:val="en-US" w:eastAsia="en-US"/>
        </w:rPr>
        <w:lastRenderedPageBreak/>
        <w:drawing>
          <wp:inline distT="0" distB="0" distL="0" distR="0" wp14:anchorId="587870D4" wp14:editId="1F8D54B4">
            <wp:extent cx="3528366" cy="3132091"/>
            <wp:effectExtent l="0" t="0" r="0" b="0"/>
            <wp:docPr id="152744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46627" name=""/>
                    <pic:cNvPicPr/>
                  </pic:nvPicPr>
                  <pic:blipFill>
                    <a:blip r:embed="rId164"/>
                    <a:stretch>
                      <a:fillRect/>
                    </a:stretch>
                  </pic:blipFill>
                  <pic:spPr>
                    <a:xfrm>
                      <a:off x="0" y="0"/>
                      <a:ext cx="3528366" cy="3132091"/>
                    </a:xfrm>
                    <a:prstGeom prst="rect">
                      <a:avLst/>
                    </a:prstGeom>
                  </pic:spPr>
                </pic:pic>
              </a:graphicData>
            </a:graphic>
          </wp:inline>
        </w:drawing>
      </w:r>
    </w:p>
    <w:p w14:paraId="34AB96A5" w14:textId="3A7F712B" w:rsidR="00733C4A" w:rsidRPr="00825868" w:rsidRDefault="00733C4A" w:rsidP="00733C4A">
      <w:pPr>
        <w:pBdr>
          <w:top w:val="nil"/>
          <w:left w:val="nil"/>
          <w:bottom w:val="nil"/>
          <w:right w:val="nil"/>
          <w:between w:val="nil"/>
        </w:pBdr>
        <w:spacing w:before="240" w:after="120" w:line="480" w:lineRule="auto"/>
        <w:ind w:firstLine="0"/>
        <w:jc w:val="center"/>
        <w:rPr>
          <w:sz w:val="18"/>
          <w:szCs w:val="18"/>
          <w:lang w:val="en-US"/>
        </w:rPr>
      </w:pPr>
      <w:bookmarkStart w:id="504" w:name="_Toc137267086"/>
      <w:r w:rsidRPr="002D432E">
        <w:rPr>
          <w:sz w:val="18"/>
          <w:szCs w:val="18"/>
        </w:rPr>
        <w:t xml:space="preserve">Table </w:t>
      </w:r>
      <w:r w:rsidRPr="002D432E">
        <w:rPr>
          <w:sz w:val="18"/>
          <w:szCs w:val="18"/>
        </w:rPr>
        <w:fldChar w:fldCharType="begin"/>
      </w:r>
      <w:r w:rsidRPr="002D432E">
        <w:rPr>
          <w:sz w:val="18"/>
          <w:szCs w:val="18"/>
        </w:rPr>
        <w:instrText xml:space="preserve"> SEQ Table \* ARABIC </w:instrText>
      </w:r>
      <w:r w:rsidRPr="002D432E">
        <w:rPr>
          <w:sz w:val="18"/>
          <w:szCs w:val="18"/>
        </w:rPr>
        <w:fldChar w:fldCharType="separate"/>
      </w:r>
      <w:r w:rsidR="009910D7">
        <w:rPr>
          <w:noProof/>
          <w:sz w:val="18"/>
          <w:szCs w:val="18"/>
        </w:rPr>
        <w:t>7</w:t>
      </w:r>
      <w:r w:rsidRPr="002D432E">
        <w:rPr>
          <w:sz w:val="18"/>
          <w:szCs w:val="18"/>
        </w:rPr>
        <w:fldChar w:fldCharType="end"/>
      </w:r>
      <w:r w:rsidRPr="002D432E">
        <w:rPr>
          <w:sz w:val="18"/>
          <w:szCs w:val="18"/>
          <w:lang w:val="en-US"/>
        </w:rPr>
        <w:t>.</w:t>
      </w:r>
      <w:r>
        <w:rPr>
          <w:sz w:val="18"/>
          <w:szCs w:val="18"/>
          <w:lang w:val="en-US"/>
        </w:rPr>
        <w:t xml:space="preserve"> </w:t>
      </w:r>
      <w:r>
        <w:rPr>
          <w:color w:val="000000"/>
          <w:sz w:val="18"/>
          <w:szCs w:val="18"/>
          <w:lang w:val="en-US"/>
        </w:rPr>
        <w:t>Comparison 5: best model in each class.</w:t>
      </w:r>
      <w:bookmarkEnd w:id="504"/>
    </w:p>
    <w:p w14:paraId="35BF033F" w14:textId="4779C663" w:rsidR="00733C4A" w:rsidRPr="00733C4A" w:rsidRDefault="00614668" w:rsidP="00733C4A">
      <w:pPr>
        <w:keepNext/>
        <w:pBdr>
          <w:top w:val="nil"/>
          <w:left w:val="nil"/>
          <w:bottom w:val="nil"/>
          <w:right w:val="nil"/>
          <w:between w:val="nil"/>
        </w:pBdr>
        <w:spacing w:after="120" w:line="240" w:lineRule="auto"/>
        <w:ind w:firstLine="0"/>
        <w:jc w:val="center"/>
        <w:rPr>
          <w:color w:val="000000"/>
          <w:lang w:val="en-US"/>
        </w:rPr>
      </w:pPr>
      <w:r>
        <w:rPr>
          <w:noProof/>
          <w:lang w:val="en-US" w:eastAsia="en-US"/>
        </w:rPr>
        <w:drawing>
          <wp:inline distT="0" distB="0" distL="0" distR="0" wp14:anchorId="25BCA526" wp14:editId="6CFC1FDD">
            <wp:extent cx="5311140" cy="2678430"/>
            <wp:effectExtent l="0" t="0" r="3810" b="7620"/>
            <wp:docPr id="1066808390"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08390" name="Picture 1" descr="A picture containing text, screenshot, line, plot&#10;&#10;Description automatically generated"/>
                    <pic:cNvPicPr/>
                  </pic:nvPicPr>
                  <pic:blipFill>
                    <a:blip r:embed="rId165"/>
                    <a:stretch>
                      <a:fillRect/>
                    </a:stretch>
                  </pic:blipFill>
                  <pic:spPr>
                    <a:xfrm>
                      <a:off x="0" y="0"/>
                      <a:ext cx="5311140" cy="2678430"/>
                    </a:xfrm>
                    <a:prstGeom prst="rect">
                      <a:avLst/>
                    </a:prstGeom>
                  </pic:spPr>
                </pic:pic>
              </a:graphicData>
            </a:graphic>
          </wp:inline>
        </w:drawing>
      </w:r>
    </w:p>
    <w:p w14:paraId="7BEC506A" w14:textId="0CAAE116" w:rsidR="00733C4A" w:rsidRPr="00D05C56" w:rsidRDefault="00733C4A" w:rsidP="00733C4A">
      <w:pPr>
        <w:pBdr>
          <w:top w:val="nil"/>
          <w:left w:val="nil"/>
          <w:bottom w:val="nil"/>
          <w:right w:val="nil"/>
          <w:between w:val="nil"/>
        </w:pBdr>
        <w:tabs>
          <w:tab w:val="left" w:pos="900"/>
        </w:tabs>
        <w:spacing w:after="240"/>
        <w:ind w:left="567" w:firstLine="0"/>
        <w:jc w:val="center"/>
        <w:rPr>
          <w:color w:val="000000"/>
          <w:sz w:val="18"/>
          <w:szCs w:val="18"/>
        </w:rPr>
      </w:pPr>
      <w:bookmarkStart w:id="505" w:name="_Ref137243776"/>
      <w:bookmarkStart w:id="506" w:name="_Toc13726705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146</w:t>
      </w:r>
      <w:r w:rsidRPr="00B13FF1">
        <w:rPr>
          <w:color w:val="000000"/>
          <w:sz w:val="18"/>
          <w:szCs w:val="18"/>
        </w:rPr>
        <w:fldChar w:fldCharType="end"/>
      </w:r>
      <w:bookmarkEnd w:id="505"/>
      <w:r w:rsidRPr="00B13FF1">
        <w:rPr>
          <w:color w:val="000000"/>
          <w:sz w:val="18"/>
          <w:szCs w:val="18"/>
          <w:lang w:val="en-US"/>
        </w:rPr>
        <w:t>.</w:t>
      </w:r>
      <w:r>
        <w:rPr>
          <w:color w:val="000000"/>
          <w:sz w:val="18"/>
          <w:szCs w:val="18"/>
          <w:lang w:val="en-US"/>
        </w:rPr>
        <w:t xml:space="preserve"> Comparison 5: average of test f1 scores.</w:t>
      </w:r>
      <w:bookmarkEnd w:id="506"/>
    </w:p>
    <w:p w14:paraId="28772D1C" w14:textId="73B8B115" w:rsidR="003C2F4F" w:rsidRDefault="0032266E" w:rsidP="003C2F4F">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0F6E6BF1" wp14:editId="1DA2A67D">
            <wp:extent cx="5311140" cy="2538095"/>
            <wp:effectExtent l="0" t="0" r="3810" b="0"/>
            <wp:docPr id="303726424" name="Picture 1" descr="A picture containing text, screenshot, parallel,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26424" name="Picture 1" descr="A picture containing text, screenshot, parallel, rectangle&#10;&#10;Description automatically generated"/>
                    <pic:cNvPicPr/>
                  </pic:nvPicPr>
                  <pic:blipFill>
                    <a:blip r:embed="rId166"/>
                    <a:stretch>
                      <a:fillRect/>
                    </a:stretch>
                  </pic:blipFill>
                  <pic:spPr>
                    <a:xfrm>
                      <a:off x="0" y="0"/>
                      <a:ext cx="5311140" cy="2538095"/>
                    </a:xfrm>
                    <a:prstGeom prst="rect">
                      <a:avLst/>
                    </a:prstGeom>
                  </pic:spPr>
                </pic:pic>
              </a:graphicData>
            </a:graphic>
          </wp:inline>
        </w:drawing>
      </w:r>
    </w:p>
    <w:p w14:paraId="7F0A55B9" w14:textId="0A48D376" w:rsidR="003C2F4F" w:rsidRPr="00D05C56" w:rsidRDefault="003C2F4F" w:rsidP="003C2F4F">
      <w:pPr>
        <w:pBdr>
          <w:top w:val="nil"/>
          <w:left w:val="nil"/>
          <w:bottom w:val="nil"/>
          <w:right w:val="nil"/>
          <w:between w:val="nil"/>
        </w:pBdr>
        <w:tabs>
          <w:tab w:val="left" w:pos="900"/>
        </w:tabs>
        <w:spacing w:after="240"/>
        <w:ind w:left="567" w:firstLine="0"/>
        <w:jc w:val="center"/>
        <w:rPr>
          <w:color w:val="000000"/>
          <w:sz w:val="18"/>
          <w:szCs w:val="18"/>
        </w:rPr>
      </w:pPr>
      <w:bookmarkStart w:id="507" w:name="_Toc13726705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147</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5: heatmap of raw test f1 scores.</w:t>
      </w:r>
      <w:bookmarkEnd w:id="507"/>
    </w:p>
    <w:p w14:paraId="33D5EC1E" w14:textId="3EB24DB5" w:rsidR="00733C4A" w:rsidRDefault="0032266E" w:rsidP="00733C4A">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595BE51B" wp14:editId="51E34020">
            <wp:extent cx="5311140" cy="2572385"/>
            <wp:effectExtent l="0" t="0" r="3810" b="0"/>
            <wp:docPr id="1751147203" name="Picture 1" descr="A picture containing text, screenshot, colorfulness,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47203" name="Picture 1" descr="A picture containing text, screenshot, colorfulness, number&#10;&#10;Description automatically generated"/>
                    <pic:cNvPicPr/>
                  </pic:nvPicPr>
                  <pic:blipFill>
                    <a:blip r:embed="rId167"/>
                    <a:stretch>
                      <a:fillRect/>
                    </a:stretch>
                  </pic:blipFill>
                  <pic:spPr>
                    <a:xfrm>
                      <a:off x="0" y="0"/>
                      <a:ext cx="5311140" cy="2572385"/>
                    </a:xfrm>
                    <a:prstGeom prst="rect">
                      <a:avLst/>
                    </a:prstGeom>
                  </pic:spPr>
                </pic:pic>
              </a:graphicData>
            </a:graphic>
          </wp:inline>
        </w:drawing>
      </w:r>
    </w:p>
    <w:p w14:paraId="30D00D3F" w14:textId="2D19623A" w:rsidR="00733C4A" w:rsidRPr="00D05C56" w:rsidRDefault="00733C4A" w:rsidP="00733C4A">
      <w:pPr>
        <w:pBdr>
          <w:top w:val="nil"/>
          <w:left w:val="nil"/>
          <w:bottom w:val="nil"/>
          <w:right w:val="nil"/>
          <w:between w:val="nil"/>
        </w:pBdr>
        <w:tabs>
          <w:tab w:val="left" w:pos="900"/>
        </w:tabs>
        <w:spacing w:after="240"/>
        <w:ind w:left="567" w:firstLine="0"/>
        <w:jc w:val="center"/>
        <w:rPr>
          <w:color w:val="000000"/>
          <w:sz w:val="18"/>
          <w:szCs w:val="18"/>
        </w:rPr>
      </w:pPr>
      <w:bookmarkStart w:id="508" w:name="_Toc13726705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148</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5: heatmap of</w:t>
      </w:r>
      <w:r w:rsidR="003C2F4F">
        <w:rPr>
          <w:color w:val="000000"/>
          <w:sz w:val="18"/>
          <w:szCs w:val="18"/>
          <w:lang w:val="en-US"/>
        </w:rPr>
        <w:t xml:space="preserve"> normalized</w:t>
      </w:r>
      <w:r>
        <w:rPr>
          <w:color w:val="000000"/>
          <w:sz w:val="18"/>
          <w:szCs w:val="18"/>
          <w:lang w:val="en-US"/>
        </w:rPr>
        <w:t xml:space="preserve"> test f1 scores.</w:t>
      </w:r>
      <w:bookmarkEnd w:id="508"/>
    </w:p>
    <w:p w14:paraId="36887A15" w14:textId="7133E211" w:rsidR="00733C4A" w:rsidRPr="006733FF" w:rsidRDefault="00743D9D" w:rsidP="00733C4A">
      <w:pPr>
        <w:pBdr>
          <w:top w:val="nil"/>
          <w:left w:val="nil"/>
          <w:bottom w:val="nil"/>
          <w:right w:val="nil"/>
          <w:between w:val="nil"/>
        </w:pBdr>
        <w:spacing w:before="240" w:after="120" w:line="240" w:lineRule="auto"/>
        <w:ind w:firstLine="0"/>
        <w:jc w:val="center"/>
      </w:pPr>
      <w:r>
        <w:rPr>
          <w:noProof/>
          <w:lang w:val="en-US" w:eastAsia="en-US"/>
        </w:rPr>
        <w:lastRenderedPageBreak/>
        <w:drawing>
          <wp:inline distT="0" distB="0" distL="0" distR="0" wp14:anchorId="6E748D6D" wp14:editId="08627421">
            <wp:extent cx="3528366" cy="3147333"/>
            <wp:effectExtent l="0" t="0" r="0" b="0"/>
            <wp:docPr id="138950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00551" name=""/>
                    <pic:cNvPicPr/>
                  </pic:nvPicPr>
                  <pic:blipFill>
                    <a:blip r:embed="rId168"/>
                    <a:stretch>
                      <a:fillRect/>
                    </a:stretch>
                  </pic:blipFill>
                  <pic:spPr>
                    <a:xfrm>
                      <a:off x="0" y="0"/>
                      <a:ext cx="3528366" cy="3147333"/>
                    </a:xfrm>
                    <a:prstGeom prst="rect">
                      <a:avLst/>
                    </a:prstGeom>
                  </pic:spPr>
                </pic:pic>
              </a:graphicData>
            </a:graphic>
          </wp:inline>
        </w:drawing>
      </w:r>
    </w:p>
    <w:p w14:paraId="2CC04029" w14:textId="260A1480" w:rsidR="00733C4A" w:rsidRPr="00825868" w:rsidRDefault="00733C4A" w:rsidP="00733C4A">
      <w:pPr>
        <w:pBdr>
          <w:top w:val="nil"/>
          <w:left w:val="nil"/>
          <w:bottom w:val="nil"/>
          <w:right w:val="nil"/>
          <w:between w:val="nil"/>
        </w:pBdr>
        <w:spacing w:before="240" w:after="120" w:line="480" w:lineRule="auto"/>
        <w:ind w:firstLine="0"/>
        <w:jc w:val="center"/>
        <w:rPr>
          <w:sz w:val="18"/>
          <w:szCs w:val="18"/>
          <w:lang w:val="en-US"/>
        </w:rPr>
      </w:pPr>
      <w:bookmarkStart w:id="509" w:name="_Toc137267087"/>
      <w:r w:rsidRPr="002D432E">
        <w:rPr>
          <w:sz w:val="18"/>
          <w:szCs w:val="18"/>
        </w:rPr>
        <w:t xml:space="preserve">Table </w:t>
      </w:r>
      <w:r w:rsidRPr="002D432E">
        <w:rPr>
          <w:sz w:val="18"/>
          <w:szCs w:val="18"/>
        </w:rPr>
        <w:fldChar w:fldCharType="begin"/>
      </w:r>
      <w:r w:rsidRPr="002D432E">
        <w:rPr>
          <w:sz w:val="18"/>
          <w:szCs w:val="18"/>
        </w:rPr>
        <w:instrText xml:space="preserve"> SEQ Table \* ARABIC </w:instrText>
      </w:r>
      <w:r w:rsidRPr="002D432E">
        <w:rPr>
          <w:sz w:val="18"/>
          <w:szCs w:val="18"/>
        </w:rPr>
        <w:fldChar w:fldCharType="separate"/>
      </w:r>
      <w:r w:rsidR="009910D7">
        <w:rPr>
          <w:noProof/>
          <w:sz w:val="18"/>
          <w:szCs w:val="18"/>
        </w:rPr>
        <w:t>8</w:t>
      </w:r>
      <w:r w:rsidRPr="002D432E">
        <w:rPr>
          <w:sz w:val="18"/>
          <w:szCs w:val="18"/>
        </w:rPr>
        <w:fldChar w:fldCharType="end"/>
      </w:r>
      <w:r w:rsidRPr="002D432E">
        <w:rPr>
          <w:sz w:val="18"/>
          <w:szCs w:val="18"/>
          <w:lang w:val="en-US"/>
        </w:rPr>
        <w:t>.</w:t>
      </w:r>
      <w:r>
        <w:rPr>
          <w:sz w:val="18"/>
          <w:szCs w:val="18"/>
          <w:lang w:val="en-US"/>
        </w:rPr>
        <w:t xml:space="preserve"> </w:t>
      </w:r>
      <w:r>
        <w:rPr>
          <w:color w:val="000000"/>
          <w:sz w:val="18"/>
          <w:szCs w:val="18"/>
          <w:lang w:val="en-US"/>
        </w:rPr>
        <w:t>Comparison 6: best model in each class.</w:t>
      </w:r>
      <w:bookmarkEnd w:id="509"/>
    </w:p>
    <w:p w14:paraId="666A3823" w14:textId="152C1C60" w:rsidR="00733C4A" w:rsidRPr="00733C4A" w:rsidRDefault="00614668" w:rsidP="00733C4A">
      <w:pPr>
        <w:keepNext/>
        <w:pBdr>
          <w:top w:val="nil"/>
          <w:left w:val="nil"/>
          <w:bottom w:val="nil"/>
          <w:right w:val="nil"/>
          <w:between w:val="nil"/>
        </w:pBdr>
        <w:spacing w:after="120" w:line="240" w:lineRule="auto"/>
        <w:ind w:firstLine="0"/>
        <w:jc w:val="center"/>
        <w:rPr>
          <w:color w:val="000000"/>
          <w:lang w:val="en-US"/>
        </w:rPr>
      </w:pPr>
      <w:r>
        <w:rPr>
          <w:noProof/>
          <w:lang w:val="en-US" w:eastAsia="en-US"/>
        </w:rPr>
        <w:drawing>
          <wp:inline distT="0" distB="0" distL="0" distR="0" wp14:anchorId="584955E8" wp14:editId="541603FB">
            <wp:extent cx="5311140" cy="2646045"/>
            <wp:effectExtent l="0" t="0" r="3810" b="1905"/>
            <wp:docPr id="1555962710"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62710" name="Picture 1" descr="A picture containing text, screenshot, line, plot&#10;&#10;Description automatically generated"/>
                    <pic:cNvPicPr/>
                  </pic:nvPicPr>
                  <pic:blipFill>
                    <a:blip r:embed="rId169"/>
                    <a:stretch>
                      <a:fillRect/>
                    </a:stretch>
                  </pic:blipFill>
                  <pic:spPr>
                    <a:xfrm>
                      <a:off x="0" y="0"/>
                      <a:ext cx="5311140" cy="2646045"/>
                    </a:xfrm>
                    <a:prstGeom prst="rect">
                      <a:avLst/>
                    </a:prstGeom>
                  </pic:spPr>
                </pic:pic>
              </a:graphicData>
            </a:graphic>
          </wp:inline>
        </w:drawing>
      </w:r>
    </w:p>
    <w:p w14:paraId="13F88F5A" w14:textId="20442102" w:rsidR="00733C4A" w:rsidRPr="00D05C56" w:rsidRDefault="00733C4A" w:rsidP="00733C4A">
      <w:pPr>
        <w:pBdr>
          <w:top w:val="nil"/>
          <w:left w:val="nil"/>
          <w:bottom w:val="nil"/>
          <w:right w:val="nil"/>
          <w:between w:val="nil"/>
        </w:pBdr>
        <w:tabs>
          <w:tab w:val="left" w:pos="900"/>
        </w:tabs>
        <w:spacing w:after="240"/>
        <w:ind w:left="567" w:firstLine="0"/>
        <w:jc w:val="center"/>
        <w:rPr>
          <w:color w:val="000000"/>
          <w:sz w:val="18"/>
          <w:szCs w:val="18"/>
        </w:rPr>
      </w:pPr>
      <w:bookmarkStart w:id="510" w:name="_Ref137244197"/>
      <w:bookmarkStart w:id="511" w:name="_Toc13726706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149</w:t>
      </w:r>
      <w:r w:rsidRPr="00B13FF1">
        <w:rPr>
          <w:color w:val="000000"/>
          <w:sz w:val="18"/>
          <w:szCs w:val="18"/>
        </w:rPr>
        <w:fldChar w:fldCharType="end"/>
      </w:r>
      <w:bookmarkEnd w:id="510"/>
      <w:r w:rsidRPr="00B13FF1">
        <w:rPr>
          <w:color w:val="000000"/>
          <w:sz w:val="18"/>
          <w:szCs w:val="18"/>
          <w:lang w:val="en-US"/>
        </w:rPr>
        <w:t>.</w:t>
      </w:r>
      <w:r>
        <w:rPr>
          <w:color w:val="000000"/>
          <w:sz w:val="18"/>
          <w:szCs w:val="18"/>
          <w:lang w:val="en-US"/>
        </w:rPr>
        <w:t xml:space="preserve"> Comparison 6: average of test f1 scores.</w:t>
      </w:r>
      <w:bookmarkEnd w:id="511"/>
    </w:p>
    <w:p w14:paraId="38B8D6F7" w14:textId="223E24FF" w:rsidR="003A760E" w:rsidRDefault="0032266E" w:rsidP="003A760E">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451E21A1" wp14:editId="17D2B189">
            <wp:extent cx="5311140" cy="2575560"/>
            <wp:effectExtent l="0" t="0" r="3810" b="0"/>
            <wp:docPr id="111434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43169" name=""/>
                    <pic:cNvPicPr/>
                  </pic:nvPicPr>
                  <pic:blipFill>
                    <a:blip r:embed="rId170"/>
                    <a:stretch>
                      <a:fillRect/>
                    </a:stretch>
                  </pic:blipFill>
                  <pic:spPr>
                    <a:xfrm>
                      <a:off x="0" y="0"/>
                      <a:ext cx="5311140" cy="2575560"/>
                    </a:xfrm>
                    <a:prstGeom prst="rect">
                      <a:avLst/>
                    </a:prstGeom>
                  </pic:spPr>
                </pic:pic>
              </a:graphicData>
            </a:graphic>
          </wp:inline>
        </w:drawing>
      </w:r>
    </w:p>
    <w:p w14:paraId="261B9068" w14:textId="63A30E68" w:rsidR="003A760E" w:rsidRPr="00F370B1" w:rsidRDefault="003A760E" w:rsidP="003A760E">
      <w:pPr>
        <w:pBdr>
          <w:top w:val="nil"/>
          <w:left w:val="nil"/>
          <w:bottom w:val="nil"/>
          <w:right w:val="nil"/>
          <w:between w:val="nil"/>
        </w:pBdr>
        <w:tabs>
          <w:tab w:val="left" w:pos="900"/>
        </w:tabs>
        <w:spacing w:after="240"/>
        <w:ind w:left="567" w:firstLine="0"/>
        <w:jc w:val="center"/>
        <w:rPr>
          <w:color w:val="000000"/>
          <w:sz w:val="18"/>
          <w:szCs w:val="18"/>
        </w:rPr>
      </w:pPr>
      <w:bookmarkStart w:id="512" w:name="_Ref137244191"/>
      <w:bookmarkStart w:id="513" w:name="_Toc13726706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150</w:t>
      </w:r>
      <w:r w:rsidRPr="00B13FF1">
        <w:rPr>
          <w:color w:val="000000"/>
          <w:sz w:val="18"/>
          <w:szCs w:val="18"/>
        </w:rPr>
        <w:fldChar w:fldCharType="end"/>
      </w:r>
      <w:bookmarkEnd w:id="512"/>
      <w:r w:rsidRPr="00B13FF1">
        <w:rPr>
          <w:color w:val="000000"/>
          <w:sz w:val="18"/>
          <w:szCs w:val="18"/>
          <w:lang w:val="en-US"/>
        </w:rPr>
        <w:t>.</w:t>
      </w:r>
      <w:r>
        <w:rPr>
          <w:color w:val="000000"/>
          <w:sz w:val="18"/>
          <w:szCs w:val="18"/>
          <w:lang w:val="en-US"/>
        </w:rPr>
        <w:t xml:space="preserve"> Comparison 6: heatmap of raw test f1 scores.</w:t>
      </w:r>
      <w:bookmarkEnd w:id="513"/>
    </w:p>
    <w:p w14:paraId="41A0341B" w14:textId="6B1178A6" w:rsidR="00733C4A" w:rsidRDefault="00DC6C1D" w:rsidP="00733C4A">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184E719E" wp14:editId="7B1BFA3E">
            <wp:extent cx="5311140" cy="2569845"/>
            <wp:effectExtent l="0" t="0" r="3810" b="1905"/>
            <wp:docPr id="1410451663"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51663" name="Picture 1" descr="A picture containing text, screenshot, number, diagram&#10;&#10;Description automatically generated"/>
                    <pic:cNvPicPr/>
                  </pic:nvPicPr>
                  <pic:blipFill>
                    <a:blip r:embed="rId171"/>
                    <a:stretch>
                      <a:fillRect/>
                    </a:stretch>
                  </pic:blipFill>
                  <pic:spPr>
                    <a:xfrm>
                      <a:off x="0" y="0"/>
                      <a:ext cx="5311140" cy="2569845"/>
                    </a:xfrm>
                    <a:prstGeom prst="rect">
                      <a:avLst/>
                    </a:prstGeom>
                  </pic:spPr>
                </pic:pic>
              </a:graphicData>
            </a:graphic>
          </wp:inline>
        </w:drawing>
      </w:r>
    </w:p>
    <w:p w14:paraId="3FD5144D" w14:textId="40BFF2F3" w:rsidR="008F060E" w:rsidRPr="00F370B1" w:rsidRDefault="00733C4A" w:rsidP="00F370B1">
      <w:pPr>
        <w:pBdr>
          <w:top w:val="nil"/>
          <w:left w:val="nil"/>
          <w:bottom w:val="nil"/>
          <w:right w:val="nil"/>
          <w:between w:val="nil"/>
        </w:pBdr>
        <w:tabs>
          <w:tab w:val="left" w:pos="900"/>
        </w:tabs>
        <w:spacing w:after="240"/>
        <w:ind w:left="567" w:firstLine="0"/>
        <w:jc w:val="center"/>
        <w:rPr>
          <w:color w:val="000000"/>
          <w:sz w:val="18"/>
          <w:szCs w:val="18"/>
        </w:rPr>
      </w:pPr>
      <w:bookmarkStart w:id="514" w:name="_Toc13726706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151</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6: heatmap of</w:t>
      </w:r>
      <w:r w:rsidR="003A760E">
        <w:rPr>
          <w:color w:val="000000"/>
          <w:sz w:val="18"/>
          <w:szCs w:val="18"/>
          <w:lang w:val="en-US"/>
        </w:rPr>
        <w:t xml:space="preserve"> normalized</w:t>
      </w:r>
      <w:r>
        <w:rPr>
          <w:color w:val="000000"/>
          <w:sz w:val="18"/>
          <w:szCs w:val="18"/>
          <w:lang w:val="en-US"/>
        </w:rPr>
        <w:t xml:space="preserve"> test f1 scores.</w:t>
      </w:r>
      <w:bookmarkEnd w:id="514"/>
    </w:p>
    <w:p w14:paraId="14E826DC" w14:textId="15F920B7" w:rsidR="00FB160D" w:rsidRPr="0013508C" w:rsidRDefault="00FB160D" w:rsidP="00453287">
      <w:pPr>
        <w:pStyle w:val="Heading2"/>
        <w:numPr>
          <w:ilvl w:val="1"/>
          <w:numId w:val="1"/>
        </w:numPr>
        <w:jc w:val="both"/>
        <w:rPr>
          <w:highlight w:val="yellow"/>
          <w:rPrChange w:id="515" w:author="nahla" w:date="2023-06-10T12:24:00Z">
            <w:rPr/>
          </w:rPrChange>
        </w:rPr>
      </w:pPr>
      <w:bookmarkStart w:id="516" w:name="_Ref137244282"/>
      <w:bookmarkStart w:id="517" w:name="_Toc137266906"/>
      <w:commentRangeStart w:id="518"/>
      <w:r w:rsidRPr="0013508C">
        <w:rPr>
          <w:highlight w:val="yellow"/>
          <w:rPrChange w:id="519" w:author="nahla" w:date="2023-06-10T12:24:00Z">
            <w:rPr/>
          </w:rPrChange>
        </w:rPr>
        <w:t xml:space="preserve">Comparing </w:t>
      </w:r>
      <w:r w:rsidR="005E2F4C" w:rsidRPr="0013508C">
        <w:rPr>
          <w:highlight w:val="yellow"/>
          <w:rPrChange w:id="520" w:author="nahla" w:date="2023-06-10T12:24:00Z">
            <w:rPr/>
          </w:rPrChange>
        </w:rPr>
        <w:t>All Models</w:t>
      </w:r>
      <w:bookmarkEnd w:id="516"/>
      <w:bookmarkEnd w:id="517"/>
      <w:commentRangeEnd w:id="518"/>
      <w:r w:rsidR="0013508C">
        <w:rPr>
          <w:rStyle w:val="CommentReference"/>
          <w:b w:val="0"/>
        </w:rPr>
        <w:commentReference w:id="518"/>
      </w:r>
    </w:p>
    <w:p w14:paraId="31EC7D40" w14:textId="1B1A6FD7" w:rsidR="008C2463" w:rsidRDefault="00453287" w:rsidP="008C2463">
      <w:pPr>
        <w:pStyle w:val="BodyText"/>
        <w:jc w:val="both"/>
        <w:rPr>
          <w:color w:val="000000"/>
        </w:rPr>
      </w:pPr>
      <w:r>
        <w:rPr>
          <w:color w:val="000000"/>
        </w:rPr>
        <w:t>We’ll include all the previously mentioned models in the plots and table found in this section.</w:t>
      </w:r>
      <w:r w:rsidR="00FA4A42">
        <w:rPr>
          <w:color w:val="000000"/>
        </w:rPr>
        <w:t xml:space="preserve"> This comparison between all models will be called comparison 7.</w:t>
      </w:r>
    </w:p>
    <w:p w14:paraId="524EE105" w14:textId="6FD46A66" w:rsidR="0038228E" w:rsidRPr="006733FF" w:rsidRDefault="00FF0D98" w:rsidP="0038228E">
      <w:pPr>
        <w:pBdr>
          <w:top w:val="nil"/>
          <w:left w:val="nil"/>
          <w:bottom w:val="nil"/>
          <w:right w:val="nil"/>
          <w:between w:val="nil"/>
        </w:pBdr>
        <w:spacing w:before="240" w:after="120" w:line="240" w:lineRule="auto"/>
        <w:ind w:firstLine="0"/>
        <w:jc w:val="center"/>
      </w:pPr>
      <w:r>
        <w:rPr>
          <w:noProof/>
          <w:lang w:val="en-US" w:eastAsia="en-US"/>
        </w:rPr>
        <w:lastRenderedPageBreak/>
        <w:drawing>
          <wp:inline distT="0" distB="0" distL="0" distR="0" wp14:anchorId="4302B321" wp14:editId="599EDE5D">
            <wp:extent cx="3543607" cy="3109229"/>
            <wp:effectExtent l="0" t="0" r="0" b="0"/>
            <wp:docPr id="143093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32064" name=""/>
                    <pic:cNvPicPr/>
                  </pic:nvPicPr>
                  <pic:blipFill>
                    <a:blip r:embed="rId172"/>
                    <a:stretch>
                      <a:fillRect/>
                    </a:stretch>
                  </pic:blipFill>
                  <pic:spPr>
                    <a:xfrm>
                      <a:off x="0" y="0"/>
                      <a:ext cx="3543607" cy="3109229"/>
                    </a:xfrm>
                    <a:prstGeom prst="rect">
                      <a:avLst/>
                    </a:prstGeom>
                  </pic:spPr>
                </pic:pic>
              </a:graphicData>
            </a:graphic>
          </wp:inline>
        </w:drawing>
      </w:r>
    </w:p>
    <w:p w14:paraId="371B67E4" w14:textId="0878A64A" w:rsidR="0038228E" w:rsidRPr="00825868" w:rsidRDefault="0038228E" w:rsidP="0038228E">
      <w:pPr>
        <w:pBdr>
          <w:top w:val="nil"/>
          <w:left w:val="nil"/>
          <w:bottom w:val="nil"/>
          <w:right w:val="nil"/>
          <w:between w:val="nil"/>
        </w:pBdr>
        <w:spacing w:before="240" w:after="120" w:line="480" w:lineRule="auto"/>
        <w:ind w:firstLine="0"/>
        <w:jc w:val="center"/>
        <w:rPr>
          <w:sz w:val="18"/>
          <w:szCs w:val="18"/>
          <w:lang w:val="en-US"/>
        </w:rPr>
      </w:pPr>
      <w:bookmarkStart w:id="521" w:name="_Ref137246055"/>
      <w:bookmarkStart w:id="522" w:name="_Toc137267088"/>
      <w:r w:rsidRPr="002D432E">
        <w:rPr>
          <w:sz w:val="18"/>
          <w:szCs w:val="18"/>
        </w:rPr>
        <w:t xml:space="preserve">Table </w:t>
      </w:r>
      <w:r w:rsidRPr="002D432E">
        <w:rPr>
          <w:sz w:val="18"/>
          <w:szCs w:val="18"/>
        </w:rPr>
        <w:fldChar w:fldCharType="begin"/>
      </w:r>
      <w:r w:rsidRPr="002D432E">
        <w:rPr>
          <w:sz w:val="18"/>
          <w:szCs w:val="18"/>
        </w:rPr>
        <w:instrText xml:space="preserve"> SEQ Table \* ARABIC </w:instrText>
      </w:r>
      <w:r w:rsidRPr="002D432E">
        <w:rPr>
          <w:sz w:val="18"/>
          <w:szCs w:val="18"/>
        </w:rPr>
        <w:fldChar w:fldCharType="separate"/>
      </w:r>
      <w:r w:rsidR="009910D7">
        <w:rPr>
          <w:noProof/>
          <w:sz w:val="18"/>
          <w:szCs w:val="18"/>
        </w:rPr>
        <w:t>9</w:t>
      </w:r>
      <w:r w:rsidRPr="002D432E">
        <w:rPr>
          <w:sz w:val="18"/>
          <w:szCs w:val="18"/>
        </w:rPr>
        <w:fldChar w:fldCharType="end"/>
      </w:r>
      <w:bookmarkEnd w:id="521"/>
      <w:r w:rsidRPr="002D432E">
        <w:rPr>
          <w:sz w:val="18"/>
          <w:szCs w:val="18"/>
          <w:lang w:val="en-US"/>
        </w:rPr>
        <w:t>.</w:t>
      </w:r>
      <w:r>
        <w:rPr>
          <w:sz w:val="18"/>
          <w:szCs w:val="18"/>
          <w:lang w:val="en-US"/>
        </w:rPr>
        <w:t xml:space="preserve"> </w:t>
      </w:r>
      <w:r w:rsidR="00FA4A42">
        <w:rPr>
          <w:color w:val="000000"/>
          <w:sz w:val="18"/>
          <w:szCs w:val="18"/>
          <w:lang w:val="en-US"/>
        </w:rPr>
        <w:t>Comparison 7: b</w:t>
      </w:r>
      <w:r w:rsidR="00E800C8">
        <w:rPr>
          <w:color w:val="000000"/>
          <w:sz w:val="18"/>
          <w:szCs w:val="18"/>
          <w:lang w:val="en-US"/>
        </w:rPr>
        <w:t>est</w:t>
      </w:r>
      <w:r w:rsidR="00FA4A42">
        <w:rPr>
          <w:color w:val="000000"/>
          <w:sz w:val="18"/>
          <w:szCs w:val="18"/>
          <w:lang w:val="en-US"/>
        </w:rPr>
        <w:t xml:space="preserve"> model in each class</w:t>
      </w:r>
      <w:r>
        <w:rPr>
          <w:color w:val="000000"/>
          <w:sz w:val="18"/>
          <w:szCs w:val="18"/>
          <w:lang w:val="en-US"/>
        </w:rPr>
        <w:t>.</w:t>
      </w:r>
      <w:bookmarkEnd w:id="522"/>
    </w:p>
    <w:p w14:paraId="2390B34D" w14:textId="668867E1" w:rsidR="0038228E" w:rsidRDefault="00B92BC2" w:rsidP="0038228E">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1A061202" wp14:editId="1BB3A559">
            <wp:extent cx="5311140" cy="2331720"/>
            <wp:effectExtent l="0" t="0" r="3810" b="0"/>
            <wp:docPr id="1704836534"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36534" name="Picture 1" descr="A picture containing text, diagram, plot, line&#10;&#10;Description automatically generated"/>
                    <pic:cNvPicPr/>
                  </pic:nvPicPr>
                  <pic:blipFill>
                    <a:blip r:embed="rId173"/>
                    <a:stretch>
                      <a:fillRect/>
                    </a:stretch>
                  </pic:blipFill>
                  <pic:spPr>
                    <a:xfrm>
                      <a:off x="0" y="0"/>
                      <a:ext cx="5311140" cy="2331720"/>
                    </a:xfrm>
                    <a:prstGeom prst="rect">
                      <a:avLst/>
                    </a:prstGeom>
                  </pic:spPr>
                </pic:pic>
              </a:graphicData>
            </a:graphic>
          </wp:inline>
        </w:drawing>
      </w:r>
    </w:p>
    <w:p w14:paraId="013B50E4" w14:textId="39867836" w:rsidR="0038228E" w:rsidRPr="00F370B1" w:rsidRDefault="0038228E" w:rsidP="0038228E">
      <w:pPr>
        <w:pBdr>
          <w:top w:val="nil"/>
          <w:left w:val="nil"/>
          <w:bottom w:val="nil"/>
          <w:right w:val="nil"/>
          <w:between w:val="nil"/>
        </w:pBdr>
        <w:tabs>
          <w:tab w:val="left" w:pos="900"/>
        </w:tabs>
        <w:spacing w:after="240"/>
        <w:ind w:left="567" w:firstLine="0"/>
        <w:jc w:val="center"/>
        <w:rPr>
          <w:color w:val="000000"/>
          <w:sz w:val="18"/>
          <w:szCs w:val="18"/>
        </w:rPr>
      </w:pPr>
      <w:bookmarkStart w:id="523" w:name="_Toc13726706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152</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w:t>
      </w:r>
      <w:r w:rsidR="00BA3F97">
        <w:rPr>
          <w:color w:val="000000"/>
          <w:sz w:val="18"/>
          <w:szCs w:val="18"/>
          <w:lang w:val="en-US"/>
        </w:rPr>
        <w:t>7</w:t>
      </w:r>
      <w:r>
        <w:rPr>
          <w:color w:val="000000"/>
          <w:sz w:val="18"/>
          <w:szCs w:val="18"/>
          <w:lang w:val="en-US"/>
        </w:rPr>
        <w:t xml:space="preserve">: </w:t>
      </w:r>
      <w:r w:rsidR="00BA3F97">
        <w:rPr>
          <w:color w:val="000000"/>
          <w:sz w:val="18"/>
          <w:szCs w:val="18"/>
          <w:lang w:val="en-US"/>
        </w:rPr>
        <w:t>average of test f1 scores</w:t>
      </w:r>
      <w:r>
        <w:rPr>
          <w:color w:val="000000"/>
          <w:sz w:val="18"/>
          <w:szCs w:val="18"/>
          <w:lang w:val="en-US"/>
        </w:rPr>
        <w:t>.</w:t>
      </w:r>
      <w:bookmarkEnd w:id="523"/>
    </w:p>
    <w:p w14:paraId="34F6E570" w14:textId="3396318F" w:rsidR="0038228E" w:rsidRDefault="000E7BBB" w:rsidP="0038228E">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23F81564" wp14:editId="13DF9908">
            <wp:extent cx="5311140" cy="2383790"/>
            <wp:effectExtent l="0" t="0" r="3810" b="0"/>
            <wp:docPr id="162663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30881" name=""/>
                    <pic:cNvPicPr/>
                  </pic:nvPicPr>
                  <pic:blipFill>
                    <a:blip r:embed="rId174"/>
                    <a:stretch>
                      <a:fillRect/>
                    </a:stretch>
                  </pic:blipFill>
                  <pic:spPr>
                    <a:xfrm>
                      <a:off x="0" y="0"/>
                      <a:ext cx="5311140" cy="2383790"/>
                    </a:xfrm>
                    <a:prstGeom prst="rect">
                      <a:avLst/>
                    </a:prstGeom>
                  </pic:spPr>
                </pic:pic>
              </a:graphicData>
            </a:graphic>
          </wp:inline>
        </w:drawing>
      </w:r>
    </w:p>
    <w:p w14:paraId="7ECCBD1F" w14:textId="2B6BB112" w:rsidR="0038228E" w:rsidRPr="00F370B1" w:rsidRDefault="0038228E" w:rsidP="0038228E">
      <w:pPr>
        <w:pBdr>
          <w:top w:val="nil"/>
          <w:left w:val="nil"/>
          <w:bottom w:val="nil"/>
          <w:right w:val="nil"/>
          <w:between w:val="nil"/>
        </w:pBdr>
        <w:tabs>
          <w:tab w:val="left" w:pos="900"/>
        </w:tabs>
        <w:spacing w:after="240"/>
        <w:ind w:left="567" w:firstLine="0"/>
        <w:jc w:val="center"/>
        <w:rPr>
          <w:color w:val="000000"/>
          <w:sz w:val="18"/>
          <w:szCs w:val="18"/>
        </w:rPr>
      </w:pPr>
      <w:bookmarkStart w:id="524" w:name="_Toc13726706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153</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w:t>
      </w:r>
      <w:r w:rsidR="001A25B0">
        <w:rPr>
          <w:color w:val="000000"/>
          <w:sz w:val="18"/>
          <w:szCs w:val="18"/>
          <w:lang w:val="en-US"/>
        </w:rPr>
        <w:t>7</w:t>
      </w:r>
      <w:r>
        <w:rPr>
          <w:color w:val="000000"/>
          <w:sz w:val="18"/>
          <w:szCs w:val="18"/>
          <w:lang w:val="en-US"/>
        </w:rPr>
        <w:t xml:space="preserve">: </w:t>
      </w:r>
      <w:r w:rsidR="004C5F6C">
        <w:rPr>
          <w:color w:val="000000"/>
          <w:sz w:val="18"/>
          <w:szCs w:val="18"/>
          <w:lang w:val="en-US"/>
        </w:rPr>
        <w:t xml:space="preserve">“selfies” class </w:t>
      </w:r>
      <w:r w:rsidR="00322C95">
        <w:rPr>
          <w:color w:val="000000"/>
          <w:sz w:val="18"/>
          <w:szCs w:val="18"/>
          <w:lang w:val="en-US"/>
        </w:rPr>
        <w:t xml:space="preserve">test </w:t>
      </w:r>
      <w:r w:rsidR="004C5F6C">
        <w:rPr>
          <w:color w:val="000000"/>
          <w:sz w:val="18"/>
          <w:szCs w:val="18"/>
          <w:lang w:val="en-US"/>
        </w:rPr>
        <w:t>f1 scores</w:t>
      </w:r>
      <w:r>
        <w:rPr>
          <w:color w:val="000000"/>
          <w:sz w:val="18"/>
          <w:szCs w:val="18"/>
          <w:lang w:val="en-US"/>
        </w:rPr>
        <w:t>.</w:t>
      </w:r>
      <w:bookmarkEnd w:id="524"/>
    </w:p>
    <w:p w14:paraId="1D2F9F1E" w14:textId="79C5C851" w:rsidR="0038228E" w:rsidRDefault="00001EB3" w:rsidP="0038228E">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33A2B231" wp14:editId="3C502C55">
            <wp:extent cx="5311140" cy="2357755"/>
            <wp:effectExtent l="0" t="0" r="3810" b="4445"/>
            <wp:docPr id="483915672" name="Picture 1"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5672" name="Picture 1" descr="A picture containing text, line, plot, diagram&#10;&#10;Description automatically generated"/>
                    <pic:cNvPicPr/>
                  </pic:nvPicPr>
                  <pic:blipFill>
                    <a:blip r:embed="rId175"/>
                    <a:stretch>
                      <a:fillRect/>
                    </a:stretch>
                  </pic:blipFill>
                  <pic:spPr>
                    <a:xfrm>
                      <a:off x="0" y="0"/>
                      <a:ext cx="5311140" cy="2357755"/>
                    </a:xfrm>
                    <a:prstGeom prst="rect">
                      <a:avLst/>
                    </a:prstGeom>
                  </pic:spPr>
                </pic:pic>
              </a:graphicData>
            </a:graphic>
          </wp:inline>
        </w:drawing>
      </w:r>
    </w:p>
    <w:p w14:paraId="46F8075B" w14:textId="432171F3" w:rsidR="0038228E" w:rsidRPr="00F370B1" w:rsidRDefault="0038228E" w:rsidP="0038228E">
      <w:pPr>
        <w:pBdr>
          <w:top w:val="nil"/>
          <w:left w:val="nil"/>
          <w:bottom w:val="nil"/>
          <w:right w:val="nil"/>
          <w:between w:val="nil"/>
        </w:pBdr>
        <w:tabs>
          <w:tab w:val="left" w:pos="900"/>
        </w:tabs>
        <w:spacing w:after="240"/>
        <w:ind w:left="567" w:firstLine="0"/>
        <w:jc w:val="center"/>
        <w:rPr>
          <w:color w:val="000000"/>
          <w:sz w:val="18"/>
          <w:szCs w:val="18"/>
        </w:rPr>
      </w:pPr>
      <w:bookmarkStart w:id="525" w:name="_Toc13726706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154</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w:t>
      </w:r>
      <w:r w:rsidR="001A25B0">
        <w:rPr>
          <w:color w:val="000000"/>
          <w:sz w:val="18"/>
          <w:szCs w:val="18"/>
          <w:lang w:val="en-US"/>
        </w:rPr>
        <w:t>7</w:t>
      </w:r>
      <w:r>
        <w:rPr>
          <w:color w:val="000000"/>
          <w:sz w:val="18"/>
          <w:szCs w:val="18"/>
          <w:lang w:val="en-US"/>
        </w:rPr>
        <w:t xml:space="preserve">: </w:t>
      </w:r>
      <w:r w:rsidR="004C5F6C">
        <w:rPr>
          <w:color w:val="000000"/>
          <w:sz w:val="18"/>
          <w:szCs w:val="18"/>
          <w:lang w:val="en-US"/>
        </w:rPr>
        <w:t xml:space="preserve">“fMemes” class </w:t>
      </w:r>
      <w:r w:rsidR="00F30191">
        <w:rPr>
          <w:color w:val="000000"/>
          <w:sz w:val="18"/>
          <w:szCs w:val="18"/>
          <w:lang w:val="en-US"/>
        </w:rPr>
        <w:t xml:space="preserve">test </w:t>
      </w:r>
      <w:r w:rsidR="004C5F6C">
        <w:rPr>
          <w:color w:val="000000"/>
          <w:sz w:val="18"/>
          <w:szCs w:val="18"/>
          <w:lang w:val="en-US"/>
        </w:rPr>
        <w:t>f1 scores</w:t>
      </w:r>
      <w:r>
        <w:rPr>
          <w:color w:val="000000"/>
          <w:sz w:val="18"/>
          <w:szCs w:val="18"/>
          <w:lang w:val="en-US"/>
        </w:rPr>
        <w:t>.</w:t>
      </w:r>
      <w:bookmarkEnd w:id="525"/>
    </w:p>
    <w:p w14:paraId="32D867E9" w14:textId="3315A162" w:rsidR="00E800C8" w:rsidRDefault="00001EB3" w:rsidP="00E800C8">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5FDCEDCA" wp14:editId="254DDA13">
            <wp:extent cx="5311140" cy="2402205"/>
            <wp:effectExtent l="0" t="0" r="3810" b="0"/>
            <wp:docPr id="132146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64691" name=""/>
                    <pic:cNvPicPr/>
                  </pic:nvPicPr>
                  <pic:blipFill>
                    <a:blip r:embed="rId176"/>
                    <a:stretch>
                      <a:fillRect/>
                    </a:stretch>
                  </pic:blipFill>
                  <pic:spPr>
                    <a:xfrm>
                      <a:off x="0" y="0"/>
                      <a:ext cx="5311140" cy="2402205"/>
                    </a:xfrm>
                    <a:prstGeom prst="rect">
                      <a:avLst/>
                    </a:prstGeom>
                  </pic:spPr>
                </pic:pic>
              </a:graphicData>
            </a:graphic>
          </wp:inline>
        </w:drawing>
      </w:r>
    </w:p>
    <w:p w14:paraId="33172B70" w14:textId="147DCE60" w:rsidR="00E800C8" w:rsidRPr="00F370B1" w:rsidRDefault="00E800C8" w:rsidP="00E800C8">
      <w:pPr>
        <w:pBdr>
          <w:top w:val="nil"/>
          <w:left w:val="nil"/>
          <w:bottom w:val="nil"/>
          <w:right w:val="nil"/>
          <w:between w:val="nil"/>
        </w:pBdr>
        <w:tabs>
          <w:tab w:val="left" w:pos="900"/>
        </w:tabs>
        <w:spacing w:after="240"/>
        <w:ind w:left="567" w:firstLine="0"/>
        <w:jc w:val="center"/>
        <w:rPr>
          <w:color w:val="000000"/>
          <w:sz w:val="18"/>
          <w:szCs w:val="18"/>
        </w:rPr>
      </w:pPr>
      <w:bookmarkStart w:id="526" w:name="_Toc13726706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155</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w:t>
      </w:r>
      <w:r w:rsidR="001A25B0">
        <w:rPr>
          <w:color w:val="000000"/>
          <w:sz w:val="18"/>
          <w:szCs w:val="18"/>
          <w:lang w:val="en-US"/>
        </w:rPr>
        <w:t>7</w:t>
      </w:r>
      <w:r>
        <w:rPr>
          <w:color w:val="000000"/>
          <w:sz w:val="18"/>
          <w:szCs w:val="18"/>
          <w:lang w:val="en-US"/>
        </w:rPr>
        <w:t xml:space="preserve">: </w:t>
      </w:r>
      <w:r w:rsidR="004C5F6C">
        <w:rPr>
          <w:color w:val="000000"/>
          <w:sz w:val="18"/>
          <w:szCs w:val="18"/>
          <w:lang w:val="en-US"/>
        </w:rPr>
        <w:t xml:space="preserve">“eMemes” class </w:t>
      </w:r>
      <w:r w:rsidR="00F30191">
        <w:rPr>
          <w:color w:val="000000"/>
          <w:sz w:val="18"/>
          <w:szCs w:val="18"/>
          <w:lang w:val="en-US"/>
        </w:rPr>
        <w:t xml:space="preserve">test </w:t>
      </w:r>
      <w:r w:rsidR="004C5F6C">
        <w:rPr>
          <w:color w:val="000000"/>
          <w:sz w:val="18"/>
          <w:szCs w:val="18"/>
          <w:lang w:val="en-US"/>
        </w:rPr>
        <w:t>f1 scores</w:t>
      </w:r>
      <w:r>
        <w:rPr>
          <w:color w:val="000000"/>
          <w:sz w:val="18"/>
          <w:szCs w:val="18"/>
          <w:lang w:val="en-US"/>
        </w:rPr>
        <w:t>.</w:t>
      </w:r>
      <w:bookmarkEnd w:id="526"/>
    </w:p>
    <w:p w14:paraId="1AEA40B4" w14:textId="19033E11" w:rsidR="00E800C8" w:rsidRDefault="00001EB3" w:rsidP="00E800C8">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2C70D098" wp14:editId="3B0DEF9F">
            <wp:extent cx="5311140" cy="2395220"/>
            <wp:effectExtent l="0" t="0" r="3810" b="5080"/>
            <wp:docPr id="5893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3728" name=""/>
                    <pic:cNvPicPr/>
                  </pic:nvPicPr>
                  <pic:blipFill>
                    <a:blip r:embed="rId177"/>
                    <a:stretch>
                      <a:fillRect/>
                    </a:stretch>
                  </pic:blipFill>
                  <pic:spPr>
                    <a:xfrm>
                      <a:off x="0" y="0"/>
                      <a:ext cx="5311140" cy="2395220"/>
                    </a:xfrm>
                    <a:prstGeom prst="rect">
                      <a:avLst/>
                    </a:prstGeom>
                  </pic:spPr>
                </pic:pic>
              </a:graphicData>
            </a:graphic>
          </wp:inline>
        </w:drawing>
      </w:r>
    </w:p>
    <w:p w14:paraId="27C10B24" w14:textId="27999D76" w:rsidR="00E800C8" w:rsidRPr="00F370B1" w:rsidRDefault="00E800C8" w:rsidP="00E800C8">
      <w:pPr>
        <w:pBdr>
          <w:top w:val="nil"/>
          <w:left w:val="nil"/>
          <w:bottom w:val="nil"/>
          <w:right w:val="nil"/>
          <w:between w:val="nil"/>
        </w:pBdr>
        <w:tabs>
          <w:tab w:val="left" w:pos="900"/>
        </w:tabs>
        <w:spacing w:after="240"/>
        <w:ind w:left="567" w:firstLine="0"/>
        <w:jc w:val="center"/>
        <w:rPr>
          <w:color w:val="000000"/>
          <w:sz w:val="18"/>
          <w:szCs w:val="18"/>
        </w:rPr>
      </w:pPr>
      <w:bookmarkStart w:id="527" w:name="_Toc13726706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156</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w:t>
      </w:r>
      <w:r w:rsidR="001A25B0">
        <w:rPr>
          <w:color w:val="000000"/>
          <w:sz w:val="18"/>
          <w:szCs w:val="18"/>
          <w:lang w:val="en-US"/>
        </w:rPr>
        <w:t>7</w:t>
      </w:r>
      <w:r>
        <w:rPr>
          <w:color w:val="000000"/>
          <w:sz w:val="18"/>
          <w:szCs w:val="18"/>
          <w:lang w:val="en-US"/>
        </w:rPr>
        <w:t xml:space="preserve">: </w:t>
      </w:r>
      <w:r w:rsidR="004C5F6C">
        <w:rPr>
          <w:color w:val="000000"/>
          <w:sz w:val="18"/>
          <w:szCs w:val="18"/>
          <w:lang w:val="en-US"/>
        </w:rPr>
        <w:t xml:space="preserve">“fSocialMedia” class </w:t>
      </w:r>
      <w:r w:rsidR="00F30191">
        <w:rPr>
          <w:color w:val="000000"/>
          <w:sz w:val="18"/>
          <w:szCs w:val="18"/>
          <w:lang w:val="en-US"/>
        </w:rPr>
        <w:t xml:space="preserve">test </w:t>
      </w:r>
      <w:r w:rsidR="004C5F6C">
        <w:rPr>
          <w:color w:val="000000"/>
          <w:sz w:val="18"/>
          <w:szCs w:val="18"/>
          <w:lang w:val="en-US"/>
        </w:rPr>
        <w:t>f1 scores</w:t>
      </w:r>
      <w:r>
        <w:rPr>
          <w:color w:val="000000"/>
          <w:sz w:val="18"/>
          <w:szCs w:val="18"/>
          <w:lang w:val="en-US"/>
        </w:rPr>
        <w:t>.</w:t>
      </w:r>
      <w:bookmarkEnd w:id="527"/>
    </w:p>
    <w:p w14:paraId="33D51E13" w14:textId="7849C5A8" w:rsidR="00E800C8" w:rsidRDefault="00381CFE" w:rsidP="00E800C8">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4130B4F1" wp14:editId="129F6B98">
            <wp:extent cx="5311140" cy="2403475"/>
            <wp:effectExtent l="0" t="0" r="3810" b="0"/>
            <wp:docPr id="1368565900" name="Picture 1" descr="A picture containing text, pl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65900" name="Picture 1" descr="A picture containing text, plot, diagram, line&#10;&#10;Description automatically generated"/>
                    <pic:cNvPicPr/>
                  </pic:nvPicPr>
                  <pic:blipFill>
                    <a:blip r:embed="rId178"/>
                    <a:stretch>
                      <a:fillRect/>
                    </a:stretch>
                  </pic:blipFill>
                  <pic:spPr>
                    <a:xfrm>
                      <a:off x="0" y="0"/>
                      <a:ext cx="5311140" cy="2403475"/>
                    </a:xfrm>
                    <a:prstGeom prst="rect">
                      <a:avLst/>
                    </a:prstGeom>
                  </pic:spPr>
                </pic:pic>
              </a:graphicData>
            </a:graphic>
          </wp:inline>
        </w:drawing>
      </w:r>
    </w:p>
    <w:p w14:paraId="11EF8902" w14:textId="3E703021" w:rsidR="00E800C8" w:rsidRPr="00F370B1" w:rsidRDefault="00E800C8" w:rsidP="00E800C8">
      <w:pPr>
        <w:pBdr>
          <w:top w:val="nil"/>
          <w:left w:val="nil"/>
          <w:bottom w:val="nil"/>
          <w:right w:val="nil"/>
          <w:between w:val="nil"/>
        </w:pBdr>
        <w:tabs>
          <w:tab w:val="left" w:pos="900"/>
        </w:tabs>
        <w:spacing w:after="240"/>
        <w:ind w:left="567" w:firstLine="0"/>
        <w:jc w:val="center"/>
        <w:rPr>
          <w:color w:val="000000"/>
          <w:sz w:val="18"/>
          <w:szCs w:val="18"/>
        </w:rPr>
      </w:pPr>
      <w:bookmarkStart w:id="528" w:name="_Toc13726706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157</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w:t>
      </w:r>
      <w:r w:rsidR="001A25B0">
        <w:rPr>
          <w:color w:val="000000"/>
          <w:sz w:val="18"/>
          <w:szCs w:val="18"/>
          <w:lang w:val="en-US"/>
        </w:rPr>
        <w:t>7</w:t>
      </w:r>
      <w:r>
        <w:rPr>
          <w:color w:val="000000"/>
          <w:sz w:val="18"/>
          <w:szCs w:val="18"/>
          <w:lang w:val="en-US"/>
        </w:rPr>
        <w:t xml:space="preserve">: </w:t>
      </w:r>
      <w:r w:rsidR="004C5F6C">
        <w:rPr>
          <w:color w:val="000000"/>
          <w:sz w:val="18"/>
          <w:szCs w:val="18"/>
          <w:lang w:val="en-US"/>
        </w:rPr>
        <w:t xml:space="preserve">“eSocialMedia” class </w:t>
      </w:r>
      <w:r w:rsidR="00F30191">
        <w:rPr>
          <w:color w:val="000000"/>
          <w:sz w:val="18"/>
          <w:szCs w:val="18"/>
          <w:lang w:val="en-US"/>
        </w:rPr>
        <w:t xml:space="preserve">test </w:t>
      </w:r>
      <w:r w:rsidR="004C5F6C">
        <w:rPr>
          <w:color w:val="000000"/>
          <w:sz w:val="18"/>
          <w:szCs w:val="18"/>
          <w:lang w:val="en-US"/>
        </w:rPr>
        <w:t>f1 scores</w:t>
      </w:r>
      <w:r>
        <w:rPr>
          <w:color w:val="000000"/>
          <w:sz w:val="18"/>
          <w:szCs w:val="18"/>
          <w:lang w:val="en-US"/>
        </w:rPr>
        <w:t>.</w:t>
      </w:r>
      <w:bookmarkEnd w:id="528"/>
    </w:p>
    <w:p w14:paraId="5E38F1CA" w14:textId="27EBC89F" w:rsidR="00E800C8" w:rsidRDefault="00381CFE" w:rsidP="00E800C8">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1B7C359C" wp14:editId="1A947518">
            <wp:extent cx="5311140" cy="2336800"/>
            <wp:effectExtent l="0" t="0" r="3810" b="6350"/>
            <wp:docPr id="267807529" name="Picture 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07529" name="Picture 1" descr="A picture containing text, diagram, plot, line&#10;&#10;Description automatically generated"/>
                    <pic:cNvPicPr/>
                  </pic:nvPicPr>
                  <pic:blipFill>
                    <a:blip r:embed="rId179"/>
                    <a:stretch>
                      <a:fillRect/>
                    </a:stretch>
                  </pic:blipFill>
                  <pic:spPr>
                    <a:xfrm>
                      <a:off x="0" y="0"/>
                      <a:ext cx="5311140" cy="2336800"/>
                    </a:xfrm>
                    <a:prstGeom prst="rect">
                      <a:avLst/>
                    </a:prstGeom>
                  </pic:spPr>
                </pic:pic>
              </a:graphicData>
            </a:graphic>
          </wp:inline>
        </w:drawing>
      </w:r>
    </w:p>
    <w:p w14:paraId="49A0CAB8" w14:textId="0E666541" w:rsidR="00E800C8" w:rsidRPr="00F370B1" w:rsidRDefault="00E800C8" w:rsidP="00E800C8">
      <w:pPr>
        <w:pBdr>
          <w:top w:val="nil"/>
          <w:left w:val="nil"/>
          <w:bottom w:val="nil"/>
          <w:right w:val="nil"/>
          <w:between w:val="nil"/>
        </w:pBdr>
        <w:tabs>
          <w:tab w:val="left" w:pos="900"/>
        </w:tabs>
        <w:spacing w:after="240"/>
        <w:ind w:left="567" w:firstLine="0"/>
        <w:jc w:val="center"/>
        <w:rPr>
          <w:color w:val="000000"/>
          <w:sz w:val="18"/>
          <w:szCs w:val="18"/>
        </w:rPr>
      </w:pPr>
      <w:bookmarkStart w:id="529" w:name="_Toc13726706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158</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w:t>
      </w:r>
      <w:r w:rsidR="001A25B0">
        <w:rPr>
          <w:color w:val="000000"/>
          <w:sz w:val="18"/>
          <w:szCs w:val="18"/>
          <w:lang w:val="en-US"/>
        </w:rPr>
        <w:t>7</w:t>
      </w:r>
      <w:r>
        <w:rPr>
          <w:color w:val="000000"/>
          <w:sz w:val="18"/>
          <w:szCs w:val="18"/>
          <w:lang w:val="en-US"/>
        </w:rPr>
        <w:t xml:space="preserve">: </w:t>
      </w:r>
      <w:r w:rsidR="004C5F6C">
        <w:rPr>
          <w:color w:val="000000"/>
          <w:sz w:val="18"/>
          <w:szCs w:val="18"/>
          <w:lang w:val="en-US"/>
        </w:rPr>
        <w:t xml:space="preserve">“fTxtMssgs” class </w:t>
      </w:r>
      <w:r w:rsidR="00F30191">
        <w:rPr>
          <w:color w:val="000000"/>
          <w:sz w:val="18"/>
          <w:szCs w:val="18"/>
          <w:lang w:val="en-US"/>
        </w:rPr>
        <w:t xml:space="preserve">test </w:t>
      </w:r>
      <w:r w:rsidR="004C5F6C">
        <w:rPr>
          <w:color w:val="000000"/>
          <w:sz w:val="18"/>
          <w:szCs w:val="18"/>
          <w:lang w:val="en-US"/>
        </w:rPr>
        <w:t>f1 scores</w:t>
      </w:r>
      <w:r>
        <w:rPr>
          <w:color w:val="000000"/>
          <w:sz w:val="18"/>
          <w:szCs w:val="18"/>
          <w:lang w:val="en-US"/>
        </w:rPr>
        <w:t>.</w:t>
      </w:r>
      <w:bookmarkEnd w:id="529"/>
    </w:p>
    <w:p w14:paraId="388DC3BE" w14:textId="7C6670B8" w:rsidR="00E800C8" w:rsidRDefault="00381CFE" w:rsidP="00E800C8">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00FF363D" wp14:editId="711ECAC6">
            <wp:extent cx="5311140" cy="2382520"/>
            <wp:effectExtent l="0" t="0" r="3810" b="0"/>
            <wp:docPr id="516012635" name="Picture 1"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12635" name="Picture 1" descr="A picture containing text, line, plot, diagram&#10;&#10;Description automatically generated"/>
                    <pic:cNvPicPr/>
                  </pic:nvPicPr>
                  <pic:blipFill>
                    <a:blip r:embed="rId180"/>
                    <a:stretch>
                      <a:fillRect/>
                    </a:stretch>
                  </pic:blipFill>
                  <pic:spPr>
                    <a:xfrm>
                      <a:off x="0" y="0"/>
                      <a:ext cx="5311140" cy="2382520"/>
                    </a:xfrm>
                    <a:prstGeom prst="rect">
                      <a:avLst/>
                    </a:prstGeom>
                  </pic:spPr>
                </pic:pic>
              </a:graphicData>
            </a:graphic>
          </wp:inline>
        </w:drawing>
      </w:r>
    </w:p>
    <w:p w14:paraId="319B3421" w14:textId="1D42422D" w:rsidR="00E800C8" w:rsidRPr="00F370B1" w:rsidRDefault="00E800C8" w:rsidP="00E800C8">
      <w:pPr>
        <w:pBdr>
          <w:top w:val="nil"/>
          <w:left w:val="nil"/>
          <w:bottom w:val="nil"/>
          <w:right w:val="nil"/>
          <w:between w:val="nil"/>
        </w:pBdr>
        <w:tabs>
          <w:tab w:val="left" w:pos="900"/>
        </w:tabs>
        <w:spacing w:after="240"/>
        <w:ind w:left="567" w:firstLine="0"/>
        <w:jc w:val="center"/>
        <w:rPr>
          <w:color w:val="000000"/>
          <w:sz w:val="18"/>
          <w:szCs w:val="18"/>
        </w:rPr>
      </w:pPr>
      <w:bookmarkStart w:id="530" w:name="_Toc137267070"/>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159</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w:t>
      </w:r>
      <w:r w:rsidR="001A25B0">
        <w:rPr>
          <w:color w:val="000000"/>
          <w:sz w:val="18"/>
          <w:szCs w:val="18"/>
          <w:lang w:val="en-US"/>
        </w:rPr>
        <w:t>7</w:t>
      </w:r>
      <w:r>
        <w:rPr>
          <w:color w:val="000000"/>
          <w:sz w:val="18"/>
          <w:szCs w:val="18"/>
          <w:lang w:val="en-US"/>
        </w:rPr>
        <w:t xml:space="preserve">: </w:t>
      </w:r>
      <w:r w:rsidR="004C5F6C">
        <w:rPr>
          <w:color w:val="000000"/>
          <w:sz w:val="18"/>
          <w:szCs w:val="18"/>
          <w:lang w:val="en-US"/>
        </w:rPr>
        <w:t>“</w:t>
      </w:r>
      <w:r w:rsidR="00A2493B">
        <w:rPr>
          <w:color w:val="000000"/>
          <w:sz w:val="18"/>
          <w:szCs w:val="18"/>
          <w:lang w:val="en-US"/>
        </w:rPr>
        <w:t>eGreetingAndMisc</w:t>
      </w:r>
      <w:r w:rsidR="004C5F6C">
        <w:rPr>
          <w:color w:val="000000"/>
          <w:sz w:val="18"/>
          <w:szCs w:val="18"/>
          <w:lang w:val="en-US"/>
        </w:rPr>
        <w:t xml:space="preserve">” class </w:t>
      </w:r>
      <w:r w:rsidR="00F30191">
        <w:rPr>
          <w:color w:val="000000"/>
          <w:sz w:val="18"/>
          <w:szCs w:val="18"/>
          <w:lang w:val="en-US"/>
        </w:rPr>
        <w:t xml:space="preserve">test </w:t>
      </w:r>
      <w:r w:rsidR="004C5F6C">
        <w:rPr>
          <w:color w:val="000000"/>
          <w:sz w:val="18"/>
          <w:szCs w:val="18"/>
          <w:lang w:val="en-US"/>
        </w:rPr>
        <w:t>f1 scores</w:t>
      </w:r>
      <w:r>
        <w:rPr>
          <w:color w:val="000000"/>
          <w:sz w:val="18"/>
          <w:szCs w:val="18"/>
          <w:lang w:val="en-US"/>
        </w:rPr>
        <w:t>.</w:t>
      </w:r>
      <w:bookmarkEnd w:id="530"/>
    </w:p>
    <w:p w14:paraId="2A2BA33E" w14:textId="4AB0B298" w:rsidR="00E800C8" w:rsidRDefault="006649F0" w:rsidP="00E800C8">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77C05E89" wp14:editId="492E98BB">
            <wp:extent cx="5311140" cy="2359660"/>
            <wp:effectExtent l="0" t="0" r="3810" b="2540"/>
            <wp:docPr id="76165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52678" name=""/>
                    <pic:cNvPicPr/>
                  </pic:nvPicPr>
                  <pic:blipFill>
                    <a:blip r:embed="rId181"/>
                    <a:stretch>
                      <a:fillRect/>
                    </a:stretch>
                  </pic:blipFill>
                  <pic:spPr>
                    <a:xfrm>
                      <a:off x="0" y="0"/>
                      <a:ext cx="5311140" cy="2359660"/>
                    </a:xfrm>
                    <a:prstGeom prst="rect">
                      <a:avLst/>
                    </a:prstGeom>
                  </pic:spPr>
                </pic:pic>
              </a:graphicData>
            </a:graphic>
          </wp:inline>
        </w:drawing>
      </w:r>
    </w:p>
    <w:p w14:paraId="67223F6A" w14:textId="00759BAB" w:rsidR="00E800C8" w:rsidRPr="00F370B1" w:rsidRDefault="00E800C8" w:rsidP="00E800C8">
      <w:pPr>
        <w:pBdr>
          <w:top w:val="nil"/>
          <w:left w:val="nil"/>
          <w:bottom w:val="nil"/>
          <w:right w:val="nil"/>
          <w:between w:val="nil"/>
        </w:pBdr>
        <w:tabs>
          <w:tab w:val="left" w:pos="900"/>
        </w:tabs>
        <w:spacing w:after="240"/>
        <w:ind w:left="567" w:firstLine="0"/>
        <w:jc w:val="center"/>
        <w:rPr>
          <w:color w:val="000000"/>
          <w:sz w:val="18"/>
          <w:szCs w:val="18"/>
        </w:rPr>
      </w:pPr>
      <w:bookmarkStart w:id="531" w:name="_Toc137267071"/>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160</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w:t>
      </w:r>
      <w:r w:rsidR="001A25B0">
        <w:rPr>
          <w:color w:val="000000"/>
          <w:sz w:val="18"/>
          <w:szCs w:val="18"/>
          <w:lang w:val="en-US"/>
        </w:rPr>
        <w:t>7</w:t>
      </w:r>
      <w:r>
        <w:rPr>
          <w:color w:val="000000"/>
          <w:sz w:val="18"/>
          <w:szCs w:val="18"/>
          <w:lang w:val="en-US"/>
        </w:rPr>
        <w:t xml:space="preserve">: </w:t>
      </w:r>
      <w:r w:rsidR="004C5F6C">
        <w:rPr>
          <w:color w:val="000000"/>
          <w:sz w:val="18"/>
          <w:szCs w:val="18"/>
          <w:lang w:val="en-US"/>
        </w:rPr>
        <w:t>“</w:t>
      </w:r>
      <w:r w:rsidR="00A2493B">
        <w:rPr>
          <w:color w:val="000000"/>
          <w:sz w:val="18"/>
          <w:szCs w:val="18"/>
          <w:lang w:val="en-US"/>
        </w:rPr>
        <w:t>academicPhotos</w:t>
      </w:r>
      <w:r w:rsidR="004C5F6C">
        <w:rPr>
          <w:color w:val="000000"/>
          <w:sz w:val="18"/>
          <w:szCs w:val="18"/>
          <w:lang w:val="en-US"/>
        </w:rPr>
        <w:t xml:space="preserve">” class </w:t>
      </w:r>
      <w:r w:rsidR="00F30191">
        <w:rPr>
          <w:color w:val="000000"/>
          <w:sz w:val="18"/>
          <w:szCs w:val="18"/>
          <w:lang w:val="en-US"/>
        </w:rPr>
        <w:t xml:space="preserve">test </w:t>
      </w:r>
      <w:r w:rsidR="004C5F6C">
        <w:rPr>
          <w:color w:val="000000"/>
          <w:sz w:val="18"/>
          <w:szCs w:val="18"/>
          <w:lang w:val="en-US"/>
        </w:rPr>
        <w:t>f1 scores</w:t>
      </w:r>
      <w:r>
        <w:rPr>
          <w:color w:val="000000"/>
          <w:sz w:val="18"/>
          <w:szCs w:val="18"/>
          <w:lang w:val="en-US"/>
        </w:rPr>
        <w:t>.</w:t>
      </w:r>
      <w:bookmarkEnd w:id="531"/>
    </w:p>
    <w:p w14:paraId="0AAAE665" w14:textId="2AE6C6B0" w:rsidR="00E800C8" w:rsidRDefault="006649F0" w:rsidP="00E800C8">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72610C33" wp14:editId="3E302293">
            <wp:extent cx="5311140" cy="2381885"/>
            <wp:effectExtent l="0" t="0" r="3810" b="0"/>
            <wp:docPr id="948123506"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23506" name="Picture 1" descr="A picture containing text, diagram, line, plot&#10;&#10;Description automatically generated"/>
                    <pic:cNvPicPr/>
                  </pic:nvPicPr>
                  <pic:blipFill>
                    <a:blip r:embed="rId182"/>
                    <a:stretch>
                      <a:fillRect/>
                    </a:stretch>
                  </pic:blipFill>
                  <pic:spPr>
                    <a:xfrm>
                      <a:off x="0" y="0"/>
                      <a:ext cx="5311140" cy="2381885"/>
                    </a:xfrm>
                    <a:prstGeom prst="rect">
                      <a:avLst/>
                    </a:prstGeom>
                  </pic:spPr>
                </pic:pic>
              </a:graphicData>
            </a:graphic>
          </wp:inline>
        </w:drawing>
      </w:r>
    </w:p>
    <w:p w14:paraId="595556FB" w14:textId="26DA462F" w:rsidR="00E800C8" w:rsidRPr="00F370B1" w:rsidRDefault="00E800C8" w:rsidP="00E800C8">
      <w:pPr>
        <w:pBdr>
          <w:top w:val="nil"/>
          <w:left w:val="nil"/>
          <w:bottom w:val="nil"/>
          <w:right w:val="nil"/>
          <w:between w:val="nil"/>
        </w:pBdr>
        <w:tabs>
          <w:tab w:val="left" w:pos="900"/>
        </w:tabs>
        <w:spacing w:after="240"/>
        <w:ind w:left="567" w:firstLine="0"/>
        <w:jc w:val="center"/>
        <w:rPr>
          <w:color w:val="000000"/>
          <w:sz w:val="18"/>
          <w:szCs w:val="18"/>
        </w:rPr>
      </w:pPr>
      <w:bookmarkStart w:id="532" w:name="_Toc137267072"/>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161</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w:t>
      </w:r>
      <w:r w:rsidR="001A25B0">
        <w:rPr>
          <w:color w:val="000000"/>
          <w:sz w:val="18"/>
          <w:szCs w:val="18"/>
          <w:lang w:val="en-US"/>
        </w:rPr>
        <w:t>7</w:t>
      </w:r>
      <w:r>
        <w:rPr>
          <w:color w:val="000000"/>
          <w:sz w:val="18"/>
          <w:szCs w:val="18"/>
          <w:lang w:val="en-US"/>
        </w:rPr>
        <w:t xml:space="preserve">: </w:t>
      </w:r>
      <w:r w:rsidR="004C5F6C">
        <w:rPr>
          <w:color w:val="000000"/>
          <w:sz w:val="18"/>
          <w:szCs w:val="18"/>
          <w:lang w:val="en-US"/>
        </w:rPr>
        <w:t>“</w:t>
      </w:r>
      <w:r w:rsidR="00A2493B">
        <w:rPr>
          <w:color w:val="000000"/>
          <w:sz w:val="18"/>
          <w:szCs w:val="18"/>
          <w:lang w:val="en-US"/>
        </w:rPr>
        <w:t>academicDigital</w:t>
      </w:r>
      <w:r w:rsidR="004C5F6C">
        <w:rPr>
          <w:color w:val="000000"/>
          <w:sz w:val="18"/>
          <w:szCs w:val="18"/>
          <w:lang w:val="en-US"/>
        </w:rPr>
        <w:t xml:space="preserve">” class </w:t>
      </w:r>
      <w:r w:rsidR="00F30191">
        <w:rPr>
          <w:color w:val="000000"/>
          <w:sz w:val="18"/>
          <w:szCs w:val="18"/>
          <w:lang w:val="en-US"/>
        </w:rPr>
        <w:t xml:space="preserve">test </w:t>
      </w:r>
      <w:r w:rsidR="004C5F6C">
        <w:rPr>
          <w:color w:val="000000"/>
          <w:sz w:val="18"/>
          <w:szCs w:val="18"/>
          <w:lang w:val="en-US"/>
        </w:rPr>
        <w:t>f1 scores</w:t>
      </w:r>
      <w:r>
        <w:rPr>
          <w:color w:val="000000"/>
          <w:sz w:val="18"/>
          <w:szCs w:val="18"/>
          <w:lang w:val="en-US"/>
        </w:rPr>
        <w:t>.</w:t>
      </w:r>
      <w:bookmarkEnd w:id="532"/>
    </w:p>
    <w:p w14:paraId="39F6AE0E" w14:textId="485633D2" w:rsidR="00E800C8" w:rsidRDefault="004B55E4" w:rsidP="00E800C8">
      <w:pPr>
        <w:keepNext/>
        <w:pBdr>
          <w:top w:val="nil"/>
          <w:left w:val="nil"/>
          <w:bottom w:val="nil"/>
          <w:right w:val="nil"/>
          <w:between w:val="nil"/>
        </w:pBdr>
        <w:spacing w:after="120" w:line="240" w:lineRule="auto"/>
        <w:ind w:firstLine="0"/>
        <w:jc w:val="center"/>
        <w:rPr>
          <w:color w:val="000000"/>
        </w:rPr>
      </w:pPr>
      <w:r>
        <w:rPr>
          <w:noProof/>
          <w:lang w:val="en-US" w:eastAsia="en-US"/>
        </w:rPr>
        <w:lastRenderedPageBreak/>
        <w:drawing>
          <wp:inline distT="0" distB="0" distL="0" distR="0" wp14:anchorId="2E0EDC20" wp14:editId="442E336D">
            <wp:extent cx="5148791" cy="2819400"/>
            <wp:effectExtent l="0" t="0" r="0" b="0"/>
            <wp:docPr id="173331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17646" name=""/>
                    <pic:cNvPicPr/>
                  </pic:nvPicPr>
                  <pic:blipFill>
                    <a:blip r:embed="rId183"/>
                    <a:stretch>
                      <a:fillRect/>
                    </a:stretch>
                  </pic:blipFill>
                  <pic:spPr>
                    <a:xfrm>
                      <a:off x="0" y="0"/>
                      <a:ext cx="5150836" cy="2820520"/>
                    </a:xfrm>
                    <a:prstGeom prst="rect">
                      <a:avLst/>
                    </a:prstGeom>
                  </pic:spPr>
                </pic:pic>
              </a:graphicData>
            </a:graphic>
          </wp:inline>
        </w:drawing>
      </w:r>
    </w:p>
    <w:p w14:paraId="478024E1" w14:textId="7932FE4F" w:rsidR="00E800C8" w:rsidRPr="00F370B1" w:rsidRDefault="00E800C8" w:rsidP="00E800C8">
      <w:pPr>
        <w:pBdr>
          <w:top w:val="nil"/>
          <w:left w:val="nil"/>
          <w:bottom w:val="nil"/>
          <w:right w:val="nil"/>
          <w:between w:val="nil"/>
        </w:pBdr>
        <w:tabs>
          <w:tab w:val="left" w:pos="900"/>
        </w:tabs>
        <w:spacing w:after="240"/>
        <w:ind w:left="567" w:firstLine="0"/>
        <w:jc w:val="center"/>
        <w:rPr>
          <w:color w:val="000000"/>
          <w:sz w:val="18"/>
          <w:szCs w:val="18"/>
        </w:rPr>
      </w:pPr>
      <w:bookmarkStart w:id="533" w:name="_Toc137267073"/>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162</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w:t>
      </w:r>
      <w:r w:rsidR="001A25B0">
        <w:rPr>
          <w:color w:val="000000"/>
          <w:sz w:val="18"/>
          <w:szCs w:val="18"/>
          <w:lang w:val="en-US"/>
        </w:rPr>
        <w:t>7</w:t>
      </w:r>
      <w:r>
        <w:rPr>
          <w:color w:val="000000"/>
          <w:sz w:val="18"/>
          <w:szCs w:val="18"/>
          <w:lang w:val="en-US"/>
        </w:rPr>
        <w:t xml:space="preserve">: </w:t>
      </w:r>
      <w:r w:rsidR="00994884">
        <w:rPr>
          <w:color w:val="000000"/>
          <w:sz w:val="18"/>
          <w:szCs w:val="18"/>
          <w:lang w:val="en-US"/>
        </w:rPr>
        <w:t xml:space="preserve">stacked </w:t>
      </w:r>
      <w:r w:rsidR="00854AA8">
        <w:rPr>
          <w:color w:val="000000"/>
          <w:sz w:val="18"/>
          <w:szCs w:val="18"/>
          <w:lang w:val="en-US"/>
        </w:rPr>
        <w:t xml:space="preserve">bar plot </w:t>
      </w:r>
      <w:r w:rsidR="00322C95">
        <w:rPr>
          <w:color w:val="000000"/>
          <w:sz w:val="18"/>
          <w:szCs w:val="18"/>
          <w:lang w:val="en-US"/>
        </w:rPr>
        <w:t>of</w:t>
      </w:r>
      <w:r w:rsidR="00854AA8">
        <w:rPr>
          <w:color w:val="000000"/>
          <w:sz w:val="18"/>
          <w:szCs w:val="18"/>
          <w:lang w:val="en-US"/>
        </w:rPr>
        <w:t xml:space="preserve"> all </w:t>
      </w:r>
      <w:r w:rsidR="00F30191">
        <w:rPr>
          <w:color w:val="000000"/>
          <w:sz w:val="18"/>
          <w:szCs w:val="18"/>
          <w:lang w:val="en-US"/>
        </w:rPr>
        <w:t xml:space="preserve">test </w:t>
      </w:r>
      <w:r w:rsidR="00854AA8">
        <w:rPr>
          <w:color w:val="000000"/>
          <w:sz w:val="18"/>
          <w:szCs w:val="18"/>
          <w:lang w:val="en-US"/>
        </w:rPr>
        <w:t>f1 scores</w:t>
      </w:r>
      <w:r w:rsidR="00994884">
        <w:rPr>
          <w:color w:val="000000"/>
          <w:sz w:val="18"/>
          <w:szCs w:val="18"/>
          <w:lang w:val="en-US"/>
        </w:rPr>
        <w:t xml:space="preserve">, where </w:t>
      </w:r>
      <w:r w:rsidR="0069361C">
        <w:rPr>
          <w:color w:val="000000"/>
          <w:sz w:val="18"/>
          <w:szCs w:val="18"/>
          <w:lang w:val="en-US"/>
        </w:rPr>
        <w:t xml:space="preserve">the </w:t>
      </w:r>
      <w:r w:rsidR="00994884">
        <w:rPr>
          <w:color w:val="000000"/>
          <w:sz w:val="18"/>
          <w:szCs w:val="18"/>
          <w:lang w:val="en-US"/>
        </w:rPr>
        <w:t>highest score is written</w:t>
      </w:r>
      <w:r w:rsidR="0069361C">
        <w:rPr>
          <w:color w:val="000000"/>
          <w:sz w:val="18"/>
          <w:szCs w:val="18"/>
          <w:lang w:val="en-US"/>
        </w:rPr>
        <w:t xml:space="preserve"> per class</w:t>
      </w:r>
      <w:r>
        <w:rPr>
          <w:color w:val="000000"/>
          <w:sz w:val="18"/>
          <w:szCs w:val="18"/>
          <w:lang w:val="en-US"/>
        </w:rPr>
        <w:t>.</w:t>
      </w:r>
      <w:bookmarkEnd w:id="533"/>
    </w:p>
    <w:p w14:paraId="1A13A4C1" w14:textId="16F5C792" w:rsidR="00E800C8" w:rsidRDefault="00AC0F5D" w:rsidP="00E800C8">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6DF5F95D" wp14:editId="04ABC3DE">
            <wp:extent cx="5311140" cy="2421255"/>
            <wp:effectExtent l="0" t="0" r="3810" b="0"/>
            <wp:docPr id="21184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8025" name=""/>
                    <pic:cNvPicPr/>
                  </pic:nvPicPr>
                  <pic:blipFill>
                    <a:blip r:embed="rId184"/>
                    <a:stretch>
                      <a:fillRect/>
                    </a:stretch>
                  </pic:blipFill>
                  <pic:spPr>
                    <a:xfrm>
                      <a:off x="0" y="0"/>
                      <a:ext cx="5311140" cy="2421255"/>
                    </a:xfrm>
                    <a:prstGeom prst="rect">
                      <a:avLst/>
                    </a:prstGeom>
                  </pic:spPr>
                </pic:pic>
              </a:graphicData>
            </a:graphic>
          </wp:inline>
        </w:drawing>
      </w:r>
    </w:p>
    <w:p w14:paraId="7EA451DB" w14:textId="28306E6D" w:rsidR="00E800C8" w:rsidRPr="00F370B1" w:rsidRDefault="00E800C8" w:rsidP="00E800C8">
      <w:pPr>
        <w:pBdr>
          <w:top w:val="nil"/>
          <w:left w:val="nil"/>
          <w:bottom w:val="nil"/>
          <w:right w:val="nil"/>
          <w:between w:val="nil"/>
        </w:pBdr>
        <w:tabs>
          <w:tab w:val="left" w:pos="900"/>
        </w:tabs>
        <w:spacing w:after="240"/>
        <w:ind w:left="567" w:firstLine="0"/>
        <w:jc w:val="center"/>
        <w:rPr>
          <w:color w:val="000000"/>
          <w:sz w:val="18"/>
          <w:szCs w:val="18"/>
        </w:rPr>
      </w:pPr>
      <w:bookmarkStart w:id="534" w:name="_Ref137246333"/>
      <w:bookmarkStart w:id="535" w:name="_Toc137267074"/>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163</w:t>
      </w:r>
      <w:r w:rsidRPr="00B13FF1">
        <w:rPr>
          <w:color w:val="000000"/>
          <w:sz w:val="18"/>
          <w:szCs w:val="18"/>
        </w:rPr>
        <w:fldChar w:fldCharType="end"/>
      </w:r>
      <w:bookmarkEnd w:id="534"/>
      <w:r w:rsidRPr="00B13FF1">
        <w:rPr>
          <w:color w:val="000000"/>
          <w:sz w:val="18"/>
          <w:szCs w:val="18"/>
          <w:lang w:val="en-US"/>
        </w:rPr>
        <w:t>.</w:t>
      </w:r>
      <w:r>
        <w:rPr>
          <w:color w:val="000000"/>
          <w:sz w:val="18"/>
          <w:szCs w:val="18"/>
          <w:lang w:val="en-US"/>
        </w:rPr>
        <w:t xml:space="preserve"> Comparison </w:t>
      </w:r>
      <w:r w:rsidR="001A25B0">
        <w:rPr>
          <w:color w:val="000000"/>
          <w:sz w:val="18"/>
          <w:szCs w:val="18"/>
          <w:lang w:val="en-US"/>
        </w:rPr>
        <w:t>7</w:t>
      </w:r>
      <w:r>
        <w:rPr>
          <w:color w:val="000000"/>
          <w:sz w:val="18"/>
          <w:szCs w:val="18"/>
          <w:lang w:val="en-US"/>
        </w:rPr>
        <w:t xml:space="preserve">: heatmap of </w:t>
      </w:r>
      <w:r w:rsidR="00C335CE">
        <w:rPr>
          <w:color w:val="000000"/>
          <w:sz w:val="18"/>
          <w:szCs w:val="18"/>
          <w:lang w:val="en-US"/>
        </w:rPr>
        <w:t xml:space="preserve">all </w:t>
      </w:r>
      <w:r>
        <w:rPr>
          <w:color w:val="000000"/>
          <w:sz w:val="18"/>
          <w:szCs w:val="18"/>
          <w:lang w:val="en-US"/>
        </w:rPr>
        <w:t>test f1 scores.</w:t>
      </w:r>
      <w:bookmarkEnd w:id="535"/>
    </w:p>
    <w:p w14:paraId="6393DAD3" w14:textId="7981D18A" w:rsidR="00C335CE" w:rsidRDefault="00920DB2" w:rsidP="00C335CE">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0450A588" wp14:editId="7D648CCB">
            <wp:extent cx="5311140" cy="2505075"/>
            <wp:effectExtent l="0" t="0" r="3810" b="9525"/>
            <wp:docPr id="61795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53013" name=""/>
                    <pic:cNvPicPr/>
                  </pic:nvPicPr>
                  <pic:blipFill>
                    <a:blip r:embed="rId185"/>
                    <a:stretch>
                      <a:fillRect/>
                    </a:stretch>
                  </pic:blipFill>
                  <pic:spPr>
                    <a:xfrm>
                      <a:off x="0" y="0"/>
                      <a:ext cx="5311140" cy="2505075"/>
                    </a:xfrm>
                    <a:prstGeom prst="rect">
                      <a:avLst/>
                    </a:prstGeom>
                  </pic:spPr>
                </pic:pic>
              </a:graphicData>
            </a:graphic>
          </wp:inline>
        </w:drawing>
      </w:r>
    </w:p>
    <w:p w14:paraId="3A6EE551" w14:textId="61EFF318" w:rsidR="00453287" w:rsidRPr="00C335CE" w:rsidRDefault="00C335CE" w:rsidP="00C335CE">
      <w:pPr>
        <w:pBdr>
          <w:top w:val="nil"/>
          <w:left w:val="nil"/>
          <w:bottom w:val="nil"/>
          <w:right w:val="nil"/>
          <w:between w:val="nil"/>
        </w:pBdr>
        <w:tabs>
          <w:tab w:val="left" w:pos="900"/>
        </w:tabs>
        <w:spacing w:after="240"/>
        <w:ind w:left="567" w:firstLine="0"/>
        <w:jc w:val="center"/>
        <w:rPr>
          <w:color w:val="000000"/>
          <w:sz w:val="18"/>
          <w:szCs w:val="18"/>
        </w:rPr>
      </w:pPr>
      <w:bookmarkStart w:id="536" w:name="_Toc137267075"/>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164</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Comparison 7: heatmap of all normalized test f1 scores.</w:t>
      </w:r>
      <w:bookmarkEnd w:id="536"/>
    </w:p>
    <w:p w14:paraId="7A1601AF" w14:textId="77777777" w:rsidR="00453287" w:rsidRDefault="00453287" w:rsidP="00453287">
      <w:pPr>
        <w:pStyle w:val="Heading2"/>
        <w:numPr>
          <w:ilvl w:val="1"/>
          <w:numId w:val="1"/>
        </w:numPr>
        <w:jc w:val="both"/>
      </w:pPr>
      <w:bookmarkStart w:id="537" w:name="_Ref137250588"/>
      <w:bookmarkStart w:id="538" w:name="_Toc137266907"/>
      <w:r>
        <w:lastRenderedPageBreak/>
        <w:t>Analysis</w:t>
      </w:r>
      <w:bookmarkEnd w:id="537"/>
      <w:bookmarkEnd w:id="538"/>
    </w:p>
    <w:p w14:paraId="02650FA6" w14:textId="00AE94DB" w:rsidR="00453287" w:rsidRDefault="0027357A" w:rsidP="00BF4F51">
      <w:pPr>
        <w:pStyle w:val="BodyText"/>
        <w:jc w:val="both"/>
        <w:rPr>
          <w:color w:val="000000"/>
        </w:rPr>
      </w:pPr>
      <w:r>
        <w:rPr>
          <w:color w:val="000000"/>
        </w:rPr>
        <w:t xml:space="preserve">First, regarding </w:t>
      </w:r>
      <w:r w:rsidR="00ED363F">
        <w:rPr>
          <w:color w:val="000000"/>
        </w:rPr>
        <w:t xml:space="preserve">section </w:t>
      </w:r>
      <w:r w:rsidR="00ED363F">
        <w:rPr>
          <w:color w:val="000000"/>
        </w:rPr>
        <w:fldChar w:fldCharType="begin"/>
      </w:r>
      <w:r w:rsidR="00ED363F">
        <w:rPr>
          <w:color w:val="000000"/>
        </w:rPr>
        <w:instrText xml:space="preserve"> REF _Ref137233120 \r \h </w:instrText>
      </w:r>
      <w:r w:rsidR="00ED363F">
        <w:rPr>
          <w:color w:val="000000"/>
        </w:rPr>
      </w:r>
      <w:r w:rsidR="00ED363F">
        <w:rPr>
          <w:color w:val="000000"/>
        </w:rPr>
        <w:fldChar w:fldCharType="separate"/>
      </w:r>
      <w:r w:rsidR="009910D7">
        <w:rPr>
          <w:color w:val="000000"/>
          <w:cs/>
        </w:rPr>
        <w:t>‎</w:t>
      </w:r>
      <w:r w:rsidR="009910D7">
        <w:rPr>
          <w:color w:val="000000"/>
        </w:rPr>
        <w:t>5.1</w:t>
      </w:r>
      <w:r w:rsidR="00ED363F">
        <w:rPr>
          <w:color w:val="000000"/>
        </w:rPr>
        <w:fldChar w:fldCharType="end"/>
      </w:r>
      <w:r w:rsidR="00ED363F">
        <w:rPr>
          <w:color w:val="000000"/>
        </w:rPr>
        <w:t xml:space="preserve">, </w:t>
      </w:r>
      <w:r w:rsidR="003E7F03">
        <w:rPr>
          <w:color w:val="000000"/>
        </w:rPr>
        <w:t xml:space="preserve">we can see from </w:t>
      </w:r>
      <w:r w:rsidR="00F33AB3">
        <w:rPr>
          <w:color w:val="000000"/>
        </w:rPr>
        <w:t xml:space="preserve">most of the models’ </w:t>
      </w:r>
      <w:r w:rsidR="003E7F03">
        <w:rPr>
          <w:color w:val="000000"/>
        </w:rPr>
        <w:t xml:space="preserve">loss </w:t>
      </w:r>
      <w:r w:rsidR="00F33AB3">
        <w:rPr>
          <w:color w:val="000000"/>
        </w:rPr>
        <w:t xml:space="preserve">graphs </w:t>
      </w:r>
      <w:r w:rsidR="003E7F03">
        <w:rPr>
          <w:color w:val="000000"/>
        </w:rPr>
        <w:t xml:space="preserve">that the validation loss keeps rising while the </w:t>
      </w:r>
      <w:r w:rsidR="00F33AB3">
        <w:rPr>
          <w:color w:val="000000"/>
        </w:rPr>
        <w:t xml:space="preserve">training loss stagnates at a low value, which </w:t>
      </w:r>
      <w:r w:rsidR="00AB186F">
        <w:rPr>
          <w:color w:val="000000"/>
        </w:rPr>
        <w:t xml:space="preserve">means that these models are overfitting the data. However, this phenomenon decreases in </w:t>
      </w:r>
      <w:r w:rsidR="00BF7813">
        <w:rPr>
          <w:color w:val="000000"/>
        </w:rPr>
        <w:t xml:space="preserve">the HCNN’s (m03) loss graphs, as can </w:t>
      </w:r>
      <w:commentRangeStart w:id="539"/>
      <w:r w:rsidR="00BF7813">
        <w:rPr>
          <w:color w:val="000000"/>
        </w:rPr>
        <w:t xml:space="preserve">be </w:t>
      </w:r>
      <w:r w:rsidR="00BF7813" w:rsidRPr="0013508C">
        <w:rPr>
          <w:color w:val="000000"/>
          <w:highlight w:val="yellow"/>
          <w:rPrChange w:id="540" w:author="nahla" w:date="2023-06-10T12:25:00Z">
            <w:rPr>
              <w:color w:val="000000"/>
            </w:rPr>
          </w:rPrChange>
        </w:rPr>
        <w:t xml:space="preserve">seen </w:t>
      </w:r>
      <w:r w:rsidR="0039057B" w:rsidRPr="0013508C">
        <w:rPr>
          <w:color w:val="000000"/>
          <w:highlight w:val="yellow"/>
          <w:rPrChange w:id="541" w:author="nahla" w:date="2023-06-10T12:25:00Z">
            <w:rPr>
              <w:color w:val="000000"/>
            </w:rPr>
          </w:rPrChange>
        </w:rPr>
        <w:t xml:space="preserve">in </w:t>
      </w:r>
      <w:r w:rsidR="00BF7813" w:rsidRPr="0013508C">
        <w:rPr>
          <w:color w:val="000000"/>
          <w:highlight w:val="yellow"/>
          <w:rPrChange w:id="542" w:author="nahla" w:date="2023-06-10T12:25:00Z">
            <w:rPr>
              <w:color w:val="000000"/>
            </w:rPr>
          </w:rPrChange>
        </w:rPr>
        <w:t>fig</w:t>
      </w:r>
      <w:r w:rsidR="001617DF" w:rsidRPr="0013508C">
        <w:rPr>
          <w:color w:val="000000"/>
          <w:highlight w:val="yellow"/>
          <w:rPrChange w:id="543" w:author="nahla" w:date="2023-06-10T12:25:00Z">
            <w:rPr>
              <w:color w:val="000000"/>
            </w:rPr>
          </w:rPrChange>
        </w:rPr>
        <w:t>ures</w:t>
      </w:r>
      <w:r w:rsidR="007F313A" w:rsidRPr="0013508C">
        <w:rPr>
          <w:color w:val="000000"/>
          <w:highlight w:val="yellow"/>
          <w:rPrChange w:id="544" w:author="nahla" w:date="2023-06-10T12:25:00Z">
            <w:rPr>
              <w:color w:val="000000"/>
            </w:rPr>
          </w:rPrChange>
        </w:rPr>
        <w:t xml:space="preserve"> </w:t>
      </w:r>
      <w:r w:rsidR="008138B4" w:rsidRPr="0013508C">
        <w:rPr>
          <w:color w:val="000000"/>
          <w:highlight w:val="yellow"/>
          <w:rPrChange w:id="545" w:author="nahla" w:date="2023-06-10T12:25:00Z">
            <w:rPr>
              <w:color w:val="000000"/>
            </w:rPr>
          </w:rPrChange>
        </w:rPr>
        <w:fldChar w:fldCharType="begin"/>
      </w:r>
      <w:r w:rsidR="008138B4" w:rsidRPr="0013508C">
        <w:rPr>
          <w:color w:val="000000"/>
          <w:highlight w:val="yellow"/>
          <w:rPrChange w:id="546" w:author="nahla" w:date="2023-06-10T12:25:00Z">
            <w:rPr>
              <w:color w:val="000000"/>
            </w:rPr>
          </w:rPrChange>
        </w:rPr>
        <w:instrText xml:space="preserve"> REF _Ref137234876 \h </w:instrText>
      </w:r>
      <w:r w:rsidR="0013508C">
        <w:rPr>
          <w:color w:val="000000"/>
          <w:highlight w:val="yellow"/>
        </w:rPr>
        <w:instrText xml:space="preserve"> \* MERGEFORMAT </w:instrText>
      </w:r>
      <w:r w:rsidR="008138B4" w:rsidRPr="00005BA9">
        <w:rPr>
          <w:color w:val="000000"/>
          <w:highlight w:val="yellow"/>
        </w:rPr>
      </w:r>
      <w:r w:rsidR="008138B4" w:rsidRPr="0013508C">
        <w:rPr>
          <w:color w:val="000000"/>
          <w:highlight w:val="yellow"/>
          <w:rPrChange w:id="547" w:author="nahla" w:date="2023-06-10T12:25:00Z">
            <w:rPr>
              <w:color w:val="000000"/>
            </w:rPr>
          </w:rPrChange>
        </w:rPr>
        <w:fldChar w:fldCharType="separate"/>
      </w:r>
      <w:r w:rsidR="009910D7" w:rsidRPr="0013508C">
        <w:rPr>
          <w:color w:val="000000"/>
          <w:sz w:val="18"/>
          <w:szCs w:val="18"/>
          <w:highlight w:val="yellow"/>
          <w:rPrChange w:id="548" w:author="nahla" w:date="2023-06-10T12:25:00Z">
            <w:rPr>
              <w:color w:val="000000"/>
              <w:sz w:val="18"/>
              <w:szCs w:val="18"/>
            </w:rPr>
          </w:rPrChange>
        </w:rPr>
        <w:t xml:space="preserve">Figure </w:t>
      </w:r>
      <w:r w:rsidR="009910D7" w:rsidRPr="0013508C">
        <w:rPr>
          <w:noProof/>
          <w:color w:val="000000"/>
          <w:sz w:val="18"/>
          <w:szCs w:val="18"/>
          <w:highlight w:val="yellow"/>
          <w:rPrChange w:id="549" w:author="nahla" w:date="2023-06-10T12:25:00Z">
            <w:rPr>
              <w:noProof/>
              <w:color w:val="000000"/>
              <w:sz w:val="18"/>
              <w:szCs w:val="18"/>
            </w:rPr>
          </w:rPrChange>
        </w:rPr>
        <w:t>106</w:t>
      </w:r>
      <w:r w:rsidR="008138B4" w:rsidRPr="0013508C">
        <w:rPr>
          <w:color w:val="000000"/>
          <w:highlight w:val="yellow"/>
          <w:rPrChange w:id="550" w:author="nahla" w:date="2023-06-10T12:25:00Z">
            <w:rPr>
              <w:color w:val="000000"/>
            </w:rPr>
          </w:rPrChange>
        </w:rPr>
        <w:fldChar w:fldCharType="end"/>
      </w:r>
      <w:r w:rsidR="00BF4F51" w:rsidRPr="0013508C">
        <w:rPr>
          <w:color w:val="000000"/>
          <w:highlight w:val="yellow"/>
          <w:rPrChange w:id="551" w:author="nahla" w:date="2023-06-10T12:25:00Z">
            <w:rPr>
              <w:color w:val="000000"/>
            </w:rPr>
          </w:rPrChange>
        </w:rPr>
        <w:t xml:space="preserve">, </w:t>
      </w:r>
      <w:r w:rsidR="008138B4" w:rsidRPr="0013508C">
        <w:rPr>
          <w:color w:val="000000"/>
          <w:highlight w:val="yellow"/>
          <w:rPrChange w:id="552" w:author="nahla" w:date="2023-06-10T12:25:00Z">
            <w:rPr>
              <w:color w:val="000000"/>
            </w:rPr>
          </w:rPrChange>
        </w:rPr>
        <w:fldChar w:fldCharType="begin"/>
      </w:r>
      <w:r w:rsidR="008138B4" w:rsidRPr="0013508C">
        <w:rPr>
          <w:color w:val="000000"/>
          <w:highlight w:val="yellow"/>
          <w:rPrChange w:id="553" w:author="nahla" w:date="2023-06-10T12:25:00Z">
            <w:rPr>
              <w:color w:val="000000"/>
            </w:rPr>
          </w:rPrChange>
        </w:rPr>
        <w:instrText xml:space="preserve"> REF _Ref137234879 \h </w:instrText>
      </w:r>
      <w:r w:rsidR="0013508C">
        <w:rPr>
          <w:color w:val="000000"/>
          <w:highlight w:val="yellow"/>
        </w:rPr>
        <w:instrText xml:space="preserve"> \* MERGEFORMAT </w:instrText>
      </w:r>
      <w:r w:rsidR="008138B4" w:rsidRPr="00005BA9">
        <w:rPr>
          <w:color w:val="000000"/>
          <w:highlight w:val="yellow"/>
        </w:rPr>
      </w:r>
      <w:r w:rsidR="008138B4" w:rsidRPr="0013508C">
        <w:rPr>
          <w:color w:val="000000"/>
          <w:highlight w:val="yellow"/>
          <w:rPrChange w:id="554" w:author="nahla" w:date="2023-06-10T12:25:00Z">
            <w:rPr>
              <w:color w:val="000000"/>
            </w:rPr>
          </w:rPrChange>
        </w:rPr>
        <w:fldChar w:fldCharType="separate"/>
      </w:r>
      <w:r w:rsidR="009910D7" w:rsidRPr="0013508C">
        <w:rPr>
          <w:color w:val="000000"/>
          <w:sz w:val="18"/>
          <w:szCs w:val="18"/>
          <w:highlight w:val="yellow"/>
          <w:rPrChange w:id="555" w:author="nahla" w:date="2023-06-10T12:25:00Z">
            <w:rPr>
              <w:color w:val="000000"/>
              <w:sz w:val="18"/>
              <w:szCs w:val="18"/>
            </w:rPr>
          </w:rPrChange>
        </w:rPr>
        <w:t xml:space="preserve">Figure </w:t>
      </w:r>
      <w:r w:rsidR="009910D7" w:rsidRPr="0013508C">
        <w:rPr>
          <w:noProof/>
          <w:color w:val="000000"/>
          <w:sz w:val="18"/>
          <w:szCs w:val="18"/>
          <w:highlight w:val="yellow"/>
          <w:rPrChange w:id="556" w:author="nahla" w:date="2023-06-10T12:25:00Z">
            <w:rPr>
              <w:noProof/>
              <w:color w:val="000000"/>
              <w:sz w:val="18"/>
              <w:szCs w:val="18"/>
            </w:rPr>
          </w:rPrChange>
        </w:rPr>
        <w:t>107</w:t>
      </w:r>
      <w:r w:rsidR="008138B4" w:rsidRPr="0013508C">
        <w:rPr>
          <w:color w:val="000000"/>
          <w:highlight w:val="yellow"/>
          <w:rPrChange w:id="557" w:author="nahla" w:date="2023-06-10T12:25:00Z">
            <w:rPr>
              <w:color w:val="000000"/>
            </w:rPr>
          </w:rPrChange>
        </w:rPr>
        <w:fldChar w:fldCharType="end"/>
      </w:r>
      <w:r w:rsidR="00BF4F51" w:rsidRPr="0013508C">
        <w:rPr>
          <w:color w:val="000000"/>
          <w:highlight w:val="yellow"/>
          <w:rPrChange w:id="558" w:author="nahla" w:date="2023-06-10T12:25:00Z">
            <w:rPr>
              <w:color w:val="000000"/>
            </w:rPr>
          </w:rPrChange>
        </w:rPr>
        <w:t>,</w:t>
      </w:r>
      <w:r w:rsidR="001A6254" w:rsidRPr="0013508C">
        <w:rPr>
          <w:color w:val="000000"/>
          <w:highlight w:val="yellow"/>
          <w:rPrChange w:id="559" w:author="nahla" w:date="2023-06-10T12:25:00Z">
            <w:rPr>
              <w:color w:val="000000"/>
            </w:rPr>
          </w:rPrChange>
        </w:rPr>
        <w:t xml:space="preserve"> </w:t>
      </w:r>
      <w:r w:rsidR="00BF4F51" w:rsidRPr="0013508C">
        <w:rPr>
          <w:color w:val="000000"/>
          <w:highlight w:val="yellow"/>
          <w:rPrChange w:id="560" w:author="nahla" w:date="2023-06-10T12:25:00Z">
            <w:rPr>
              <w:color w:val="000000"/>
            </w:rPr>
          </w:rPrChange>
        </w:rPr>
        <w:t xml:space="preserve"> </w:t>
      </w:r>
      <w:r w:rsidR="008138B4" w:rsidRPr="0013508C">
        <w:rPr>
          <w:color w:val="000000"/>
          <w:highlight w:val="yellow"/>
          <w:rPrChange w:id="561" w:author="nahla" w:date="2023-06-10T12:25:00Z">
            <w:rPr>
              <w:color w:val="000000"/>
            </w:rPr>
          </w:rPrChange>
        </w:rPr>
        <w:fldChar w:fldCharType="begin"/>
      </w:r>
      <w:r w:rsidR="008138B4" w:rsidRPr="0013508C">
        <w:rPr>
          <w:color w:val="000000"/>
          <w:highlight w:val="yellow"/>
          <w:rPrChange w:id="562" w:author="nahla" w:date="2023-06-10T12:25:00Z">
            <w:rPr>
              <w:color w:val="000000"/>
            </w:rPr>
          </w:rPrChange>
        </w:rPr>
        <w:instrText xml:space="preserve"> REF _Ref137234891 \h </w:instrText>
      </w:r>
      <w:r w:rsidR="0013508C">
        <w:rPr>
          <w:color w:val="000000"/>
          <w:highlight w:val="yellow"/>
        </w:rPr>
        <w:instrText xml:space="preserve"> \* MERGEFORMAT </w:instrText>
      </w:r>
      <w:r w:rsidR="008138B4" w:rsidRPr="00005BA9">
        <w:rPr>
          <w:color w:val="000000"/>
          <w:highlight w:val="yellow"/>
        </w:rPr>
      </w:r>
      <w:r w:rsidR="008138B4" w:rsidRPr="0013508C">
        <w:rPr>
          <w:color w:val="000000"/>
          <w:highlight w:val="yellow"/>
          <w:rPrChange w:id="563" w:author="nahla" w:date="2023-06-10T12:25:00Z">
            <w:rPr>
              <w:color w:val="000000"/>
            </w:rPr>
          </w:rPrChange>
        </w:rPr>
        <w:fldChar w:fldCharType="separate"/>
      </w:r>
      <w:r w:rsidR="009910D7" w:rsidRPr="0013508C">
        <w:rPr>
          <w:color w:val="000000"/>
          <w:sz w:val="18"/>
          <w:szCs w:val="18"/>
          <w:highlight w:val="yellow"/>
          <w:rPrChange w:id="564" w:author="nahla" w:date="2023-06-10T12:25:00Z">
            <w:rPr>
              <w:color w:val="000000"/>
              <w:sz w:val="18"/>
              <w:szCs w:val="18"/>
            </w:rPr>
          </w:rPrChange>
        </w:rPr>
        <w:t xml:space="preserve">Figure </w:t>
      </w:r>
      <w:r w:rsidR="009910D7" w:rsidRPr="0013508C">
        <w:rPr>
          <w:noProof/>
          <w:color w:val="000000"/>
          <w:sz w:val="18"/>
          <w:szCs w:val="18"/>
          <w:highlight w:val="yellow"/>
          <w:rPrChange w:id="565" w:author="nahla" w:date="2023-06-10T12:25:00Z">
            <w:rPr>
              <w:noProof/>
              <w:color w:val="000000"/>
              <w:sz w:val="18"/>
              <w:szCs w:val="18"/>
            </w:rPr>
          </w:rPrChange>
        </w:rPr>
        <w:t>114</w:t>
      </w:r>
      <w:r w:rsidR="008138B4" w:rsidRPr="0013508C">
        <w:rPr>
          <w:color w:val="000000"/>
          <w:highlight w:val="yellow"/>
          <w:rPrChange w:id="566" w:author="nahla" w:date="2023-06-10T12:25:00Z">
            <w:rPr>
              <w:color w:val="000000"/>
            </w:rPr>
          </w:rPrChange>
        </w:rPr>
        <w:fldChar w:fldCharType="end"/>
      </w:r>
      <w:r w:rsidR="001A6254" w:rsidRPr="0013508C">
        <w:rPr>
          <w:color w:val="000000"/>
          <w:highlight w:val="yellow"/>
          <w:rPrChange w:id="567" w:author="nahla" w:date="2023-06-10T12:25:00Z">
            <w:rPr>
              <w:color w:val="000000"/>
            </w:rPr>
          </w:rPrChange>
        </w:rPr>
        <w:t>,</w:t>
      </w:r>
      <w:r w:rsidR="0039057B" w:rsidRPr="0013508C">
        <w:rPr>
          <w:color w:val="000000"/>
          <w:highlight w:val="yellow"/>
          <w:rPrChange w:id="568" w:author="nahla" w:date="2023-06-10T12:25:00Z">
            <w:rPr>
              <w:color w:val="000000"/>
            </w:rPr>
          </w:rPrChange>
        </w:rPr>
        <w:t xml:space="preserve"> and it also decreases</w:t>
      </w:r>
      <w:r w:rsidR="0039057B">
        <w:rPr>
          <w:color w:val="000000"/>
        </w:rPr>
        <w:t xml:space="preserve"> </w:t>
      </w:r>
      <w:commentRangeEnd w:id="539"/>
      <w:r w:rsidR="0013508C">
        <w:rPr>
          <w:rStyle w:val="CommentReference"/>
        </w:rPr>
        <w:commentReference w:id="539"/>
      </w:r>
      <w:r w:rsidR="0039057B">
        <w:rPr>
          <w:color w:val="000000"/>
        </w:rPr>
        <w:t xml:space="preserve">in XCNN’s (m04) loss graphs, as can been </w:t>
      </w:r>
      <w:r w:rsidR="0039057B" w:rsidRPr="0013508C">
        <w:rPr>
          <w:color w:val="000000"/>
          <w:highlight w:val="yellow"/>
          <w:rPrChange w:id="569" w:author="nahla" w:date="2023-06-10T12:26:00Z">
            <w:rPr>
              <w:color w:val="000000"/>
            </w:rPr>
          </w:rPrChange>
        </w:rPr>
        <w:t xml:space="preserve">seen in </w:t>
      </w:r>
      <w:r w:rsidR="00BF4F51" w:rsidRPr="0013508C">
        <w:rPr>
          <w:color w:val="000000"/>
          <w:highlight w:val="yellow"/>
          <w:rPrChange w:id="570" w:author="nahla" w:date="2023-06-10T12:26:00Z">
            <w:rPr>
              <w:color w:val="000000"/>
            </w:rPr>
          </w:rPrChange>
        </w:rPr>
        <w:fldChar w:fldCharType="begin"/>
      </w:r>
      <w:r w:rsidR="00BF4F51" w:rsidRPr="0013508C">
        <w:rPr>
          <w:color w:val="000000"/>
          <w:highlight w:val="yellow"/>
          <w:rPrChange w:id="571" w:author="nahla" w:date="2023-06-10T12:26:00Z">
            <w:rPr>
              <w:color w:val="000000"/>
            </w:rPr>
          </w:rPrChange>
        </w:rPr>
        <w:instrText xml:space="preserve"> REF _Ref137234911 \h </w:instrText>
      </w:r>
      <w:r w:rsidR="0013508C">
        <w:rPr>
          <w:color w:val="000000"/>
          <w:highlight w:val="yellow"/>
        </w:rPr>
        <w:instrText xml:space="preserve"> \* MERGEFORMAT </w:instrText>
      </w:r>
      <w:r w:rsidR="00BF4F51" w:rsidRPr="00005BA9">
        <w:rPr>
          <w:color w:val="000000"/>
          <w:highlight w:val="yellow"/>
        </w:rPr>
      </w:r>
      <w:r w:rsidR="00BF4F51" w:rsidRPr="0013508C">
        <w:rPr>
          <w:color w:val="000000"/>
          <w:highlight w:val="yellow"/>
          <w:rPrChange w:id="572" w:author="nahla" w:date="2023-06-10T12:26:00Z">
            <w:rPr>
              <w:color w:val="000000"/>
            </w:rPr>
          </w:rPrChange>
        </w:rPr>
        <w:fldChar w:fldCharType="separate"/>
      </w:r>
      <w:r w:rsidR="009910D7" w:rsidRPr="0013508C">
        <w:rPr>
          <w:color w:val="000000"/>
          <w:sz w:val="18"/>
          <w:szCs w:val="18"/>
          <w:highlight w:val="yellow"/>
          <w:rPrChange w:id="573" w:author="nahla" w:date="2023-06-10T12:26:00Z">
            <w:rPr>
              <w:color w:val="000000"/>
              <w:sz w:val="18"/>
              <w:szCs w:val="18"/>
            </w:rPr>
          </w:rPrChange>
        </w:rPr>
        <w:t xml:space="preserve">Figure </w:t>
      </w:r>
      <w:r w:rsidR="009910D7" w:rsidRPr="0013508C">
        <w:rPr>
          <w:noProof/>
          <w:color w:val="000000"/>
          <w:sz w:val="18"/>
          <w:szCs w:val="18"/>
          <w:highlight w:val="yellow"/>
          <w:rPrChange w:id="574" w:author="nahla" w:date="2023-06-10T12:26:00Z">
            <w:rPr>
              <w:noProof/>
              <w:color w:val="000000"/>
              <w:sz w:val="18"/>
              <w:szCs w:val="18"/>
            </w:rPr>
          </w:rPrChange>
        </w:rPr>
        <w:t>121</w:t>
      </w:r>
      <w:r w:rsidR="00BF4F51" w:rsidRPr="0013508C">
        <w:rPr>
          <w:color w:val="000000"/>
          <w:highlight w:val="yellow"/>
          <w:rPrChange w:id="575" w:author="nahla" w:date="2023-06-10T12:26:00Z">
            <w:rPr>
              <w:color w:val="000000"/>
            </w:rPr>
          </w:rPrChange>
        </w:rPr>
        <w:fldChar w:fldCharType="end"/>
      </w:r>
      <w:r w:rsidR="004522F7" w:rsidRPr="0013508C">
        <w:rPr>
          <w:color w:val="000000"/>
          <w:highlight w:val="yellow"/>
          <w:rPrChange w:id="576" w:author="nahla" w:date="2023-06-10T12:26:00Z">
            <w:rPr>
              <w:color w:val="000000"/>
            </w:rPr>
          </w:rPrChange>
        </w:rPr>
        <w:t>,</w:t>
      </w:r>
      <w:r w:rsidR="004522F7">
        <w:rPr>
          <w:color w:val="000000"/>
        </w:rPr>
        <w:t xml:space="preserve"> </w:t>
      </w:r>
      <w:commentRangeStart w:id="577"/>
      <w:r w:rsidR="004522F7" w:rsidRPr="0013508C">
        <w:rPr>
          <w:color w:val="000000"/>
          <w:highlight w:val="yellow"/>
          <w:rPrChange w:id="578" w:author="nahla" w:date="2023-06-10T12:26:00Z">
            <w:rPr>
              <w:color w:val="000000"/>
            </w:rPr>
          </w:rPrChange>
        </w:rPr>
        <w:t>but bear in mind that as discussed</w:t>
      </w:r>
      <w:r w:rsidR="004522F7">
        <w:rPr>
          <w:color w:val="000000"/>
        </w:rPr>
        <w:t xml:space="preserve"> </w:t>
      </w:r>
      <w:commentRangeEnd w:id="577"/>
      <w:r w:rsidR="0013508C">
        <w:rPr>
          <w:rStyle w:val="CommentReference"/>
        </w:rPr>
        <w:commentReference w:id="577"/>
      </w:r>
      <w:r w:rsidR="004522F7">
        <w:rPr>
          <w:color w:val="000000"/>
        </w:rPr>
        <w:t xml:space="preserve">in section </w:t>
      </w:r>
      <w:r w:rsidR="004F745E">
        <w:rPr>
          <w:color w:val="000000"/>
        </w:rPr>
        <w:fldChar w:fldCharType="begin"/>
      </w:r>
      <w:r w:rsidR="004F745E">
        <w:rPr>
          <w:color w:val="000000"/>
        </w:rPr>
        <w:instrText xml:space="preserve"> REF _Ref137233543 \r \h </w:instrText>
      </w:r>
      <w:r w:rsidR="004F745E">
        <w:rPr>
          <w:color w:val="000000"/>
        </w:rPr>
      </w:r>
      <w:r w:rsidR="004F745E">
        <w:rPr>
          <w:color w:val="000000"/>
        </w:rPr>
        <w:fldChar w:fldCharType="separate"/>
      </w:r>
      <w:r w:rsidR="009910D7">
        <w:rPr>
          <w:color w:val="000000"/>
          <w:cs/>
        </w:rPr>
        <w:t>‎</w:t>
      </w:r>
      <w:r w:rsidR="009910D7">
        <w:rPr>
          <w:color w:val="000000"/>
        </w:rPr>
        <w:t>4.2.4</w:t>
      </w:r>
      <w:r w:rsidR="004F745E">
        <w:rPr>
          <w:color w:val="000000"/>
        </w:rPr>
        <w:fldChar w:fldCharType="end"/>
      </w:r>
      <w:r w:rsidR="004F745E">
        <w:rPr>
          <w:color w:val="000000"/>
        </w:rPr>
        <w:t xml:space="preserve">, </w:t>
      </w:r>
      <w:r w:rsidR="00531429">
        <w:rPr>
          <w:color w:val="000000"/>
        </w:rPr>
        <w:t>the loss function used to evaluate the XGBoost models does not penalize the model for highly predicting incorrect values</w:t>
      </w:r>
      <w:r w:rsidR="009F085A">
        <w:rPr>
          <w:color w:val="000000"/>
        </w:rPr>
        <w:t xml:space="preserve">. </w:t>
      </w:r>
      <w:r w:rsidR="001A6254">
        <w:rPr>
          <w:color w:val="000000"/>
        </w:rPr>
        <w:t>So,</w:t>
      </w:r>
      <w:r w:rsidR="009F085A">
        <w:rPr>
          <w:color w:val="000000"/>
        </w:rPr>
        <w:t xml:space="preserve"> this should be </w:t>
      </w:r>
      <w:r w:rsidR="00035DBF">
        <w:rPr>
          <w:color w:val="000000"/>
        </w:rPr>
        <w:t>considered</w:t>
      </w:r>
      <w:r w:rsidR="009F085A">
        <w:rPr>
          <w:color w:val="000000"/>
        </w:rPr>
        <w:t xml:space="preserve"> when comparing the loss functions of “m04.x” with other model types.</w:t>
      </w:r>
      <w:r w:rsidR="001A6254">
        <w:rPr>
          <w:color w:val="000000"/>
        </w:rPr>
        <w:t xml:space="preserve"> </w:t>
      </w:r>
      <w:r w:rsidR="00035DBF">
        <w:rPr>
          <w:color w:val="000000"/>
        </w:rPr>
        <w:t xml:space="preserve">Now, regarding the validation f1 score plots, </w:t>
      </w:r>
      <w:r w:rsidR="00211658">
        <w:rPr>
          <w:color w:val="000000"/>
        </w:rPr>
        <w:t>there are two abnormal phenomen</w:t>
      </w:r>
      <w:r w:rsidR="00C06E41">
        <w:rPr>
          <w:color w:val="000000"/>
        </w:rPr>
        <w:t>a</w:t>
      </w:r>
      <w:r w:rsidR="00211658">
        <w:rPr>
          <w:color w:val="000000"/>
        </w:rPr>
        <w:t xml:space="preserve"> </w:t>
      </w:r>
      <w:r w:rsidR="00C06E41">
        <w:rPr>
          <w:color w:val="000000"/>
        </w:rPr>
        <w:t>that occur</w:t>
      </w:r>
      <w:r w:rsidR="00211658">
        <w:rPr>
          <w:color w:val="000000"/>
        </w:rPr>
        <w:t>:</w:t>
      </w:r>
    </w:p>
    <w:p w14:paraId="6C909856" w14:textId="27452CE7" w:rsidR="00C06E41" w:rsidRDefault="00A14E75" w:rsidP="002D3457">
      <w:pPr>
        <w:pStyle w:val="ListParagraph"/>
        <w:numPr>
          <w:ilvl w:val="0"/>
          <w:numId w:val="15"/>
        </w:numPr>
        <w:pBdr>
          <w:top w:val="nil"/>
          <w:left w:val="nil"/>
          <w:bottom w:val="nil"/>
          <w:right w:val="nil"/>
          <w:between w:val="nil"/>
        </w:pBdr>
        <w:spacing w:after="120"/>
        <w:jc w:val="both"/>
        <w:rPr>
          <w:color w:val="000000"/>
        </w:rPr>
      </w:pPr>
      <w:r>
        <w:rPr>
          <w:color w:val="000000"/>
        </w:rPr>
        <w:t xml:space="preserve">Some </w:t>
      </w:r>
      <w:r w:rsidR="000D216F">
        <w:rPr>
          <w:color w:val="000000"/>
        </w:rPr>
        <w:t>v</w:t>
      </w:r>
      <w:r>
        <w:rPr>
          <w:color w:val="000000"/>
        </w:rPr>
        <w:t>alidation figures like</w:t>
      </w:r>
      <w:r w:rsidR="002D3457">
        <w:rPr>
          <w:color w:val="000000"/>
        </w:rPr>
        <w:t xml:space="preserve"> epoch 28 in </w:t>
      </w:r>
      <w:r w:rsidR="002D3457">
        <w:rPr>
          <w:color w:val="000000"/>
        </w:rPr>
        <w:fldChar w:fldCharType="begin"/>
      </w:r>
      <w:r w:rsidR="002D3457">
        <w:rPr>
          <w:color w:val="000000"/>
        </w:rPr>
        <w:instrText xml:space="preserve"> REF _Ref137235470 \h  \* MERGEFORMAT </w:instrText>
      </w:r>
      <w:r w:rsidR="002D3457">
        <w:rPr>
          <w:color w:val="000000"/>
        </w:rPr>
      </w:r>
      <w:r w:rsidR="002D3457">
        <w:rPr>
          <w:color w:val="000000"/>
        </w:rPr>
        <w:fldChar w:fldCharType="separate"/>
      </w:r>
      <w:r w:rsidR="009910D7" w:rsidRPr="009910D7">
        <w:rPr>
          <w:color w:val="000000"/>
        </w:rPr>
        <w:t>Figure 70</w:t>
      </w:r>
      <w:r w:rsidR="002D3457">
        <w:rPr>
          <w:color w:val="000000"/>
        </w:rPr>
        <w:fldChar w:fldCharType="end"/>
      </w:r>
      <w:r w:rsidR="00215475">
        <w:rPr>
          <w:color w:val="000000"/>
        </w:rPr>
        <w:t xml:space="preserve"> (m01)</w:t>
      </w:r>
      <w:r w:rsidR="002D3457">
        <w:rPr>
          <w:color w:val="000000"/>
        </w:rPr>
        <w:t xml:space="preserve">, epoch 19 in </w:t>
      </w:r>
      <w:r w:rsidR="002D3457">
        <w:rPr>
          <w:color w:val="000000"/>
        </w:rPr>
        <w:fldChar w:fldCharType="begin"/>
      </w:r>
      <w:r w:rsidR="002D3457">
        <w:rPr>
          <w:color w:val="000000"/>
        </w:rPr>
        <w:instrText xml:space="preserve"> REF _Ref137235475 \h  \* MERGEFORMAT </w:instrText>
      </w:r>
      <w:r w:rsidR="002D3457">
        <w:rPr>
          <w:color w:val="000000"/>
        </w:rPr>
      </w:r>
      <w:r w:rsidR="002D3457">
        <w:rPr>
          <w:color w:val="000000"/>
        </w:rPr>
        <w:fldChar w:fldCharType="separate"/>
      </w:r>
      <w:r w:rsidR="009910D7" w:rsidRPr="009910D7">
        <w:rPr>
          <w:color w:val="000000"/>
        </w:rPr>
        <w:t>Figure 74</w:t>
      </w:r>
      <w:r w:rsidR="002D3457">
        <w:rPr>
          <w:color w:val="000000"/>
        </w:rPr>
        <w:fldChar w:fldCharType="end"/>
      </w:r>
      <w:r w:rsidR="00215475">
        <w:rPr>
          <w:color w:val="000000"/>
        </w:rPr>
        <w:t xml:space="preserve"> (m01.3)</w:t>
      </w:r>
      <w:r w:rsidR="002D3457">
        <w:rPr>
          <w:color w:val="000000"/>
        </w:rPr>
        <w:t xml:space="preserve">, and epoch 26 in </w:t>
      </w:r>
      <w:r w:rsidR="002D3457">
        <w:rPr>
          <w:color w:val="000000"/>
        </w:rPr>
        <w:fldChar w:fldCharType="begin"/>
      </w:r>
      <w:r w:rsidR="002D3457">
        <w:rPr>
          <w:color w:val="000000"/>
        </w:rPr>
        <w:instrText xml:space="preserve"> REF _Ref137235487 \h  \* MERGEFORMAT </w:instrText>
      </w:r>
      <w:r w:rsidR="002D3457">
        <w:rPr>
          <w:color w:val="000000"/>
        </w:rPr>
      </w:r>
      <w:r w:rsidR="002D3457">
        <w:rPr>
          <w:color w:val="000000"/>
        </w:rPr>
        <w:fldChar w:fldCharType="separate"/>
      </w:r>
      <w:r w:rsidR="009910D7" w:rsidRPr="009910D7">
        <w:rPr>
          <w:color w:val="000000"/>
        </w:rPr>
        <w:t>Figure 117</w:t>
      </w:r>
      <w:r w:rsidR="002D3457">
        <w:rPr>
          <w:color w:val="000000"/>
        </w:rPr>
        <w:fldChar w:fldCharType="end"/>
      </w:r>
      <w:r w:rsidR="00215475">
        <w:rPr>
          <w:color w:val="000000"/>
        </w:rPr>
        <w:t xml:space="preserve"> (m0</w:t>
      </w:r>
      <w:r w:rsidR="00A030A3">
        <w:rPr>
          <w:color w:val="000000"/>
        </w:rPr>
        <w:t>3)</w:t>
      </w:r>
      <w:r>
        <w:rPr>
          <w:color w:val="000000"/>
        </w:rPr>
        <w:t xml:space="preserve"> experience a sudden “dip” of performance in </w:t>
      </w:r>
      <w:r w:rsidR="002D3457">
        <w:rPr>
          <w:color w:val="000000"/>
        </w:rPr>
        <w:t>most of the</w:t>
      </w:r>
      <w:r>
        <w:rPr>
          <w:color w:val="000000"/>
        </w:rPr>
        <w:t xml:space="preserve"> classes</w:t>
      </w:r>
      <w:r w:rsidR="00E676F6">
        <w:rPr>
          <w:color w:val="000000"/>
        </w:rPr>
        <w:t>.</w:t>
      </w:r>
    </w:p>
    <w:p w14:paraId="6125A73A" w14:textId="2B4E1C62" w:rsidR="00010D02" w:rsidRPr="00010D02" w:rsidRDefault="000D216F" w:rsidP="00215475">
      <w:pPr>
        <w:pStyle w:val="ListParagraph"/>
        <w:numPr>
          <w:ilvl w:val="0"/>
          <w:numId w:val="15"/>
        </w:numPr>
        <w:pBdr>
          <w:top w:val="nil"/>
          <w:left w:val="nil"/>
          <w:bottom w:val="nil"/>
          <w:right w:val="nil"/>
          <w:between w:val="nil"/>
        </w:pBdr>
        <w:spacing w:after="120"/>
        <w:jc w:val="both"/>
        <w:rPr>
          <w:color w:val="000000"/>
        </w:rPr>
      </w:pPr>
      <w:r>
        <w:rPr>
          <w:color w:val="000000"/>
        </w:rPr>
        <w:t>The training and validation figures</w:t>
      </w:r>
      <w:r w:rsidR="00215475">
        <w:rPr>
          <w:color w:val="000000"/>
        </w:rPr>
        <w:t xml:space="preserve"> </w:t>
      </w:r>
      <w:r w:rsidR="00215475">
        <w:rPr>
          <w:color w:val="000000"/>
        </w:rPr>
        <w:fldChar w:fldCharType="begin"/>
      </w:r>
      <w:r w:rsidR="00215475">
        <w:rPr>
          <w:color w:val="000000"/>
        </w:rPr>
        <w:instrText xml:space="preserve"> REF _Ref137235562 \h  \* MERGEFORMAT </w:instrText>
      </w:r>
      <w:r w:rsidR="00215475">
        <w:rPr>
          <w:color w:val="000000"/>
        </w:rPr>
      </w:r>
      <w:r w:rsidR="00215475">
        <w:rPr>
          <w:color w:val="000000"/>
        </w:rPr>
        <w:fldChar w:fldCharType="separate"/>
      </w:r>
      <w:r w:rsidR="009910D7" w:rsidRPr="009910D7">
        <w:rPr>
          <w:color w:val="000000"/>
        </w:rPr>
        <w:t>Figure</w:t>
      </w:r>
      <w:r w:rsidR="009910D7" w:rsidRPr="00B13FF1">
        <w:rPr>
          <w:color w:val="000000"/>
          <w:sz w:val="18"/>
          <w:szCs w:val="18"/>
        </w:rPr>
        <w:t xml:space="preserve"> </w:t>
      </w:r>
      <w:r w:rsidR="009910D7">
        <w:rPr>
          <w:noProof/>
          <w:color w:val="000000"/>
          <w:sz w:val="18"/>
          <w:szCs w:val="18"/>
        </w:rPr>
        <w:t>82</w:t>
      </w:r>
      <w:r w:rsidR="00215475">
        <w:rPr>
          <w:color w:val="000000"/>
        </w:rPr>
        <w:fldChar w:fldCharType="end"/>
      </w:r>
      <w:r>
        <w:rPr>
          <w:color w:val="000000"/>
        </w:rPr>
        <w:t xml:space="preserve"> and</w:t>
      </w:r>
      <w:r w:rsidR="00215475">
        <w:rPr>
          <w:color w:val="000000"/>
        </w:rPr>
        <w:t xml:space="preserve"> </w:t>
      </w:r>
      <w:r w:rsidR="00215475">
        <w:rPr>
          <w:color w:val="000000"/>
        </w:rPr>
        <w:fldChar w:fldCharType="begin"/>
      </w:r>
      <w:r w:rsidR="00215475">
        <w:rPr>
          <w:color w:val="000000"/>
        </w:rPr>
        <w:instrText xml:space="preserve"> REF _Ref137235570 \h  \* MERGEFORMAT </w:instrText>
      </w:r>
      <w:r w:rsidR="00215475">
        <w:rPr>
          <w:color w:val="000000"/>
        </w:rPr>
      </w:r>
      <w:r w:rsidR="00215475">
        <w:rPr>
          <w:color w:val="000000"/>
        </w:rPr>
        <w:fldChar w:fldCharType="separate"/>
      </w:r>
      <w:r w:rsidR="009910D7" w:rsidRPr="009910D7">
        <w:rPr>
          <w:color w:val="000000"/>
        </w:rPr>
        <w:t>Figure</w:t>
      </w:r>
      <w:r w:rsidR="009910D7" w:rsidRPr="00B13FF1">
        <w:rPr>
          <w:color w:val="000000"/>
          <w:sz w:val="18"/>
          <w:szCs w:val="18"/>
        </w:rPr>
        <w:t xml:space="preserve"> </w:t>
      </w:r>
      <w:r w:rsidR="009910D7">
        <w:rPr>
          <w:noProof/>
          <w:color w:val="000000"/>
          <w:sz w:val="18"/>
          <w:szCs w:val="18"/>
        </w:rPr>
        <w:t>83</w:t>
      </w:r>
      <w:r w:rsidR="00215475">
        <w:rPr>
          <w:color w:val="000000"/>
        </w:rPr>
        <w:fldChar w:fldCharType="end"/>
      </w:r>
      <w:r>
        <w:rPr>
          <w:color w:val="000000"/>
        </w:rPr>
        <w:t xml:space="preserve"> </w:t>
      </w:r>
      <w:r w:rsidR="00215475">
        <w:rPr>
          <w:color w:val="000000"/>
        </w:rPr>
        <w:t>respectively</w:t>
      </w:r>
      <w:r w:rsidR="00A030A3">
        <w:rPr>
          <w:color w:val="000000"/>
        </w:rPr>
        <w:t xml:space="preserve"> (m01.6)</w:t>
      </w:r>
      <w:r w:rsidR="00215475">
        <w:rPr>
          <w:color w:val="000000"/>
        </w:rPr>
        <w:t xml:space="preserve"> </w:t>
      </w:r>
      <w:r>
        <w:rPr>
          <w:color w:val="000000"/>
        </w:rPr>
        <w:t xml:space="preserve">seem </w:t>
      </w:r>
      <w:r w:rsidR="00A030A3">
        <w:rPr>
          <w:color w:val="000000"/>
        </w:rPr>
        <w:t xml:space="preserve">to </w:t>
      </w:r>
      <w:r w:rsidR="00010D02">
        <w:rPr>
          <w:color w:val="000000"/>
        </w:rPr>
        <w:t>experience consistent spikes in performance.</w:t>
      </w:r>
    </w:p>
    <w:p w14:paraId="4447765B" w14:textId="7346A58B" w:rsidR="00C06E41" w:rsidRDefault="00A030A3" w:rsidP="00BF4F51">
      <w:pPr>
        <w:pStyle w:val="BodyText"/>
        <w:jc w:val="both"/>
        <w:rPr>
          <w:color w:val="000000"/>
        </w:rPr>
      </w:pPr>
      <w:r>
        <w:rPr>
          <w:color w:val="000000"/>
        </w:rPr>
        <w:t xml:space="preserve">The reason for the former abnormality might be </w:t>
      </w:r>
      <w:r w:rsidR="00A9012A">
        <w:rPr>
          <w:color w:val="000000"/>
        </w:rPr>
        <w:t xml:space="preserve">because Adam optimizer’s learning decay rate </w:t>
      </w:r>
      <w:r w:rsidR="00F679E9">
        <w:rPr>
          <w:color w:val="000000"/>
        </w:rPr>
        <w:t xml:space="preserve">is too quick or abrupt to the point of hindering the model’s ability to converge, or because </w:t>
      </w:r>
      <w:r w:rsidR="0061260A">
        <w:rPr>
          <w:color w:val="000000"/>
        </w:rPr>
        <w:t xml:space="preserve">of insufficient use of regularization techniques such as </w:t>
      </w:r>
      <w:r w:rsidR="00354CA0">
        <w:rPr>
          <w:color w:val="000000"/>
        </w:rPr>
        <w:t xml:space="preserve">batch normalization </w:t>
      </w:r>
      <w:r w:rsidR="00C42F5A">
        <w:rPr>
          <w:color w:val="000000"/>
        </w:rPr>
        <w:t>which may have led to model instability while training due to feeding unnormalized data to the model.</w:t>
      </w:r>
      <w:r w:rsidR="00014ADA">
        <w:rPr>
          <w:color w:val="000000"/>
        </w:rPr>
        <w:t xml:space="preserve"> That latter hypothesis is most likely the case, because </w:t>
      </w:r>
      <w:r w:rsidR="00BA64F9">
        <w:rPr>
          <w:color w:val="000000"/>
        </w:rPr>
        <w:t xml:space="preserve">if we, for example, compare </w:t>
      </w:r>
      <w:r w:rsidR="00D768B4">
        <w:rPr>
          <w:color w:val="000000"/>
        </w:rPr>
        <w:t xml:space="preserve">the validation </w:t>
      </w:r>
      <w:r w:rsidR="00BA64F9">
        <w:rPr>
          <w:color w:val="000000"/>
        </w:rPr>
        <w:t>figures</w:t>
      </w:r>
      <w:r w:rsidR="00003704">
        <w:rPr>
          <w:color w:val="000000"/>
        </w:rPr>
        <w:t xml:space="preserve"> </w:t>
      </w:r>
      <w:r w:rsidR="00003704">
        <w:rPr>
          <w:color w:val="000000"/>
        </w:rPr>
        <w:fldChar w:fldCharType="begin"/>
      </w:r>
      <w:r w:rsidR="00003704">
        <w:rPr>
          <w:color w:val="000000"/>
        </w:rPr>
        <w:instrText xml:space="preserve"> REF _Ref137237036 \h </w:instrText>
      </w:r>
      <w:r w:rsidR="00D36A14">
        <w:rPr>
          <w:color w:val="000000"/>
        </w:rPr>
        <w:instrText xml:space="preserve"> \* MERGEFORMAT </w:instrText>
      </w:r>
      <w:r w:rsidR="00003704">
        <w:rPr>
          <w:color w:val="000000"/>
        </w:rPr>
      </w:r>
      <w:r w:rsidR="00003704">
        <w:rPr>
          <w:color w:val="000000"/>
        </w:rPr>
        <w:fldChar w:fldCharType="separate"/>
      </w:r>
      <w:r w:rsidR="009910D7" w:rsidRPr="009910D7">
        <w:rPr>
          <w:color w:val="000000"/>
        </w:rPr>
        <w:t xml:space="preserve">Figure </w:t>
      </w:r>
      <w:r w:rsidR="009910D7">
        <w:rPr>
          <w:noProof/>
          <w:color w:val="000000"/>
          <w:sz w:val="18"/>
          <w:szCs w:val="18"/>
        </w:rPr>
        <w:t>91</w:t>
      </w:r>
      <w:r w:rsidR="00003704">
        <w:rPr>
          <w:color w:val="000000"/>
        </w:rPr>
        <w:fldChar w:fldCharType="end"/>
      </w:r>
      <w:r w:rsidR="00003704">
        <w:rPr>
          <w:color w:val="000000"/>
        </w:rPr>
        <w:t xml:space="preserve"> and </w:t>
      </w:r>
      <w:r w:rsidR="00003704">
        <w:rPr>
          <w:color w:val="000000"/>
        </w:rPr>
        <w:fldChar w:fldCharType="begin"/>
      </w:r>
      <w:r w:rsidR="00003704">
        <w:rPr>
          <w:color w:val="000000"/>
        </w:rPr>
        <w:instrText xml:space="preserve"> REF _Ref137237053 \h </w:instrText>
      </w:r>
      <w:r w:rsidR="00D36A14">
        <w:rPr>
          <w:color w:val="000000"/>
        </w:rPr>
        <w:instrText xml:space="preserve"> \* MERGEFORMAT </w:instrText>
      </w:r>
      <w:r w:rsidR="00003704">
        <w:rPr>
          <w:color w:val="000000"/>
        </w:rPr>
      </w:r>
      <w:r w:rsidR="00003704">
        <w:rPr>
          <w:color w:val="000000"/>
        </w:rPr>
        <w:fldChar w:fldCharType="separate"/>
      </w:r>
      <w:r w:rsidR="009910D7" w:rsidRPr="009910D7">
        <w:rPr>
          <w:color w:val="000000"/>
        </w:rPr>
        <w:t>Figure</w:t>
      </w:r>
      <w:r w:rsidR="009910D7" w:rsidRPr="00B13FF1">
        <w:rPr>
          <w:color w:val="000000"/>
          <w:sz w:val="18"/>
          <w:szCs w:val="18"/>
        </w:rPr>
        <w:t xml:space="preserve"> </w:t>
      </w:r>
      <w:r w:rsidR="009910D7">
        <w:rPr>
          <w:noProof/>
          <w:color w:val="000000"/>
          <w:sz w:val="18"/>
          <w:szCs w:val="18"/>
        </w:rPr>
        <w:t>99</w:t>
      </w:r>
      <w:r w:rsidR="00003704">
        <w:rPr>
          <w:color w:val="000000"/>
        </w:rPr>
        <w:fldChar w:fldCharType="end"/>
      </w:r>
      <w:r w:rsidR="00BA64F9">
        <w:rPr>
          <w:color w:val="000000"/>
        </w:rPr>
        <w:t xml:space="preserve"> </w:t>
      </w:r>
      <w:r w:rsidR="00D768B4">
        <w:rPr>
          <w:color w:val="000000"/>
        </w:rPr>
        <w:t xml:space="preserve">for </w:t>
      </w:r>
      <w:r w:rsidR="00BA64F9">
        <w:rPr>
          <w:color w:val="000000"/>
        </w:rPr>
        <w:t>“m02.1” and “m02.3”</w:t>
      </w:r>
      <w:r w:rsidR="00D768B4">
        <w:rPr>
          <w:color w:val="000000"/>
        </w:rPr>
        <w:t xml:space="preserve"> with the figures</w:t>
      </w:r>
      <w:r w:rsidR="00003704">
        <w:rPr>
          <w:color w:val="000000"/>
        </w:rPr>
        <w:t xml:space="preserve"> </w:t>
      </w:r>
      <w:r w:rsidR="00003704">
        <w:rPr>
          <w:color w:val="000000"/>
        </w:rPr>
        <w:fldChar w:fldCharType="begin"/>
      </w:r>
      <w:r w:rsidR="00003704">
        <w:rPr>
          <w:color w:val="000000"/>
        </w:rPr>
        <w:instrText xml:space="preserve"> REF _Ref137237082 \h </w:instrText>
      </w:r>
      <w:r w:rsidR="00D36A14">
        <w:rPr>
          <w:color w:val="000000"/>
        </w:rPr>
        <w:instrText xml:space="preserve"> \* MERGEFORMAT </w:instrText>
      </w:r>
      <w:r w:rsidR="00003704">
        <w:rPr>
          <w:color w:val="000000"/>
        </w:rPr>
      </w:r>
      <w:r w:rsidR="00003704">
        <w:rPr>
          <w:color w:val="000000"/>
        </w:rPr>
        <w:fldChar w:fldCharType="separate"/>
      </w:r>
      <w:r w:rsidR="009910D7" w:rsidRPr="009910D7">
        <w:rPr>
          <w:color w:val="000000"/>
        </w:rPr>
        <w:t>Figure</w:t>
      </w:r>
      <w:r w:rsidR="009910D7" w:rsidRPr="00B13FF1">
        <w:rPr>
          <w:color w:val="000000"/>
          <w:sz w:val="18"/>
          <w:szCs w:val="18"/>
        </w:rPr>
        <w:t xml:space="preserve"> </w:t>
      </w:r>
      <w:r w:rsidR="009910D7">
        <w:rPr>
          <w:noProof/>
          <w:color w:val="000000"/>
          <w:sz w:val="18"/>
          <w:szCs w:val="18"/>
        </w:rPr>
        <w:t>87</w:t>
      </w:r>
      <w:r w:rsidR="00003704">
        <w:rPr>
          <w:color w:val="000000"/>
        </w:rPr>
        <w:fldChar w:fldCharType="end"/>
      </w:r>
      <w:r w:rsidR="00003704">
        <w:rPr>
          <w:color w:val="000000"/>
        </w:rPr>
        <w:t xml:space="preserve"> and </w:t>
      </w:r>
      <w:r w:rsidR="00D36A14">
        <w:rPr>
          <w:color w:val="000000"/>
        </w:rPr>
        <w:fldChar w:fldCharType="begin"/>
      </w:r>
      <w:r w:rsidR="00D36A14">
        <w:rPr>
          <w:color w:val="000000"/>
        </w:rPr>
        <w:instrText xml:space="preserve"> REF _Ref137237104 \h  \* MERGEFORMAT </w:instrText>
      </w:r>
      <w:r w:rsidR="00D36A14">
        <w:rPr>
          <w:color w:val="000000"/>
        </w:rPr>
      </w:r>
      <w:r w:rsidR="00D36A14">
        <w:rPr>
          <w:color w:val="000000"/>
        </w:rPr>
        <w:fldChar w:fldCharType="separate"/>
      </w:r>
      <w:r w:rsidR="009910D7" w:rsidRPr="009910D7">
        <w:rPr>
          <w:color w:val="000000"/>
        </w:rPr>
        <w:t>Figure</w:t>
      </w:r>
      <w:r w:rsidR="009910D7" w:rsidRPr="00B13FF1">
        <w:rPr>
          <w:color w:val="000000"/>
          <w:sz w:val="18"/>
          <w:szCs w:val="18"/>
        </w:rPr>
        <w:t xml:space="preserve"> </w:t>
      </w:r>
      <w:r w:rsidR="009910D7">
        <w:rPr>
          <w:noProof/>
          <w:color w:val="000000"/>
          <w:sz w:val="18"/>
          <w:szCs w:val="18"/>
        </w:rPr>
        <w:t>95</w:t>
      </w:r>
      <w:r w:rsidR="00D36A14">
        <w:rPr>
          <w:color w:val="000000"/>
        </w:rPr>
        <w:fldChar w:fldCharType="end"/>
      </w:r>
      <w:r w:rsidR="00003704">
        <w:rPr>
          <w:color w:val="000000"/>
        </w:rPr>
        <w:t xml:space="preserve"> </w:t>
      </w:r>
      <w:r w:rsidR="00D768B4">
        <w:rPr>
          <w:color w:val="000000"/>
        </w:rPr>
        <w:t>for “m02” and “</w:t>
      </w:r>
      <w:r w:rsidR="00005005">
        <w:rPr>
          <w:color w:val="000000"/>
        </w:rPr>
        <w:t>m02.</w:t>
      </w:r>
      <w:r w:rsidR="00D36A14">
        <w:rPr>
          <w:color w:val="000000"/>
        </w:rPr>
        <w:t>2</w:t>
      </w:r>
      <w:r w:rsidR="00005005">
        <w:rPr>
          <w:color w:val="000000"/>
        </w:rPr>
        <w:t>”, we’ll clearly see that the former two models, which apply normalization to the metadata feature</w:t>
      </w:r>
      <w:r w:rsidR="00BF65FD">
        <w:rPr>
          <w:color w:val="000000"/>
        </w:rPr>
        <w:t>s input, do not have these spikes in performance</w:t>
      </w:r>
      <w:r w:rsidR="00AC040B">
        <w:rPr>
          <w:color w:val="000000"/>
        </w:rPr>
        <w:t xml:space="preserve"> and the training is thus more stable</w:t>
      </w:r>
      <w:r w:rsidR="00BF65FD">
        <w:rPr>
          <w:color w:val="000000"/>
        </w:rPr>
        <w:t xml:space="preserve">, unlike the two latter models, which </w:t>
      </w:r>
      <w:r w:rsidR="00003704">
        <w:rPr>
          <w:color w:val="000000"/>
        </w:rPr>
        <w:t>do not apply normalization.</w:t>
      </w:r>
    </w:p>
    <w:p w14:paraId="5CC09798" w14:textId="2A1B146B" w:rsidR="008B60AF" w:rsidRDefault="008B60AF" w:rsidP="00BF4F51">
      <w:pPr>
        <w:pStyle w:val="BodyText"/>
        <w:jc w:val="both"/>
        <w:rPr>
          <w:color w:val="000000"/>
        </w:rPr>
      </w:pPr>
      <w:r>
        <w:rPr>
          <w:color w:val="000000"/>
        </w:rPr>
        <w:t xml:space="preserve">As for the latter abnormality, </w:t>
      </w:r>
      <w:r w:rsidR="006560A4">
        <w:rPr>
          <w:color w:val="000000"/>
        </w:rPr>
        <w:t xml:space="preserve">clearly using dataset “v01.1” instead of “v01” </w:t>
      </w:r>
      <w:r w:rsidR="00645BFE">
        <w:rPr>
          <w:color w:val="000000"/>
        </w:rPr>
        <w:t xml:space="preserve">is the issue, as “m01.6” is the only model which used the former dataset, and it is the only model that experienced very large spikes in performance. </w:t>
      </w:r>
      <w:r w:rsidR="006D2277">
        <w:rPr>
          <w:color w:val="000000"/>
        </w:rPr>
        <w:t xml:space="preserve">Now, </w:t>
      </w:r>
      <w:r w:rsidR="00177287">
        <w:rPr>
          <w:color w:val="000000"/>
        </w:rPr>
        <w:t>recalling</w:t>
      </w:r>
      <w:r w:rsidR="006D2277">
        <w:rPr>
          <w:color w:val="000000"/>
        </w:rPr>
        <w:t xml:space="preserve"> </w:t>
      </w:r>
      <w:r w:rsidR="00B84452">
        <w:rPr>
          <w:color w:val="000000"/>
        </w:rPr>
        <w:fldChar w:fldCharType="begin"/>
      </w:r>
      <w:r w:rsidR="00B84452">
        <w:rPr>
          <w:color w:val="000000"/>
        </w:rPr>
        <w:instrText xml:space="preserve"> REF _Ref137215131 \h  \* MERGEFORMAT </w:instrText>
      </w:r>
      <w:r w:rsidR="00B84452">
        <w:rPr>
          <w:color w:val="000000"/>
        </w:rPr>
      </w:r>
      <w:r w:rsidR="00B84452">
        <w:rPr>
          <w:color w:val="000000"/>
        </w:rPr>
        <w:fldChar w:fldCharType="separate"/>
      </w:r>
      <w:r w:rsidR="009910D7" w:rsidRPr="009910D7">
        <w:rPr>
          <w:color w:val="000000"/>
        </w:rPr>
        <w:t>Figure 45</w:t>
      </w:r>
      <w:r w:rsidR="00B84452">
        <w:rPr>
          <w:color w:val="000000"/>
        </w:rPr>
        <w:fldChar w:fldCharType="end"/>
      </w:r>
      <w:r w:rsidR="006D2277">
        <w:rPr>
          <w:color w:val="000000"/>
        </w:rPr>
        <w:t xml:space="preserve">, we see that each of the 4 minority classes have been further trimmed down as an attempt to </w:t>
      </w:r>
      <w:r w:rsidR="007B477B">
        <w:rPr>
          <w:color w:val="000000"/>
        </w:rPr>
        <w:t xml:space="preserve">remove images which we thought would confuse the model (like very wide images which will not be clear when resizing to 306x306). </w:t>
      </w:r>
      <w:r w:rsidR="00B9751D">
        <w:rPr>
          <w:color w:val="000000"/>
        </w:rPr>
        <w:t xml:space="preserve">Even though </w:t>
      </w:r>
      <w:r w:rsidR="00177287">
        <w:rPr>
          <w:color w:val="000000"/>
        </w:rPr>
        <w:t xml:space="preserve">the test set was </w:t>
      </w:r>
      <w:r w:rsidR="00B9751D">
        <w:rPr>
          <w:color w:val="000000"/>
        </w:rPr>
        <w:t xml:space="preserve">trimmed down from </w:t>
      </w:r>
      <w:r w:rsidR="00B9751D" w:rsidRPr="00B9751D">
        <w:rPr>
          <w:color w:val="000000"/>
        </w:rPr>
        <w:t>20312</w:t>
      </w:r>
      <w:r w:rsidR="00B9751D">
        <w:rPr>
          <w:color w:val="000000"/>
        </w:rPr>
        <w:t xml:space="preserve"> images to </w:t>
      </w:r>
      <w:r w:rsidR="00B9751D" w:rsidRPr="00B9751D">
        <w:rPr>
          <w:color w:val="000000"/>
        </w:rPr>
        <w:t>19865</w:t>
      </w:r>
      <w:r w:rsidR="00B9751D">
        <w:rPr>
          <w:color w:val="000000"/>
        </w:rPr>
        <w:t xml:space="preserve">, still the trimming down of images in minority classes which already contained relatively few images could have led the model to overshoot </w:t>
      </w:r>
      <w:r w:rsidR="004E7A0F">
        <w:rPr>
          <w:color w:val="000000"/>
        </w:rPr>
        <w:t xml:space="preserve">its parameters’ update leading the model to propagate around the objective function’s minima without properly converging. In other words, the decrease of minority classes in addition to a high initial learning rate could have been the reason for the spiked performances we see in these </w:t>
      </w:r>
      <w:r w:rsidR="00BA51BA">
        <w:rPr>
          <w:color w:val="000000"/>
        </w:rPr>
        <w:t>aforementioned figures.</w:t>
      </w:r>
    </w:p>
    <w:p w14:paraId="43B64A2F" w14:textId="45AA5DD6" w:rsidR="00BA51BA" w:rsidRDefault="00B614DF" w:rsidP="00BF4F51">
      <w:pPr>
        <w:pStyle w:val="BodyText"/>
        <w:jc w:val="both"/>
        <w:rPr>
          <w:color w:val="000000"/>
        </w:rPr>
      </w:pPr>
      <w:commentRangeStart w:id="579"/>
      <w:r>
        <w:rPr>
          <w:color w:val="000000"/>
        </w:rPr>
        <w:lastRenderedPageBreak/>
        <w:t xml:space="preserve">Now, regarding </w:t>
      </w:r>
      <w:r w:rsidR="009C0400">
        <w:rPr>
          <w:color w:val="000000"/>
        </w:rPr>
        <w:fldChar w:fldCharType="begin"/>
      </w:r>
      <w:r w:rsidR="009C0400">
        <w:rPr>
          <w:color w:val="000000"/>
        </w:rPr>
        <w:instrText xml:space="preserve"> REF _Ref137239332 \h  \* MERGEFORMAT </w:instrText>
      </w:r>
      <w:r w:rsidR="009C0400">
        <w:rPr>
          <w:color w:val="000000"/>
        </w:rPr>
      </w:r>
      <w:r w:rsidR="009C0400">
        <w:rPr>
          <w:color w:val="000000"/>
        </w:rPr>
        <w:fldChar w:fldCharType="separate"/>
      </w:r>
      <w:r w:rsidR="009910D7" w:rsidRPr="009910D7">
        <w:rPr>
          <w:color w:val="000000"/>
        </w:rPr>
        <w:t>Figure 133</w:t>
      </w:r>
      <w:r w:rsidR="009C0400">
        <w:rPr>
          <w:color w:val="000000"/>
        </w:rPr>
        <w:fldChar w:fldCharType="end"/>
      </w:r>
      <w:r w:rsidR="009C0400">
        <w:rPr>
          <w:color w:val="000000"/>
        </w:rPr>
        <w:t xml:space="preserve">, </w:t>
      </w:r>
      <w:r w:rsidR="003B09C0">
        <w:rPr>
          <w:color w:val="000000"/>
        </w:rPr>
        <w:t xml:space="preserve">we can see the following results and interpretations for each comparison that was made in </w:t>
      </w:r>
      <w:r w:rsidR="008546E5">
        <w:rPr>
          <w:color w:val="000000"/>
        </w:rPr>
        <w:t xml:space="preserve">section </w:t>
      </w:r>
      <w:r w:rsidR="008546E5">
        <w:rPr>
          <w:color w:val="000000"/>
        </w:rPr>
        <w:fldChar w:fldCharType="begin"/>
      </w:r>
      <w:r w:rsidR="008546E5">
        <w:rPr>
          <w:color w:val="000000"/>
        </w:rPr>
        <w:instrText xml:space="preserve"> REF _Ref137239360 \r \h </w:instrText>
      </w:r>
      <w:r w:rsidR="008546E5">
        <w:rPr>
          <w:color w:val="000000"/>
        </w:rPr>
      </w:r>
      <w:r w:rsidR="008546E5">
        <w:rPr>
          <w:color w:val="000000"/>
        </w:rPr>
        <w:fldChar w:fldCharType="separate"/>
      </w:r>
      <w:r w:rsidR="009910D7">
        <w:rPr>
          <w:color w:val="000000"/>
          <w:cs/>
        </w:rPr>
        <w:t>‎</w:t>
      </w:r>
      <w:r w:rsidR="009910D7">
        <w:rPr>
          <w:color w:val="000000"/>
        </w:rPr>
        <w:t>5.2</w:t>
      </w:r>
      <w:r w:rsidR="008546E5">
        <w:rPr>
          <w:color w:val="000000"/>
        </w:rPr>
        <w:fldChar w:fldCharType="end"/>
      </w:r>
      <w:r w:rsidR="008546E5">
        <w:rPr>
          <w:color w:val="000000"/>
        </w:rPr>
        <w:t>:</w:t>
      </w:r>
    </w:p>
    <w:p w14:paraId="0E2BCB20" w14:textId="3C04A413" w:rsidR="008546E5" w:rsidRDefault="000A0862" w:rsidP="008546E5">
      <w:pPr>
        <w:pStyle w:val="ListParagraph"/>
        <w:numPr>
          <w:ilvl w:val="0"/>
          <w:numId w:val="15"/>
        </w:numPr>
        <w:pBdr>
          <w:top w:val="nil"/>
          <w:left w:val="nil"/>
          <w:bottom w:val="nil"/>
          <w:right w:val="nil"/>
          <w:between w:val="nil"/>
        </w:pBdr>
        <w:spacing w:after="120"/>
        <w:jc w:val="both"/>
        <w:rPr>
          <w:color w:val="000000"/>
        </w:rPr>
      </w:pPr>
      <w:r>
        <w:rPr>
          <w:color w:val="000000"/>
        </w:rPr>
        <w:t xml:space="preserve">Comparison 1 results: </w:t>
      </w:r>
      <w:r w:rsidR="00C679CD">
        <w:rPr>
          <w:color w:val="000000"/>
        </w:rPr>
        <w:t xml:space="preserve">From </w:t>
      </w:r>
      <w:r w:rsidR="00C679CD">
        <w:rPr>
          <w:color w:val="000000"/>
        </w:rPr>
        <w:fldChar w:fldCharType="begin"/>
      </w:r>
      <w:r w:rsidR="00C679CD">
        <w:rPr>
          <w:color w:val="000000"/>
        </w:rPr>
        <w:instrText xml:space="preserve"> REF _Ref137241719 \h  \* MERGEFORMAT </w:instrText>
      </w:r>
      <w:r w:rsidR="00C679CD">
        <w:rPr>
          <w:color w:val="000000"/>
        </w:rPr>
      </w:r>
      <w:r w:rsidR="00C679CD">
        <w:rPr>
          <w:color w:val="000000"/>
        </w:rPr>
        <w:fldChar w:fldCharType="separate"/>
      </w:r>
      <w:r w:rsidR="009910D7" w:rsidRPr="009910D7">
        <w:rPr>
          <w:color w:val="000000"/>
        </w:rPr>
        <w:t>Table 3</w:t>
      </w:r>
      <w:r w:rsidR="00C679CD">
        <w:rPr>
          <w:color w:val="000000"/>
        </w:rPr>
        <w:fldChar w:fldCharType="end"/>
      </w:r>
      <w:r w:rsidR="00C679CD">
        <w:rPr>
          <w:color w:val="000000"/>
        </w:rPr>
        <w:t xml:space="preserve">, we can see that </w:t>
      </w:r>
      <w:r w:rsidR="0093297C">
        <w:rPr>
          <w:color w:val="000000"/>
        </w:rPr>
        <w:t xml:space="preserve">“m01” </w:t>
      </w:r>
      <w:r w:rsidR="00526DE8">
        <w:rPr>
          <w:color w:val="000000"/>
        </w:rPr>
        <w:t xml:space="preserve">(8 batch size) </w:t>
      </w:r>
      <w:r w:rsidR="0093297C">
        <w:rPr>
          <w:color w:val="000000"/>
        </w:rPr>
        <w:t xml:space="preserve">was not chosen once as best model, and that </w:t>
      </w:r>
      <w:r w:rsidR="00526DE8">
        <w:rPr>
          <w:color w:val="000000"/>
        </w:rPr>
        <w:t>“m01.1” (32 batch size) dominated most of the classes’ best scores than “m01.3” (16 batch size), indicating the</w:t>
      </w:r>
      <w:r w:rsidR="00B501A8">
        <w:rPr>
          <w:color w:val="000000"/>
        </w:rPr>
        <w:t xml:space="preserve"> importance of increasing the batch size in order for the gradient step done per batch to be </w:t>
      </w:r>
      <w:r w:rsidR="00825DB1">
        <w:rPr>
          <w:color w:val="000000"/>
        </w:rPr>
        <w:t>a decent approximation for the gradient step done on the entire dataset</w:t>
      </w:r>
      <w:r w:rsidR="00825DB1">
        <w:rPr>
          <w:rStyle w:val="FootnoteReference"/>
          <w:color w:val="000000"/>
        </w:rPr>
        <w:footnoteReference w:id="7"/>
      </w:r>
      <w:r w:rsidR="008546E5" w:rsidRPr="008546E5">
        <w:rPr>
          <w:color w:val="000000"/>
        </w:rPr>
        <w:t>.</w:t>
      </w:r>
      <w:r w:rsidR="00825DB1">
        <w:rPr>
          <w:color w:val="000000"/>
        </w:rPr>
        <w:t xml:space="preserve"> </w:t>
      </w:r>
    </w:p>
    <w:p w14:paraId="2BBA341E" w14:textId="5652018B" w:rsidR="0082646E" w:rsidRDefault="00091A3F" w:rsidP="00B8435B">
      <w:pPr>
        <w:pStyle w:val="ListParagraph"/>
        <w:numPr>
          <w:ilvl w:val="0"/>
          <w:numId w:val="15"/>
        </w:numPr>
        <w:pBdr>
          <w:top w:val="nil"/>
          <w:left w:val="nil"/>
          <w:bottom w:val="nil"/>
          <w:right w:val="nil"/>
          <w:between w:val="nil"/>
        </w:pBdr>
        <w:spacing w:after="120"/>
        <w:jc w:val="both"/>
        <w:rPr>
          <w:color w:val="000000"/>
        </w:rPr>
      </w:pPr>
      <w:r>
        <w:rPr>
          <w:color w:val="000000"/>
        </w:rPr>
        <w:t xml:space="preserve">Comparison 2 results: </w:t>
      </w:r>
      <w:r w:rsidR="00F22D1C">
        <w:rPr>
          <w:color w:val="000000"/>
        </w:rPr>
        <w:t>Even though</w:t>
      </w:r>
      <w:r w:rsidR="00A0220E">
        <w:rPr>
          <w:color w:val="000000"/>
        </w:rPr>
        <w:t xml:space="preserve"> </w:t>
      </w:r>
      <w:r w:rsidR="00B8435B">
        <w:rPr>
          <w:color w:val="000000"/>
        </w:rPr>
        <w:fldChar w:fldCharType="begin"/>
      </w:r>
      <w:r w:rsidR="00B8435B">
        <w:rPr>
          <w:color w:val="000000"/>
        </w:rPr>
        <w:instrText xml:space="preserve"> REF _Ref137242131 \h  \* MERGEFORMAT </w:instrText>
      </w:r>
      <w:r w:rsidR="00B8435B">
        <w:rPr>
          <w:color w:val="000000"/>
        </w:rPr>
      </w:r>
      <w:r w:rsidR="00B8435B">
        <w:rPr>
          <w:color w:val="000000"/>
        </w:rPr>
        <w:fldChar w:fldCharType="separate"/>
      </w:r>
      <w:r w:rsidR="009910D7" w:rsidRPr="009910D7">
        <w:rPr>
          <w:color w:val="000000"/>
        </w:rPr>
        <w:t>Table 4</w:t>
      </w:r>
      <w:r w:rsidR="00B8435B">
        <w:rPr>
          <w:color w:val="000000"/>
        </w:rPr>
        <w:fldChar w:fldCharType="end"/>
      </w:r>
      <w:r w:rsidR="00F22D1C">
        <w:rPr>
          <w:color w:val="000000"/>
        </w:rPr>
        <w:t xml:space="preserve"> </w:t>
      </w:r>
      <w:r w:rsidR="00B8435B">
        <w:rPr>
          <w:color w:val="000000"/>
        </w:rPr>
        <w:t xml:space="preserve">shows that </w:t>
      </w:r>
      <w:r w:rsidR="00F22D1C">
        <w:rPr>
          <w:color w:val="000000"/>
        </w:rPr>
        <w:t>“m01.1”</w:t>
      </w:r>
      <w:r w:rsidR="00065231">
        <w:rPr>
          <w:color w:val="000000"/>
        </w:rPr>
        <w:t xml:space="preserve"> (dataset v01)</w:t>
      </w:r>
      <w:r w:rsidR="00F22D1C">
        <w:rPr>
          <w:color w:val="000000"/>
        </w:rPr>
        <w:t xml:space="preserve"> </w:t>
      </w:r>
      <w:r w:rsidR="00A0220E">
        <w:rPr>
          <w:color w:val="000000"/>
        </w:rPr>
        <w:t xml:space="preserve">has the lead on best </w:t>
      </w:r>
      <w:r w:rsidR="00065231">
        <w:rPr>
          <w:color w:val="000000"/>
        </w:rPr>
        <w:t>f1 scores over “m01.6” (v01.1)</w:t>
      </w:r>
      <w:r w:rsidR="00B8435B">
        <w:rPr>
          <w:color w:val="000000"/>
        </w:rPr>
        <w:t>,</w:t>
      </w:r>
      <w:r w:rsidR="001642FE">
        <w:rPr>
          <w:color w:val="000000"/>
        </w:rPr>
        <w:t xml:space="preserve"> </w:t>
      </w:r>
      <w:r w:rsidR="001642FE">
        <w:rPr>
          <w:color w:val="000000"/>
        </w:rPr>
        <w:fldChar w:fldCharType="begin"/>
      </w:r>
      <w:r w:rsidR="001642FE">
        <w:rPr>
          <w:color w:val="000000"/>
        </w:rPr>
        <w:instrText xml:space="preserve"> REF _Ref137242637 \h  \* MERGEFORMAT </w:instrText>
      </w:r>
      <w:r w:rsidR="001642FE">
        <w:rPr>
          <w:color w:val="000000"/>
        </w:rPr>
      </w:r>
      <w:r w:rsidR="001642FE">
        <w:rPr>
          <w:color w:val="000000"/>
        </w:rPr>
        <w:fldChar w:fldCharType="separate"/>
      </w:r>
      <w:r w:rsidR="009910D7" w:rsidRPr="009910D7">
        <w:rPr>
          <w:color w:val="000000"/>
        </w:rPr>
        <w:t>Figure 139</w:t>
      </w:r>
      <w:r w:rsidR="001642FE">
        <w:rPr>
          <w:color w:val="000000"/>
        </w:rPr>
        <w:fldChar w:fldCharType="end"/>
      </w:r>
      <w:r w:rsidR="00B8435B">
        <w:rPr>
          <w:color w:val="000000"/>
        </w:rPr>
        <w:t xml:space="preserve"> illustrates that the difference between the models’ score is relatively minute, </w:t>
      </w:r>
      <w:r w:rsidR="00510E31">
        <w:rPr>
          <w:color w:val="000000"/>
        </w:rPr>
        <w:t xml:space="preserve">thus cleaning </w:t>
      </w:r>
      <w:r w:rsidR="00F21F4B">
        <w:rPr>
          <w:color w:val="000000"/>
        </w:rPr>
        <w:t>images from minority classes might not be an effective method as</w:t>
      </w:r>
      <w:r w:rsidR="00CF2CEA">
        <w:rPr>
          <w:color w:val="000000"/>
        </w:rPr>
        <w:t xml:space="preserve"> obtaining more images for these minority classes</w:t>
      </w:r>
      <w:r w:rsidR="00E106A5">
        <w:rPr>
          <w:color w:val="000000"/>
        </w:rPr>
        <w:t>, augmenting only the minority classes to oversample them</w:t>
      </w:r>
      <w:r w:rsidR="00065231">
        <w:rPr>
          <w:color w:val="000000"/>
        </w:rPr>
        <w:t>, etc.</w:t>
      </w:r>
    </w:p>
    <w:p w14:paraId="0C186EF3" w14:textId="4978F8DC" w:rsidR="00065231" w:rsidRDefault="00065231" w:rsidP="00B8435B">
      <w:pPr>
        <w:pStyle w:val="ListParagraph"/>
        <w:numPr>
          <w:ilvl w:val="0"/>
          <w:numId w:val="15"/>
        </w:numPr>
        <w:pBdr>
          <w:top w:val="nil"/>
          <w:left w:val="nil"/>
          <w:bottom w:val="nil"/>
          <w:right w:val="nil"/>
          <w:between w:val="nil"/>
        </w:pBdr>
        <w:spacing w:after="120"/>
        <w:jc w:val="both"/>
        <w:rPr>
          <w:color w:val="000000"/>
        </w:rPr>
      </w:pPr>
      <w:r>
        <w:rPr>
          <w:color w:val="000000"/>
        </w:rPr>
        <w:t xml:space="preserve">Comparison 3 results: </w:t>
      </w:r>
      <w:r w:rsidR="000102BD">
        <w:rPr>
          <w:color w:val="000000"/>
        </w:rPr>
        <w:t xml:space="preserve">Other than the increased training stability discussed </w:t>
      </w:r>
      <w:r w:rsidR="00F50677">
        <w:rPr>
          <w:color w:val="000000"/>
        </w:rPr>
        <w:t>earlier in this section, “m02.</w:t>
      </w:r>
      <w:r w:rsidR="00C26FF8">
        <w:rPr>
          <w:color w:val="000000"/>
        </w:rPr>
        <w:t>1</w:t>
      </w:r>
      <w:r w:rsidR="00F50677">
        <w:rPr>
          <w:color w:val="000000"/>
        </w:rPr>
        <w:t xml:space="preserve">” (scaled colour features) </w:t>
      </w:r>
      <w:r w:rsidR="001642FE">
        <w:rPr>
          <w:color w:val="000000"/>
        </w:rPr>
        <w:t xml:space="preserve">also has </w:t>
      </w:r>
      <w:r w:rsidR="00043544">
        <w:rPr>
          <w:color w:val="000000"/>
        </w:rPr>
        <w:t>a</w:t>
      </w:r>
      <w:r w:rsidR="00A4460B">
        <w:rPr>
          <w:color w:val="000000"/>
        </w:rPr>
        <w:t xml:space="preserve"> </w:t>
      </w:r>
      <w:r w:rsidR="001642FE">
        <w:rPr>
          <w:color w:val="000000"/>
        </w:rPr>
        <w:t xml:space="preserve">better </w:t>
      </w:r>
      <w:r w:rsidR="00A4460B">
        <w:rPr>
          <w:color w:val="000000"/>
        </w:rPr>
        <w:t xml:space="preserve">overall </w:t>
      </w:r>
      <w:r w:rsidR="001642FE">
        <w:rPr>
          <w:color w:val="000000"/>
        </w:rPr>
        <w:t>f1 score</w:t>
      </w:r>
      <w:r w:rsidR="00043544">
        <w:rPr>
          <w:color w:val="000000"/>
        </w:rPr>
        <w:t xml:space="preserve"> </w:t>
      </w:r>
      <w:r w:rsidR="001642FE">
        <w:rPr>
          <w:color w:val="000000"/>
        </w:rPr>
        <w:t xml:space="preserve">than “m02” (unaltered colour features) as shown in </w:t>
      </w:r>
      <w:r w:rsidR="00452F6B">
        <w:rPr>
          <w:color w:val="000000"/>
        </w:rPr>
        <w:fldChar w:fldCharType="begin"/>
      </w:r>
      <w:r w:rsidR="00452F6B">
        <w:rPr>
          <w:color w:val="000000"/>
        </w:rPr>
        <w:instrText xml:space="preserve"> REF _Ref137242739 \h  \* MERGEFORMAT </w:instrText>
      </w:r>
      <w:r w:rsidR="00452F6B">
        <w:rPr>
          <w:color w:val="000000"/>
        </w:rPr>
      </w:r>
      <w:r w:rsidR="00452F6B">
        <w:rPr>
          <w:color w:val="000000"/>
        </w:rPr>
        <w:fldChar w:fldCharType="separate"/>
      </w:r>
      <w:r w:rsidR="009910D7" w:rsidRPr="009910D7">
        <w:rPr>
          <w:color w:val="000000"/>
        </w:rPr>
        <w:t>Figure 140</w:t>
      </w:r>
      <w:r w:rsidR="00452F6B">
        <w:rPr>
          <w:color w:val="000000"/>
        </w:rPr>
        <w:fldChar w:fldCharType="end"/>
      </w:r>
      <w:r w:rsidR="001642FE">
        <w:rPr>
          <w:color w:val="000000"/>
        </w:rPr>
        <w:t>.</w:t>
      </w:r>
    </w:p>
    <w:p w14:paraId="00AB43CD" w14:textId="1C8CAF04" w:rsidR="00C26FF8" w:rsidRDefault="002D798B" w:rsidP="00B8435B">
      <w:pPr>
        <w:pStyle w:val="ListParagraph"/>
        <w:numPr>
          <w:ilvl w:val="0"/>
          <w:numId w:val="15"/>
        </w:numPr>
        <w:pBdr>
          <w:top w:val="nil"/>
          <w:left w:val="nil"/>
          <w:bottom w:val="nil"/>
          <w:right w:val="nil"/>
          <w:between w:val="nil"/>
        </w:pBdr>
        <w:spacing w:after="120"/>
        <w:jc w:val="both"/>
        <w:rPr>
          <w:color w:val="000000"/>
        </w:rPr>
      </w:pPr>
      <w:r>
        <w:rPr>
          <w:color w:val="000000"/>
        </w:rPr>
        <w:t xml:space="preserve">Comparison 4 results: </w:t>
      </w:r>
      <w:r w:rsidR="00BA47F9">
        <w:rPr>
          <w:color w:val="000000"/>
        </w:rPr>
        <w:t xml:space="preserve">As we can see </w:t>
      </w:r>
      <w:r w:rsidR="00882788">
        <w:rPr>
          <w:color w:val="000000"/>
        </w:rPr>
        <w:t xml:space="preserve">from </w:t>
      </w:r>
      <w:r w:rsidR="00A54C35">
        <w:rPr>
          <w:color w:val="000000"/>
        </w:rPr>
        <w:fldChar w:fldCharType="begin"/>
      </w:r>
      <w:r w:rsidR="00A54C35">
        <w:rPr>
          <w:color w:val="000000"/>
        </w:rPr>
        <w:instrText xml:space="preserve"> REF _Ref137243169 \h  \* MERGEFORMAT </w:instrText>
      </w:r>
      <w:r w:rsidR="00A54C35">
        <w:rPr>
          <w:color w:val="000000"/>
        </w:rPr>
      </w:r>
      <w:r w:rsidR="00A54C35">
        <w:rPr>
          <w:color w:val="000000"/>
        </w:rPr>
        <w:fldChar w:fldCharType="separate"/>
      </w:r>
      <w:r w:rsidR="009910D7" w:rsidRPr="009910D7">
        <w:rPr>
          <w:color w:val="000000"/>
        </w:rPr>
        <w:t>Figure 144</w:t>
      </w:r>
      <w:r w:rsidR="00A54C35">
        <w:rPr>
          <w:color w:val="000000"/>
        </w:rPr>
        <w:fldChar w:fldCharType="end"/>
      </w:r>
      <w:r w:rsidR="00882788">
        <w:rPr>
          <w:color w:val="000000"/>
        </w:rPr>
        <w:t>, adding face-related metadata (m02.2</w:t>
      </w:r>
      <w:r w:rsidR="00C26FF8">
        <w:rPr>
          <w:color w:val="000000"/>
        </w:rPr>
        <w:t xml:space="preserve">) </w:t>
      </w:r>
      <w:r w:rsidR="00A54C35">
        <w:rPr>
          <w:color w:val="000000"/>
        </w:rPr>
        <w:t xml:space="preserve">gives a noticeable increase </w:t>
      </w:r>
      <w:r w:rsidR="002E050B">
        <w:rPr>
          <w:color w:val="000000"/>
        </w:rPr>
        <w:t xml:space="preserve">in most of the classes’ </w:t>
      </w:r>
      <w:r w:rsidR="00C26FF8">
        <w:rPr>
          <w:color w:val="000000"/>
        </w:rPr>
        <w:t>f1 score</w:t>
      </w:r>
      <w:r w:rsidR="002E050B">
        <w:rPr>
          <w:color w:val="000000"/>
        </w:rPr>
        <w:t>s</w:t>
      </w:r>
      <w:r w:rsidR="00C26FF8">
        <w:rPr>
          <w:color w:val="000000"/>
        </w:rPr>
        <w:t>.</w:t>
      </w:r>
    </w:p>
    <w:p w14:paraId="6F469264" w14:textId="14594F7E" w:rsidR="002D798B" w:rsidRDefault="00882788" w:rsidP="00B8435B">
      <w:pPr>
        <w:pStyle w:val="ListParagraph"/>
        <w:numPr>
          <w:ilvl w:val="0"/>
          <w:numId w:val="15"/>
        </w:numPr>
        <w:pBdr>
          <w:top w:val="nil"/>
          <w:left w:val="nil"/>
          <w:bottom w:val="nil"/>
          <w:right w:val="nil"/>
          <w:between w:val="nil"/>
        </w:pBdr>
        <w:spacing w:after="120"/>
        <w:jc w:val="both"/>
        <w:rPr>
          <w:color w:val="000000"/>
        </w:rPr>
      </w:pPr>
      <w:r>
        <w:rPr>
          <w:color w:val="000000"/>
        </w:rPr>
        <w:t xml:space="preserve"> </w:t>
      </w:r>
      <w:r w:rsidR="002E050B">
        <w:rPr>
          <w:color w:val="000000"/>
        </w:rPr>
        <w:t xml:space="preserve">Comparison 5 results: Even though using a fully normalized metadata </w:t>
      </w:r>
      <w:r w:rsidR="00EE2102">
        <w:rPr>
          <w:color w:val="000000"/>
        </w:rPr>
        <w:t>of colours, face, and text-related information (m02.5) yields better results than using only normalized colour-related metadata</w:t>
      </w:r>
      <w:r w:rsidR="00115FC8">
        <w:rPr>
          <w:color w:val="000000"/>
        </w:rPr>
        <w:t xml:space="preserve"> (m02.1)</w:t>
      </w:r>
      <w:r w:rsidR="007A6E54">
        <w:rPr>
          <w:color w:val="000000"/>
        </w:rPr>
        <w:t xml:space="preserve"> as shown in </w:t>
      </w:r>
      <w:r w:rsidR="00706B7B">
        <w:rPr>
          <w:color w:val="000000"/>
        </w:rPr>
        <w:fldChar w:fldCharType="begin"/>
      </w:r>
      <w:r w:rsidR="00706B7B">
        <w:rPr>
          <w:color w:val="000000"/>
        </w:rPr>
        <w:instrText xml:space="preserve"> REF _Ref137243776 \h  \* MERGEFORMAT </w:instrText>
      </w:r>
      <w:r w:rsidR="00706B7B">
        <w:rPr>
          <w:color w:val="000000"/>
        </w:rPr>
      </w:r>
      <w:r w:rsidR="00706B7B">
        <w:rPr>
          <w:color w:val="000000"/>
        </w:rPr>
        <w:fldChar w:fldCharType="separate"/>
      </w:r>
      <w:r w:rsidR="009910D7" w:rsidRPr="009910D7">
        <w:rPr>
          <w:color w:val="000000"/>
        </w:rPr>
        <w:t>Figure 146</w:t>
      </w:r>
      <w:r w:rsidR="00706B7B">
        <w:rPr>
          <w:color w:val="000000"/>
        </w:rPr>
        <w:fldChar w:fldCharType="end"/>
      </w:r>
      <w:r w:rsidR="007A6E54">
        <w:rPr>
          <w:color w:val="000000"/>
        </w:rPr>
        <w:t>, we see that the average f1 score of “m02.5” (</w:t>
      </w:r>
      <w:r w:rsidR="008C487C">
        <w:rPr>
          <w:color w:val="000000"/>
        </w:rPr>
        <w:t>0.83368</w:t>
      </w:r>
      <w:r w:rsidR="007A6E54">
        <w:rPr>
          <w:color w:val="000000"/>
        </w:rPr>
        <w:t>) is slightly less than that of “m02.</w:t>
      </w:r>
      <w:r w:rsidR="00AA0C4F">
        <w:rPr>
          <w:color w:val="000000"/>
        </w:rPr>
        <w:t>2” (</w:t>
      </w:r>
      <w:r w:rsidR="00115FC8">
        <w:rPr>
          <w:color w:val="000000"/>
        </w:rPr>
        <w:t>0.84163</w:t>
      </w:r>
      <w:r w:rsidR="00AA0C4F">
        <w:rPr>
          <w:color w:val="000000"/>
        </w:rPr>
        <w:t xml:space="preserve">), which only used </w:t>
      </w:r>
      <w:r w:rsidR="003A66FF">
        <w:rPr>
          <w:color w:val="000000"/>
        </w:rPr>
        <w:t xml:space="preserve">colour and face-related metadata, which could indicate that </w:t>
      </w:r>
      <w:r w:rsidR="001F650B">
        <w:rPr>
          <w:color w:val="000000"/>
        </w:rPr>
        <w:t xml:space="preserve">correlation between text features and the image’s class is less than that between </w:t>
      </w:r>
      <w:r w:rsidR="00DA3305">
        <w:rPr>
          <w:color w:val="000000"/>
        </w:rPr>
        <w:t xml:space="preserve">face-related features and the image’s class. This is uncertain though, </w:t>
      </w:r>
      <w:r w:rsidR="006513AB">
        <w:rPr>
          <w:color w:val="000000"/>
        </w:rPr>
        <w:t xml:space="preserve">as the </w:t>
      </w:r>
      <w:r w:rsidR="00903A9C">
        <w:rPr>
          <w:color w:val="000000"/>
        </w:rPr>
        <w:t xml:space="preserve">features in the former model </w:t>
      </w:r>
      <w:r w:rsidR="008E7CFB">
        <w:rPr>
          <w:color w:val="000000"/>
        </w:rPr>
        <w:t>were normalized, while those of the latter model were not normalized.</w:t>
      </w:r>
    </w:p>
    <w:p w14:paraId="17FBC596" w14:textId="200D8408" w:rsidR="008E7CFB" w:rsidRPr="008546E5" w:rsidRDefault="008E7CFB" w:rsidP="00B8435B">
      <w:pPr>
        <w:pStyle w:val="ListParagraph"/>
        <w:numPr>
          <w:ilvl w:val="0"/>
          <w:numId w:val="15"/>
        </w:numPr>
        <w:pBdr>
          <w:top w:val="nil"/>
          <w:left w:val="nil"/>
          <w:bottom w:val="nil"/>
          <w:right w:val="nil"/>
          <w:between w:val="nil"/>
        </w:pBdr>
        <w:spacing w:after="120"/>
        <w:jc w:val="both"/>
        <w:rPr>
          <w:color w:val="000000"/>
        </w:rPr>
      </w:pPr>
      <w:r>
        <w:rPr>
          <w:color w:val="000000"/>
        </w:rPr>
        <w:t xml:space="preserve">Comparison 6 results: </w:t>
      </w:r>
      <w:r w:rsidR="00A93FE1">
        <w:rPr>
          <w:color w:val="000000"/>
        </w:rPr>
        <w:t xml:space="preserve">It can be shown from </w:t>
      </w:r>
      <w:r w:rsidR="00CF59DA">
        <w:rPr>
          <w:color w:val="000000"/>
        </w:rPr>
        <w:fldChar w:fldCharType="begin"/>
      </w:r>
      <w:r w:rsidR="00CF59DA">
        <w:rPr>
          <w:color w:val="000000"/>
        </w:rPr>
        <w:instrText xml:space="preserve"> REF _Ref137244191 \h </w:instrText>
      </w:r>
      <w:r w:rsidR="00D266A7">
        <w:rPr>
          <w:color w:val="000000"/>
        </w:rPr>
        <w:instrText xml:space="preserve"> \* MERGEFORMAT </w:instrText>
      </w:r>
      <w:r w:rsidR="00CF59DA">
        <w:rPr>
          <w:color w:val="000000"/>
        </w:rPr>
      </w:r>
      <w:r w:rsidR="00CF59DA">
        <w:rPr>
          <w:color w:val="000000"/>
        </w:rPr>
        <w:fldChar w:fldCharType="separate"/>
      </w:r>
      <w:r w:rsidR="009910D7" w:rsidRPr="009910D7">
        <w:rPr>
          <w:color w:val="000000"/>
        </w:rPr>
        <w:t>Figure 150</w:t>
      </w:r>
      <w:r w:rsidR="00CF59DA">
        <w:rPr>
          <w:color w:val="000000"/>
        </w:rPr>
        <w:fldChar w:fldCharType="end"/>
      </w:r>
      <w:r w:rsidR="00956CD3">
        <w:rPr>
          <w:color w:val="000000"/>
        </w:rPr>
        <w:t xml:space="preserve"> that the classes’ f1 scores are very similar in “m04”, “m04.1” (sample weights), and “m04.2” (sample weights and Bayesian optimization)</w:t>
      </w:r>
      <w:r w:rsidR="00016D44">
        <w:rPr>
          <w:color w:val="000000"/>
        </w:rPr>
        <w:t xml:space="preserve">, so the slight respective average f1 score increases </w:t>
      </w:r>
      <w:r w:rsidR="00851EBF">
        <w:rPr>
          <w:color w:val="000000"/>
        </w:rPr>
        <w:t xml:space="preserve">shown in </w:t>
      </w:r>
      <w:r w:rsidR="00CF59DA">
        <w:rPr>
          <w:color w:val="000000"/>
        </w:rPr>
        <w:fldChar w:fldCharType="begin"/>
      </w:r>
      <w:r w:rsidR="00CF59DA">
        <w:rPr>
          <w:color w:val="000000"/>
        </w:rPr>
        <w:instrText xml:space="preserve"> REF _Ref137244197 \h </w:instrText>
      </w:r>
      <w:r w:rsidR="00D266A7">
        <w:rPr>
          <w:color w:val="000000"/>
        </w:rPr>
        <w:instrText xml:space="preserve"> \* MERGEFORMAT </w:instrText>
      </w:r>
      <w:r w:rsidR="00CF59DA">
        <w:rPr>
          <w:color w:val="000000"/>
        </w:rPr>
      </w:r>
      <w:r w:rsidR="00CF59DA">
        <w:rPr>
          <w:color w:val="000000"/>
        </w:rPr>
        <w:fldChar w:fldCharType="separate"/>
      </w:r>
      <w:r w:rsidR="009910D7" w:rsidRPr="009910D7">
        <w:rPr>
          <w:color w:val="000000"/>
        </w:rPr>
        <w:t>Figure 149</w:t>
      </w:r>
      <w:r w:rsidR="00CF59DA">
        <w:rPr>
          <w:color w:val="000000"/>
        </w:rPr>
        <w:fldChar w:fldCharType="end"/>
      </w:r>
      <w:r w:rsidR="00851EBF">
        <w:rPr>
          <w:color w:val="000000"/>
        </w:rPr>
        <w:t xml:space="preserve"> is not worth the extra training time offered by “m04.2” to find more suitable hyperparameters, and that using sample weights is not enough to overcome the imbalanced dataset problem</w:t>
      </w:r>
      <w:r w:rsidR="009D0055">
        <w:rPr>
          <w:color w:val="000000"/>
        </w:rPr>
        <w:t xml:space="preserve">, and that in all 3 cases, </w:t>
      </w:r>
      <w:commentRangeEnd w:id="579"/>
      <w:r w:rsidR="0013508C">
        <w:rPr>
          <w:rStyle w:val="CommentReference"/>
        </w:rPr>
        <w:lastRenderedPageBreak/>
        <w:commentReference w:id="579"/>
      </w:r>
      <w:commentRangeStart w:id="580"/>
      <w:r w:rsidR="009D0055">
        <w:rPr>
          <w:color w:val="000000"/>
        </w:rPr>
        <w:t xml:space="preserve">and as mentioned at the start of section </w:t>
      </w:r>
      <w:r w:rsidR="00D266A7">
        <w:rPr>
          <w:color w:val="000000"/>
        </w:rPr>
        <w:fldChar w:fldCharType="begin"/>
      </w:r>
      <w:r w:rsidR="00D266A7">
        <w:rPr>
          <w:color w:val="000000"/>
        </w:rPr>
        <w:instrText xml:space="preserve"> REF _Ref137233120 \r \h  \* MERGEFORMAT </w:instrText>
      </w:r>
      <w:r w:rsidR="00D266A7">
        <w:rPr>
          <w:color w:val="000000"/>
        </w:rPr>
      </w:r>
      <w:r w:rsidR="00D266A7">
        <w:rPr>
          <w:color w:val="000000"/>
        </w:rPr>
        <w:fldChar w:fldCharType="separate"/>
      </w:r>
      <w:r w:rsidR="009910D7">
        <w:rPr>
          <w:color w:val="000000"/>
          <w:cs/>
        </w:rPr>
        <w:t>‎</w:t>
      </w:r>
      <w:r w:rsidR="009910D7">
        <w:rPr>
          <w:color w:val="000000"/>
        </w:rPr>
        <w:t>5.1</w:t>
      </w:r>
      <w:r w:rsidR="00D266A7">
        <w:rPr>
          <w:color w:val="000000"/>
        </w:rPr>
        <w:fldChar w:fldCharType="end"/>
      </w:r>
      <w:r w:rsidR="009D0055">
        <w:rPr>
          <w:color w:val="000000"/>
        </w:rPr>
        <w:t xml:space="preserve">, the XGBoost model variations are all hindered by </w:t>
      </w:r>
      <w:r w:rsidR="00CF59DA">
        <w:rPr>
          <w:color w:val="000000"/>
        </w:rPr>
        <w:t>overfitting problem.</w:t>
      </w:r>
    </w:p>
    <w:p w14:paraId="46117B75" w14:textId="09CA6CAF" w:rsidR="008546E5" w:rsidRDefault="00D266A7" w:rsidP="00BF4F51">
      <w:pPr>
        <w:pStyle w:val="BodyText"/>
        <w:jc w:val="both"/>
        <w:rPr>
          <w:ins w:id="581" w:author="nahla" w:date="2023-06-10T12:30:00Z"/>
          <w:color w:val="000000"/>
        </w:rPr>
      </w:pPr>
      <w:r>
        <w:rPr>
          <w:color w:val="000000"/>
        </w:rPr>
        <w:t xml:space="preserve">Finally, regarding section </w:t>
      </w:r>
      <w:r w:rsidR="008E1816">
        <w:rPr>
          <w:color w:val="000000"/>
        </w:rPr>
        <w:fldChar w:fldCharType="begin"/>
      </w:r>
      <w:r w:rsidR="008E1816">
        <w:rPr>
          <w:color w:val="000000"/>
        </w:rPr>
        <w:instrText xml:space="preserve"> REF _Ref137244282 \r \h </w:instrText>
      </w:r>
      <w:r w:rsidR="00B41998">
        <w:rPr>
          <w:color w:val="000000"/>
        </w:rPr>
        <w:instrText xml:space="preserve"> \* MERGEFORMAT </w:instrText>
      </w:r>
      <w:r w:rsidR="008E1816">
        <w:rPr>
          <w:color w:val="000000"/>
        </w:rPr>
      </w:r>
      <w:r w:rsidR="008E1816">
        <w:rPr>
          <w:color w:val="000000"/>
        </w:rPr>
        <w:fldChar w:fldCharType="separate"/>
      </w:r>
      <w:r w:rsidR="009910D7">
        <w:rPr>
          <w:color w:val="000000"/>
          <w:cs/>
        </w:rPr>
        <w:t>‎</w:t>
      </w:r>
      <w:r w:rsidR="009910D7">
        <w:rPr>
          <w:color w:val="000000"/>
        </w:rPr>
        <w:t>5.3</w:t>
      </w:r>
      <w:r w:rsidR="008E1816">
        <w:rPr>
          <w:color w:val="000000"/>
        </w:rPr>
        <w:fldChar w:fldCharType="end"/>
      </w:r>
      <w:r>
        <w:rPr>
          <w:color w:val="000000"/>
        </w:rPr>
        <w:t xml:space="preserve">, </w:t>
      </w:r>
      <w:r w:rsidR="00A63727">
        <w:rPr>
          <w:color w:val="000000"/>
        </w:rPr>
        <w:t xml:space="preserve">we can see </w:t>
      </w:r>
      <w:r w:rsidR="005E7352">
        <w:rPr>
          <w:color w:val="000000"/>
        </w:rPr>
        <w:t xml:space="preserve">from </w:t>
      </w:r>
      <w:r w:rsidR="005E7352">
        <w:rPr>
          <w:color w:val="000000"/>
        </w:rPr>
        <w:fldChar w:fldCharType="begin"/>
      </w:r>
      <w:r w:rsidR="005E7352">
        <w:rPr>
          <w:color w:val="000000"/>
        </w:rPr>
        <w:instrText xml:space="preserve"> REF _Ref137246055 \h </w:instrText>
      </w:r>
      <w:r w:rsidR="001B6991">
        <w:rPr>
          <w:color w:val="000000"/>
        </w:rPr>
        <w:instrText xml:space="preserve"> \* MERGEFORMAT </w:instrText>
      </w:r>
      <w:r w:rsidR="005E7352">
        <w:rPr>
          <w:color w:val="000000"/>
        </w:rPr>
      </w:r>
      <w:r w:rsidR="005E7352">
        <w:rPr>
          <w:color w:val="000000"/>
        </w:rPr>
        <w:fldChar w:fldCharType="separate"/>
      </w:r>
      <w:r w:rsidR="009910D7" w:rsidRPr="009910D7">
        <w:rPr>
          <w:color w:val="000000"/>
        </w:rPr>
        <w:t>Table 9</w:t>
      </w:r>
      <w:r w:rsidR="005E7352">
        <w:rPr>
          <w:color w:val="000000"/>
        </w:rPr>
        <w:fldChar w:fldCharType="end"/>
      </w:r>
      <w:r w:rsidR="005E7352">
        <w:rPr>
          <w:color w:val="000000"/>
        </w:rPr>
        <w:t xml:space="preserve"> that “m03” has the best f1 score in 5 classes: “</w:t>
      </w:r>
      <w:r w:rsidR="006F3038">
        <w:rPr>
          <w:color w:val="000000"/>
        </w:rPr>
        <w:t>selfies</w:t>
      </w:r>
      <w:r w:rsidR="005E7352">
        <w:rPr>
          <w:color w:val="000000"/>
        </w:rPr>
        <w:t>”, “</w:t>
      </w:r>
      <w:r w:rsidR="006F3038">
        <w:rPr>
          <w:color w:val="000000"/>
        </w:rPr>
        <w:t>eMemes</w:t>
      </w:r>
      <w:r w:rsidR="005E7352">
        <w:rPr>
          <w:color w:val="000000"/>
        </w:rPr>
        <w:t>”,</w:t>
      </w:r>
      <w:r w:rsidR="006F3038">
        <w:rPr>
          <w:color w:val="000000"/>
        </w:rPr>
        <w:t xml:space="preserve"> </w:t>
      </w:r>
      <w:r w:rsidR="005E7352">
        <w:rPr>
          <w:color w:val="000000"/>
        </w:rPr>
        <w:t>“</w:t>
      </w:r>
      <w:r w:rsidR="006F3038">
        <w:rPr>
          <w:color w:val="000000"/>
        </w:rPr>
        <w:t>eSocialMedia</w:t>
      </w:r>
      <w:r w:rsidR="005E7352">
        <w:rPr>
          <w:color w:val="000000"/>
        </w:rPr>
        <w:t>”,</w:t>
      </w:r>
      <w:r w:rsidR="006F3038">
        <w:rPr>
          <w:color w:val="000000"/>
        </w:rPr>
        <w:t xml:space="preserve"> </w:t>
      </w:r>
      <w:r w:rsidR="005E7352">
        <w:rPr>
          <w:color w:val="000000"/>
        </w:rPr>
        <w:t>“</w:t>
      </w:r>
      <w:r w:rsidR="006F3038">
        <w:rPr>
          <w:color w:val="000000"/>
        </w:rPr>
        <w:t>academicPhotos</w:t>
      </w:r>
      <w:r w:rsidR="005E7352">
        <w:rPr>
          <w:color w:val="000000"/>
        </w:rPr>
        <w:t>”,</w:t>
      </w:r>
      <w:r w:rsidR="006F3038">
        <w:rPr>
          <w:color w:val="000000"/>
        </w:rPr>
        <w:t xml:space="preserve"> and </w:t>
      </w:r>
      <w:r w:rsidR="005E7352">
        <w:rPr>
          <w:color w:val="000000"/>
        </w:rPr>
        <w:t>“</w:t>
      </w:r>
      <w:r w:rsidR="006F3038">
        <w:rPr>
          <w:color w:val="000000"/>
        </w:rPr>
        <w:t>academicDigital</w:t>
      </w:r>
      <w:r w:rsidR="005E7352">
        <w:rPr>
          <w:color w:val="000000"/>
        </w:rPr>
        <w:t>”</w:t>
      </w:r>
      <w:r w:rsidR="006F3038">
        <w:rPr>
          <w:color w:val="000000"/>
        </w:rPr>
        <w:t>.</w:t>
      </w:r>
      <w:r w:rsidR="006717DC">
        <w:rPr>
          <w:color w:val="000000"/>
        </w:rPr>
        <w:t xml:space="preserve"> However, by looking at </w:t>
      </w:r>
      <w:r w:rsidR="001B6991">
        <w:rPr>
          <w:color w:val="000000"/>
        </w:rPr>
        <w:fldChar w:fldCharType="begin"/>
      </w:r>
      <w:r w:rsidR="001B6991">
        <w:rPr>
          <w:color w:val="000000"/>
        </w:rPr>
        <w:instrText xml:space="preserve"> REF _Ref137246333 \h  \* MERGEFORMAT </w:instrText>
      </w:r>
      <w:r w:rsidR="001B6991">
        <w:rPr>
          <w:color w:val="000000"/>
        </w:rPr>
      </w:r>
      <w:r w:rsidR="001B6991">
        <w:rPr>
          <w:color w:val="000000"/>
        </w:rPr>
        <w:fldChar w:fldCharType="separate"/>
      </w:r>
      <w:r w:rsidR="009910D7" w:rsidRPr="009910D7">
        <w:rPr>
          <w:color w:val="000000"/>
        </w:rPr>
        <w:t>Figure 163</w:t>
      </w:r>
      <w:r w:rsidR="001B6991">
        <w:rPr>
          <w:color w:val="000000"/>
        </w:rPr>
        <w:fldChar w:fldCharType="end"/>
      </w:r>
      <w:r w:rsidR="006717DC">
        <w:rPr>
          <w:color w:val="000000"/>
        </w:rPr>
        <w:t xml:space="preserve">, we see that </w:t>
      </w:r>
      <w:r w:rsidR="006E15EC">
        <w:rPr>
          <w:color w:val="000000"/>
        </w:rPr>
        <w:t>“m03” was very close to the best score achieved by other models in each of the other classes.</w:t>
      </w:r>
      <w:r w:rsidR="001B6991">
        <w:rPr>
          <w:color w:val="000000"/>
        </w:rPr>
        <w:t xml:space="preserve"> This is illustrated in </w:t>
      </w:r>
      <w:r w:rsidR="003515FE">
        <w:rPr>
          <w:color w:val="000000"/>
        </w:rPr>
        <w:fldChar w:fldCharType="begin"/>
      </w:r>
      <w:r w:rsidR="003515FE">
        <w:rPr>
          <w:color w:val="000000"/>
        </w:rPr>
        <w:instrText xml:space="preserve"> REF _Ref137246873 \h  \* MERGEFORMAT </w:instrText>
      </w:r>
      <w:r w:rsidR="003515FE">
        <w:rPr>
          <w:color w:val="000000"/>
        </w:rPr>
      </w:r>
      <w:r w:rsidR="003515FE">
        <w:rPr>
          <w:color w:val="000000"/>
        </w:rPr>
        <w:fldChar w:fldCharType="separate"/>
      </w:r>
      <w:r w:rsidR="009910D7" w:rsidRPr="009910D7">
        <w:rPr>
          <w:color w:val="000000"/>
        </w:rPr>
        <w:t>Table 10</w:t>
      </w:r>
      <w:r w:rsidR="003515FE">
        <w:rPr>
          <w:color w:val="000000"/>
        </w:rPr>
        <w:fldChar w:fldCharType="end"/>
      </w:r>
      <w:r w:rsidR="003515FE">
        <w:rPr>
          <w:color w:val="000000"/>
        </w:rPr>
        <w:t>, where the only noticeable difference in score</w:t>
      </w:r>
      <w:r w:rsidR="00B13FE2">
        <w:rPr>
          <w:color w:val="000000"/>
        </w:rPr>
        <w:t xml:space="preserve"> is in “eGreetingAndMisc” class. Moreover, it is worth noting </w:t>
      </w:r>
      <w:r w:rsidR="00705E90">
        <w:rPr>
          <w:color w:val="000000"/>
        </w:rPr>
        <w:t xml:space="preserve">that “m03” achieved very high f1 scores for training, validation, test f1 scores </w:t>
      </w:r>
      <w:r w:rsidR="008B034D">
        <w:rPr>
          <w:color w:val="000000"/>
        </w:rPr>
        <w:t xml:space="preserve">and confusion matrix </w:t>
      </w:r>
      <w:r w:rsidR="00705E90">
        <w:rPr>
          <w:color w:val="000000"/>
        </w:rPr>
        <w:t xml:space="preserve">at its first output layer </w:t>
      </w:r>
      <w:r w:rsidR="008B034D">
        <w:rPr>
          <w:color w:val="000000"/>
        </w:rPr>
        <w:t xml:space="preserve">(output layer 0) </w:t>
      </w:r>
      <w:r w:rsidR="00705E90">
        <w:rPr>
          <w:color w:val="000000"/>
        </w:rPr>
        <w:t>as</w:t>
      </w:r>
      <w:r w:rsidR="008B034D">
        <w:rPr>
          <w:color w:val="000000"/>
        </w:rPr>
        <w:t xml:space="preserve"> previously illustrated in</w:t>
      </w:r>
      <w:r w:rsidR="00B41998">
        <w:rPr>
          <w:color w:val="000000"/>
        </w:rPr>
        <w:t xml:space="preserve"> figures</w:t>
      </w:r>
      <w:r w:rsidR="008B034D">
        <w:rPr>
          <w:color w:val="000000"/>
        </w:rPr>
        <w:t xml:space="preserve"> </w:t>
      </w:r>
      <w:r w:rsidR="00111AF5">
        <w:rPr>
          <w:color w:val="000000"/>
        </w:rPr>
        <w:fldChar w:fldCharType="begin"/>
      </w:r>
      <w:r w:rsidR="00111AF5">
        <w:rPr>
          <w:color w:val="000000"/>
        </w:rPr>
        <w:instrText xml:space="preserve"> REF _Ref137247340 \h </w:instrText>
      </w:r>
      <w:r w:rsidR="00B41998">
        <w:rPr>
          <w:color w:val="000000"/>
        </w:rPr>
        <w:instrText xml:space="preserve"> \* MERGEFORMAT </w:instrText>
      </w:r>
      <w:r w:rsidR="00111AF5">
        <w:rPr>
          <w:color w:val="000000"/>
        </w:rPr>
      </w:r>
      <w:r w:rsidR="00111AF5">
        <w:rPr>
          <w:color w:val="000000"/>
        </w:rPr>
        <w:fldChar w:fldCharType="separate"/>
      </w:r>
      <w:r w:rsidR="009910D7" w:rsidRPr="009910D7">
        <w:rPr>
          <w:color w:val="000000"/>
        </w:rPr>
        <w:t>Figure</w:t>
      </w:r>
      <w:r w:rsidR="009910D7" w:rsidRPr="00B13FF1">
        <w:rPr>
          <w:color w:val="000000"/>
          <w:sz w:val="18"/>
          <w:szCs w:val="18"/>
        </w:rPr>
        <w:t xml:space="preserve"> </w:t>
      </w:r>
      <w:r w:rsidR="009910D7">
        <w:rPr>
          <w:noProof/>
          <w:color w:val="000000"/>
          <w:sz w:val="18"/>
          <w:szCs w:val="18"/>
        </w:rPr>
        <w:t>109</w:t>
      </w:r>
      <w:r w:rsidR="00111AF5">
        <w:rPr>
          <w:color w:val="000000"/>
        </w:rPr>
        <w:fldChar w:fldCharType="end"/>
      </w:r>
      <w:r w:rsidR="008B034D">
        <w:rPr>
          <w:color w:val="000000"/>
        </w:rPr>
        <w:t xml:space="preserve">, </w:t>
      </w:r>
      <w:r w:rsidR="00111AF5">
        <w:rPr>
          <w:color w:val="000000"/>
        </w:rPr>
        <w:fldChar w:fldCharType="begin"/>
      </w:r>
      <w:r w:rsidR="00111AF5">
        <w:rPr>
          <w:color w:val="000000"/>
        </w:rPr>
        <w:instrText xml:space="preserve"> REF _Ref137247344 \h </w:instrText>
      </w:r>
      <w:r w:rsidR="00B41998">
        <w:rPr>
          <w:color w:val="000000"/>
        </w:rPr>
        <w:instrText xml:space="preserve"> \* MERGEFORMAT </w:instrText>
      </w:r>
      <w:r w:rsidR="00111AF5">
        <w:rPr>
          <w:color w:val="000000"/>
        </w:rPr>
      </w:r>
      <w:r w:rsidR="00111AF5">
        <w:rPr>
          <w:color w:val="000000"/>
        </w:rPr>
        <w:fldChar w:fldCharType="separate"/>
      </w:r>
      <w:r w:rsidR="009910D7" w:rsidRPr="009910D7">
        <w:rPr>
          <w:color w:val="000000"/>
        </w:rPr>
        <w:t>Figure</w:t>
      </w:r>
      <w:r w:rsidR="009910D7" w:rsidRPr="00B13FF1">
        <w:rPr>
          <w:color w:val="000000"/>
          <w:sz w:val="18"/>
          <w:szCs w:val="18"/>
        </w:rPr>
        <w:t xml:space="preserve"> </w:t>
      </w:r>
      <w:r w:rsidR="009910D7">
        <w:rPr>
          <w:noProof/>
          <w:color w:val="000000"/>
          <w:sz w:val="18"/>
          <w:szCs w:val="18"/>
        </w:rPr>
        <w:t>110</w:t>
      </w:r>
      <w:r w:rsidR="00111AF5">
        <w:rPr>
          <w:color w:val="000000"/>
        </w:rPr>
        <w:fldChar w:fldCharType="end"/>
      </w:r>
      <w:r w:rsidR="008B034D">
        <w:rPr>
          <w:color w:val="000000"/>
        </w:rPr>
        <w:t xml:space="preserve">, </w:t>
      </w:r>
      <w:r w:rsidR="00111AF5">
        <w:rPr>
          <w:color w:val="000000"/>
        </w:rPr>
        <w:fldChar w:fldCharType="begin"/>
      </w:r>
      <w:r w:rsidR="00111AF5">
        <w:rPr>
          <w:color w:val="000000"/>
        </w:rPr>
        <w:instrText xml:space="preserve"> REF _Ref137247349 \h </w:instrText>
      </w:r>
      <w:r w:rsidR="00B41998">
        <w:rPr>
          <w:color w:val="000000"/>
        </w:rPr>
        <w:instrText xml:space="preserve"> \* MERGEFORMAT </w:instrText>
      </w:r>
      <w:r w:rsidR="00111AF5">
        <w:rPr>
          <w:color w:val="000000"/>
        </w:rPr>
      </w:r>
      <w:r w:rsidR="00111AF5">
        <w:rPr>
          <w:color w:val="000000"/>
        </w:rPr>
        <w:fldChar w:fldCharType="separate"/>
      </w:r>
      <w:r w:rsidR="009910D7" w:rsidRPr="009910D7">
        <w:rPr>
          <w:color w:val="000000"/>
        </w:rPr>
        <w:t>Figure</w:t>
      </w:r>
      <w:r w:rsidR="009910D7" w:rsidRPr="00B13FF1">
        <w:rPr>
          <w:color w:val="000000"/>
          <w:sz w:val="18"/>
          <w:szCs w:val="18"/>
        </w:rPr>
        <w:t xml:space="preserve"> </w:t>
      </w:r>
      <w:r w:rsidR="009910D7">
        <w:rPr>
          <w:noProof/>
          <w:color w:val="000000"/>
          <w:sz w:val="18"/>
          <w:szCs w:val="18"/>
        </w:rPr>
        <w:t>111</w:t>
      </w:r>
      <w:r w:rsidR="00111AF5">
        <w:rPr>
          <w:color w:val="000000"/>
        </w:rPr>
        <w:fldChar w:fldCharType="end"/>
      </w:r>
      <w:r w:rsidR="008B034D">
        <w:rPr>
          <w:color w:val="000000"/>
        </w:rPr>
        <w:t xml:space="preserve">, and </w:t>
      </w:r>
      <w:r w:rsidR="00111AF5">
        <w:rPr>
          <w:color w:val="000000"/>
        </w:rPr>
        <w:fldChar w:fldCharType="begin"/>
      </w:r>
      <w:r w:rsidR="00111AF5">
        <w:rPr>
          <w:color w:val="000000"/>
        </w:rPr>
        <w:instrText xml:space="preserve"> REF _Ref137247359 \h </w:instrText>
      </w:r>
      <w:r w:rsidR="00B41998">
        <w:rPr>
          <w:color w:val="000000"/>
        </w:rPr>
        <w:instrText xml:space="preserve"> \* MERGEFORMAT </w:instrText>
      </w:r>
      <w:r w:rsidR="00111AF5">
        <w:rPr>
          <w:color w:val="000000"/>
        </w:rPr>
      </w:r>
      <w:r w:rsidR="00111AF5">
        <w:rPr>
          <w:color w:val="000000"/>
        </w:rPr>
        <w:fldChar w:fldCharType="separate"/>
      </w:r>
      <w:r w:rsidR="009910D7" w:rsidRPr="009910D7">
        <w:rPr>
          <w:color w:val="000000"/>
        </w:rPr>
        <w:t>Figure</w:t>
      </w:r>
      <w:r w:rsidR="009910D7" w:rsidRPr="00B13FF1">
        <w:rPr>
          <w:color w:val="000000"/>
          <w:sz w:val="18"/>
          <w:szCs w:val="18"/>
        </w:rPr>
        <w:t xml:space="preserve"> </w:t>
      </w:r>
      <w:r w:rsidR="009910D7">
        <w:rPr>
          <w:noProof/>
          <w:color w:val="000000"/>
          <w:sz w:val="18"/>
          <w:szCs w:val="18"/>
        </w:rPr>
        <w:t>112</w:t>
      </w:r>
      <w:r w:rsidR="00111AF5">
        <w:rPr>
          <w:color w:val="000000"/>
        </w:rPr>
        <w:fldChar w:fldCharType="end"/>
      </w:r>
      <w:r w:rsidR="008B034D">
        <w:rPr>
          <w:color w:val="000000"/>
        </w:rPr>
        <w:t xml:space="preserve"> where </w:t>
      </w:r>
      <w:r w:rsidR="00FB3FA6">
        <w:rPr>
          <w:color w:val="000000"/>
        </w:rPr>
        <w:t xml:space="preserve">the task of that layer was to predict if an image contained relatively many or few colours. This implies that trying a deeper hierarchy, like the one presented </w:t>
      </w:r>
      <w:proofErr w:type="gramStart"/>
      <w:r w:rsidR="00FB3FA6">
        <w:rPr>
          <w:color w:val="000000"/>
        </w:rPr>
        <w:t>in ,</w:t>
      </w:r>
      <w:proofErr w:type="gramEnd"/>
      <w:r w:rsidR="00FB3FA6">
        <w:rPr>
          <w:color w:val="000000"/>
        </w:rPr>
        <w:t xml:space="preserve"> might yield better results</w:t>
      </w:r>
      <w:r w:rsidR="004E2012">
        <w:rPr>
          <w:color w:val="000000"/>
        </w:rPr>
        <w:t xml:space="preserve">. Moreover, seeing that the only score which was noticeably higher than </w:t>
      </w:r>
      <w:r w:rsidR="00701D00">
        <w:rPr>
          <w:color w:val="000000"/>
        </w:rPr>
        <w:t xml:space="preserve">the HCNN’s score was given by XGBoost model “m04.2”, one could assume that </w:t>
      </w:r>
      <w:r w:rsidR="006C389D">
        <w:rPr>
          <w:color w:val="000000"/>
        </w:rPr>
        <w:t>using an XGBoost model on top of HCNN might also yield better results</w:t>
      </w:r>
      <w:commentRangeEnd w:id="580"/>
      <w:r w:rsidR="00DF5DBE">
        <w:rPr>
          <w:rStyle w:val="CommentReference"/>
        </w:rPr>
        <w:commentReference w:id="580"/>
      </w:r>
      <w:r w:rsidR="006C389D">
        <w:rPr>
          <w:color w:val="000000"/>
        </w:rPr>
        <w:t>.</w:t>
      </w:r>
    </w:p>
    <w:p w14:paraId="02ED3E22" w14:textId="77777777" w:rsidR="009E7756" w:rsidRDefault="009E7756" w:rsidP="00BF4F51">
      <w:pPr>
        <w:pStyle w:val="BodyText"/>
        <w:jc w:val="both"/>
        <w:rPr>
          <w:ins w:id="582" w:author="nahla" w:date="2023-06-10T12:30:00Z"/>
          <w:color w:val="000000"/>
        </w:rPr>
      </w:pPr>
    </w:p>
    <w:p w14:paraId="62754ED4" w14:textId="468C8620" w:rsidR="009E7756" w:rsidRDefault="009E7756" w:rsidP="00BF4F51">
      <w:pPr>
        <w:pStyle w:val="BodyText"/>
        <w:jc w:val="both"/>
        <w:rPr>
          <w:color w:val="000000"/>
        </w:rPr>
      </w:pPr>
      <w:ins w:id="583" w:author="nahla" w:date="2023-06-10T12:30:00Z">
        <w:r w:rsidRPr="009E7756">
          <w:rPr>
            <w:color w:val="000000"/>
            <w:highlight w:val="yellow"/>
            <w:rPrChange w:id="584" w:author="nahla" w:date="2023-06-10T12:31:00Z">
              <w:rPr>
                <w:color w:val="000000"/>
              </w:rPr>
            </w:rPrChange>
          </w:rPr>
          <w:t>Add subtitle here: results summary</w:t>
        </w:r>
        <w:r>
          <w:rPr>
            <w:color w:val="000000"/>
          </w:rPr>
          <w:t>:</w:t>
        </w:r>
      </w:ins>
    </w:p>
    <w:tbl>
      <w:tblPr>
        <w:tblStyle w:val="TableGrid"/>
        <w:tblW w:w="0" w:type="auto"/>
        <w:tblLook w:val="04A0" w:firstRow="1" w:lastRow="0" w:firstColumn="1" w:lastColumn="0" w:noHBand="0" w:noVBand="1"/>
      </w:tblPr>
      <w:tblGrid>
        <w:gridCol w:w="2245"/>
        <w:gridCol w:w="1350"/>
        <w:gridCol w:w="2250"/>
        <w:gridCol w:w="2509"/>
      </w:tblGrid>
      <w:tr w:rsidR="006917A2" w14:paraId="1F9B5C7D" w14:textId="2167EDCD" w:rsidTr="006917A2">
        <w:tc>
          <w:tcPr>
            <w:tcW w:w="2245" w:type="dxa"/>
          </w:tcPr>
          <w:p w14:paraId="3196DB07" w14:textId="128329A0" w:rsidR="006917A2" w:rsidRDefault="006917A2" w:rsidP="001B6991">
            <w:pPr>
              <w:spacing w:before="240" w:after="120"/>
              <w:ind w:firstLine="0"/>
              <w:jc w:val="center"/>
            </w:pPr>
            <w:r>
              <w:t>Class</w:t>
            </w:r>
          </w:p>
        </w:tc>
        <w:tc>
          <w:tcPr>
            <w:tcW w:w="1350" w:type="dxa"/>
          </w:tcPr>
          <w:p w14:paraId="035D6C05" w14:textId="17AD4A4C" w:rsidR="006917A2" w:rsidRDefault="006917A2" w:rsidP="001B6991">
            <w:pPr>
              <w:spacing w:before="240" w:after="120"/>
              <w:ind w:firstLine="0"/>
              <w:jc w:val="center"/>
            </w:pPr>
            <w:r>
              <w:t>Best Model</w:t>
            </w:r>
          </w:p>
        </w:tc>
        <w:tc>
          <w:tcPr>
            <w:tcW w:w="2250" w:type="dxa"/>
          </w:tcPr>
          <w:p w14:paraId="3205B271" w14:textId="7EB2D5F3" w:rsidR="006917A2" w:rsidRDefault="006917A2" w:rsidP="001B6991">
            <w:pPr>
              <w:spacing w:before="240" w:after="120"/>
              <w:ind w:firstLine="0"/>
              <w:jc w:val="center"/>
            </w:pPr>
            <w:r>
              <w:t>Best Model’s F1 Score</w:t>
            </w:r>
          </w:p>
        </w:tc>
        <w:tc>
          <w:tcPr>
            <w:tcW w:w="2509" w:type="dxa"/>
          </w:tcPr>
          <w:p w14:paraId="2B1A98BB" w14:textId="6EE69CC7" w:rsidR="006917A2" w:rsidRDefault="006917A2" w:rsidP="001B6991">
            <w:pPr>
              <w:spacing w:before="240" w:after="120"/>
              <w:ind w:firstLine="0"/>
              <w:jc w:val="center"/>
            </w:pPr>
            <w:r>
              <w:t>HCNN’s (m03) F1 Score</w:t>
            </w:r>
          </w:p>
        </w:tc>
      </w:tr>
      <w:tr w:rsidR="006917A2" w14:paraId="6A1B4B82" w14:textId="448B61E0" w:rsidTr="006917A2">
        <w:tc>
          <w:tcPr>
            <w:tcW w:w="2245" w:type="dxa"/>
          </w:tcPr>
          <w:p w14:paraId="2637ED2C" w14:textId="30B80458" w:rsidR="006917A2" w:rsidRDefault="00E61A29" w:rsidP="001B6991">
            <w:pPr>
              <w:spacing w:before="240" w:after="120"/>
              <w:ind w:firstLine="0"/>
              <w:jc w:val="center"/>
            </w:pPr>
            <w:r>
              <w:t>fMemes</w:t>
            </w:r>
          </w:p>
        </w:tc>
        <w:tc>
          <w:tcPr>
            <w:tcW w:w="1350" w:type="dxa"/>
          </w:tcPr>
          <w:p w14:paraId="4A926895" w14:textId="0568F818" w:rsidR="006917A2" w:rsidRDefault="00E61A29" w:rsidP="001B6991">
            <w:pPr>
              <w:spacing w:before="240" w:after="120"/>
              <w:ind w:firstLine="0"/>
              <w:jc w:val="center"/>
            </w:pPr>
            <w:r>
              <w:t>m04.1</w:t>
            </w:r>
          </w:p>
        </w:tc>
        <w:tc>
          <w:tcPr>
            <w:tcW w:w="2250" w:type="dxa"/>
          </w:tcPr>
          <w:p w14:paraId="6DC2ED6C" w14:textId="7A99BFE6" w:rsidR="006917A2" w:rsidRDefault="004A52AD" w:rsidP="001B6991">
            <w:pPr>
              <w:spacing w:before="240" w:after="120"/>
              <w:ind w:firstLine="0"/>
              <w:jc w:val="center"/>
            </w:pPr>
            <w:r>
              <w:t>0.99873</w:t>
            </w:r>
          </w:p>
        </w:tc>
        <w:tc>
          <w:tcPr>
            <w:tcW w:w="2509" w:type="dxa"/>
          </w:tcPr>
          <w:p w14:paraId="3236B780" w14:textId="04E99E3E" w:rsidR="006917A2" w:rsidRDefault="00265826" w:rsidP="001B6991">
            <w:pPr>
              <w:spacing w:before="240" w:after="120"/>
              <w:ind w:firstLine="0"/>
              <w:jc w:val="center"/>
            </w:pPr>
            <w:r>
              <w:t>0.99819</w:t>
            </w:r>
          </w:p>
        </w:tc>
      </w:tr>
      <w:tr w:rsidR="006917A2" w14:paraId="10820044" w14:textId="5ECE661D" w:rsidTr="006917A2">
        <w:tc>
          <w:tcPr>
            <w:tcW w:w="2245" w:type="dxa"/>
          </w:tcPr>
          <w:p w14:paraId="342C9D0F" w14:textId="5DA5B320" w:rsidR="006917A2" w:rsidRDefault="00E61A29" w:rsidP="001B6991">
            <w:pPr>
              <w:spacing w:before="240" w:after="120"/>
              <w:ind w:firstLine="0"/>
              <w:jc w:val="center"/>
            </w:pPr>
            <w:r>
              <w:t>fSocialMedia</w:t>
            </w:r>
          </w:p>
        </w:tc>
        <w:tc>
          <w:tcPr>
            <w:tcW w:w="1350" w:type="dxa"/>
          </w:tcPr>
          <w:p w14:paraId="2E921254" w14:textId="0A50C9B3" w:rsidR="006917A2" w:rsidRDefault="00E61A29" w:rsidP="001B6991">
            <w:pPr>
              <w:spacing w:before="240" w:after="120"/>
              <w:ind w:firstLine="0"/>
              <w:jc w:val="center"/>
            </w:pPr>
            <w:r>
              <w:t>m01.6</w:t>
            </w:r>
          </w:p>
        </w:tc>
        <w:tc>
          <w:tcPr>
            <w:tcW w:w="2250" w:type="dxa"/>
          </w:tcPr>
          <w:p w14:paraId="34D5FE1A" w14:textId="496DAD84" w:rsidR="006917A2" w:rsidRDefault="004A52AD" w:rsidP="001B6991">
            <w:pPr>
              <w:spacing w:before="240" w:after="120"/>
              <w:ind w:firstLine="0"/>
              <w:jc w:val="center"/>
            </w:pPr>
            <w:r>
              <w:t>0.68235</w:t>
            </w:r>
          </w:p>
        </w:tc>
        <w:tc>
          <w:tcPr>
            <w:tcW w:w="2509" w:type="dxa"/>
          </w:tcPr>
          <w:p w14:paraId="2F3043BF" w14:textId="196A2A4D" w:rsidR="006917A2" w:rsidRDefault="00D91D3B" w:rsidP="001B6991">
            <w:pPr>
              <w:spacing w:before="240" w:after="120"/>
              <w:ind w:firstLine="0"/>
              <w:jc w:val="center"/>
            </w:pPr>
            <w:r>
              <w:t>0.66667</w:t>
            </w:r>
          </w:p>
        </w:tc>
      </w:tr>
      <w:tr w:rsidR="006917A2" w14:paraId="5422A092" w14:textId="17F3969A" w:rsidTr="006917A2">
        <w:tc>
          <w:tcPr>
            <w:tcW w:w="2245" w:type="dxa"/>
          </w:tcPr>
          <w:p w14:paraId="6650FBDB" w14:textId="31469400" w:rsidR="006917A2" w:rsidRDefault="00125702" w:rsidP="001B6991">
            <w:pPr>
              <w:spacing w:before="240" w:after="120"/>
              <w:ind w:firstLine="0"/>
              <w:jc w:val="center"/>
            </w:pPr>
            <w:r>
              <w:t>fTxtMssgs</w:t>
            </w:r>
          </w:p>
        </w:tc>
        <w:tc>
          <w:tcPr>
            <w:tcW w:w="1350" w:type="dxa"/>
          </w:tcPr>
          <w:p w14:paraId="4BDAE184" w14:textId="66528813" w:rsidR="006917A2" w:rsidRDefault="00125702" w:rsidP="001B6991">
            <w:pPr>
              <w:spacing w:before="240" w:after="120"/>
              <w:ind w:firstLine="0"/>
              <w:jc w:val="center"/>
            </w:pPr>
            <w:r>
              <w:t>m02.2</w:t>
            </w:r>
          </w:p>
        </w:tc>
        <w:tc>
          <w:tcPr>
            <w:tcW w:w="2250" w:type="dxa"/>
          </w:tcPr>
          <w:p w14:paraId="270A6071" w14:textId="76D1ECDC" w:rsidR="006917A2" w:rsidRDefault="004A52AD" w:rsidP="001B6991">
            <w:pPr>
              <w:spacing w:before="240" w:after="120"/>
              <w:ind w:firstLine="0"/>
              <w:jc w:val="center"/>
            </w:pPr>
            <w:r>
              <w:t>0.92546</w:t>
            </w:r>
          </w:p>
        </w:tc>
        <w:tc>
          <w:tcPr>
            <w:tcW w:w="2509" w:type="dxa"/>
          </w:tcPr>
          <w:p w14:paraId="76E558AD" w14:textId="277CD548" w:rsidR="006917A2" w:rsidRDefault="00D91D3B" w:rsidP="001B6991">
            <w:pPr>
              <w:spacing w:before="240" w:after="120"/>
              <w:ind w:firstLine="0"/>
              <w:jc w:val="center"/>
            </w:pPr>
            <w:r>
              <w:t>0.91166</w:t>
            </w:r>
          </w:p>
        </w:tc>
      </w:tr>
      <w:tr w:rsidR="006917A2" w14:paraId="51568AE1" w14:textId="5E875AB1" w:rsidTr="006917A2">
        <w:tc>
          <w:tcPr>
            <w:tcW w:w="2245" w:type="dxa"/>
          </w:tcPr>
          <w:p w14:paraId="4F76F2DB" w14:textId="55445D97" w:rsidR="006917A2" w:rsidRDefault="00125702" w:rsidP="001B6991">
            <w:pPr>
              <w:spacing w:before="240" w:after="120"/>
              <w:ind w:firstLine="0"/>
              <w:jc w:val="center"/>
            </w:pPr>
            <w:r>
              <w:t>eGreetingAndMisc</w:t>
            </w:r>
          </w:p>
        </w:tc>
        <w:tc>
          <w:tcPr>
            <w:tcW w:w="1350" w:type="dxa"/>
          </w:tcPr>
          <w:p w14:paraId="214F9207" w14:textId="1CFB6134" w:rsidR="006917A2" w:rsidRDefault="00125702" w:rsidP="001B6991">
            <w:pPr>
              <w:spacing w:before="240" w:after="120"/>
              <w:ind w:firstLine="0"/>
              <w:jc w:val="center"/>
            </w:pPr>
            <w:r>
              <w:t>m04.2</w:t>
            </w:r>
          </w:p>
        </w:tc>
        <w:tc>
          <w:tcPr>
            <w:tcW w:w="2250" w:type="dxa"/>
          </w:tcPr>
          <w:p w14:paraId="04A1E18D" w14:textId="74D1E6A1" w:rsidR="006917A2" w:rsidRDefault="004A52AD" w:rsidP="001B6991">
            <w:pPr>
              <w:spacing w:before="240" w:after="120"/>
              <w:ind w:firstLine="0"/>
              <w:jc w:val="center"/>
            </w:pPr>
            <w:r>
              <w:t>0.93478</w:t>
            </w:r>
          </w:p>
        </w:tc>
        <w:tc>
          <w:tcPr>
            <w:tcW w:w="2509" w:type="dxa"/>
          </w:tcPr>
          <w:p w14:paraId="09AF0F99" w14:textId="2F442352" w:rsidR="006917A2" w:rsidRDefault="00D91D3B" w:rsidP="001B6991">
            <w:pPr>
              <w:spacing w:before="240" w:after="120"/>
              <w:ind w:firstLine="0"/>
              <w:jc w:val="center"/>
            </w:pPr>
            <w:r>
              <w:t>0.</w:t>
            </w:r>
            <w:r w:rsidR="003515FE">
              <w:t>89117</w:t>
            </w:r>
          </w:p>
        </w:tc>
      </w:tr>
    </w:tbl>
    <w:p w14:paraId="66C92BDB" w14:textId="389C6170" w:rsidR="001B6991" w:rsidRPr="00F05D9C" w:rsidRDefault="00F05D9C" w:rsidP="00F05D9C">
      <w:pPr>
        <w:pBdr>
          <w:top w:val="nil"/>
          <w:left w:val="nil"/>
          <w:bottom w:val="nil"/>
          <w:right w:val="nil"/>
          <w:between w:val="nil"/>
        </w:pBdr>
        <w:spacing w:before="240" w:after="120" w:line="480" w:lineRule="auto"/>
        <w:ind w:firstLine="0"/>
        <w:jc w:val="center"/>
        <w:rPr>
          <w:sz w:val="18"/>
          <w:szCs w:val="18"/>
          <w:lang w:val="en-US"/>
        </w:rPr>
      </w:pPr>
      <w:bookmarkStart w:id="585" w:name="_Ref137246873"/>
      <w:bookmarkStart w:id="586" w:name="_Toc137267089"/>
      <w:r w:rsidRPr="002D432E">
        <w:rPr>
          <w:sz w:val="18"/>
          <w:szCs w:val="18"/>
        </w:rPr>
        <w:t xml:space="preserve">Table </w:t>
      </w:r>
      <w:r w:rsidRPr="002D432E">
        <w:rPr>
          <w:sz w:val="18"/>
          <w:szCs w:val="18"/>
        </w:rPr>
        <w:fldChar w:fldCharType="begin"/>
      </w:r>
      <w:r w:rsidRPr="002D432E">
        <w:rPr>
          <w:sz w:val="18"/>
          <w:szCs w:val="18"/>
        </w:rPr>
        <w:instrText xml:space="preserve"> SEQ Table \* ARABIC </w:instrText>
      </w:r>
      <w:r w:rsidRPr="002D432E">
        <w:rPr>
          <w:sz w:val="18"/>
          <w:szCs w:val="18"/>
        </w:rPr>
        <w:fldChar w:fldCharType="separate"/>
      </w:r>
      <w:r w:rsidR="009910D7">
        <w:rPr>
          <w:noProof/>
          <w:sz w:val="18"/>
          <w:szCs w:val="18"/>
        </w:rPr>
        <w:t>10</w:t>
      </w:r>
      <w:r w:rsidRPr="002D432E">
        <w:rPr>
          <w:sz w:val="18"/>
          <w:szCs w:val="18"/>
        </w:rPr>
        <w:fldChar w:fldCharType="end"/>
      </w:r>
      <w:bookmarkEnd w:id="585"/>
      <w:r w:rsidRPr="002D432E">
        <w:rPr>
          <w:sz w:val="18"/>
          <w:szCs w:val="18"/>
          <w:lang w:val="en-US"/>
        </w:rPr>
        <w:t>.</w:t>
      </w:r>
      <w:r>
        <w:rPr>
          <w:sz w:val="18"/>
          <w:szCs w:val="18"/>
          <w:lang w:val="en-US"/>
        </w:rPr>
        <w:t xml:space="preserve"> </w:t>
      </w:r>
      <w:r>
        <w:rPr>
          <w:color w:val="000000"/>
          <w:sz w:val="18"/>
          <w:szCs w:val="18"/>
          <w:lang w:val="en-US"/>
        </w:rPr>
        <w:t>Comparison 8: f1 scores of best models in other classes vs f1 score of “m03”.</w:t>
      </w:r>
      <w:bookmarkEnd w:id="586"/>
    </w:p>
    <w:p w14:paraId="44FA4F1B" w14:textId="77777777" w:rsidR="001B6991" w:rsidRDefault="001B6991" w:rsidP="00BF4F51">
      <w:pPr>
        <w:pStyle w:val="BodyText"/>
        <w:jc w:val="both"/>
        <w:rPr>
          <w:color w:val="000000"/>
        </w:rPr>
      </w:pPr>
    </w:p>
    <w:p w14:paraId="1D3B2E2C" w14:textId="77777777" w:rsidR="00E51F8A" w:rsidRDefault="00E51F8A" w:rsidP="00E51F8A">
      <w:pPr>
        <w:pStyle w:val="BodyFirst"/>
      </w:pPr>
    </w:p>
    <w:p w14:paraId="0EA8277A" w14:textId="58F8EEF7" w:rsidR="00E51F8A" w:rsidRPr="009E7756" w:rsidRDefault="00EC1CE3" w:rsidP="00E51F8A">
      <w:pPr>
        <w:pStyle w:val="Heading1"/>
        <w:numPr>
          <w:ilvl w:val="0"/>
          <w:numId w:val="1"/>
        </w:numPr>
        <w:jc w:val="both"/>
        <w:rPr>
          <w:highlight w:val="yellow"/>
          <w:rPrChange w:id="587" w:author="nahla" w:date="2023-06-10T12:32:00Z">
            <w:rPr/>
          </w:rPrChange>
        </w:rPr>
      </w:pPr>
      <w:bookmarkStart w:id="588" w:name="_Ref137259989"/>
      <w:bookmarkStart w:id="589" w:name="_Ref137263455"/>
      <w:bookmarkStart w:id="590" w:name="_Toc137266908"/>
      <w:commentRangeStart w:id="591"/>
      <w:r w:rsidRPr="009E7756">
        <w:rPr>
          <w:highlight w:val="yellow"/>
          <w:rPrChange w:id="592" w:author="nahla" w:date="2023-06-10T12:32:00Z">
            <w:rPr/>
          </w:rPrChange>
        </w:rPr>
        <w:lastRenderedPageBreak/>
        <w:t xml:space="preserve">Shortcomings and </w:t>
      </w:r>
      <w:r w:rsidR="00E51F8A" w:rsidRPr="009E7756">
        <w:rPr>
          <w:highlight w:val="yellow"/>
          <w:rPrChange w:id="593" w:author="nahla" w:date="2023-06-10T12:32:00Z">
            <w:rPr/>
          </w:rPrChange>
        </w:rPr>
        <w:t>Future Work</w:t>
      </w:r>
      <w:bookmarkEnd w:id="588"/>
      <w:bookmarkEnd w:id="589"/>
      <w:bookmarkEnd w:id="590"/>
      <w:commentRangeEnd w:id="591"/>
      <w:r w:rsidR="009E7756" w:rsidRPr="009E7756">
        <w:rPr>
          <w:rStyle w:val="CommentReference"/>
          <w:b w:val="0"/>
          <w:kern w:val="22"/>
          <w:highlight w:val="yellow"/>
          <w:rPrChange w:id="594" w:author="nahla" w:date="2023-06-10T12:32:00Z">
            <w:rPr>
              <w:rStyle w:val="CommentReference"/>
              <w:b w:val="0"/>
              <w:kern w:val="22"/>
            </w:rPr>
          </w:rPrChange>
        </w:rPr>
        <w:commentReference w:id="591"/>
      </w:r>
    </w:p>
    <w:p w14:paraId="1DCA3328" w14:textId="7C520470" w:rsidR="00D318BF" w:rsidRDefault="00612498" w:rsidP="008D7D26">
      <w:pPr>
        <w:pStyle w:val="BodyText"/>
        <w:jc w:val="both"/>
      </w:pPr>
      <w:commentRangeStart w:id="595"/>
      <w:r>
        <w:t xml:space="preserve">This section recalls some of the </w:t>
      </w:r>
      <w:r w:rsidR="00396089">
        <w:t xml:space="preserve">difficulties and shortcomings </w:t>
      </w:r>
      <w:r w:rsidR="00103127">
        <w:t xml:space="preserve">mentioned throughout this </w:t>
      </w:r>
      <w:r w:rsidR="00417E92">
        <w:t>project and</w:t>
      </w:r>
      <w:r w:rsidR="00103127">
        <w:t xml:space="preserve"> brings up other</w:t>
      </w:r>
      <w:r w:rsidR="00417E92">
        <w:t xml:space="preserve"> unmentioned</w:t>
      </w:r>
      <w:r w:rsidR="00103127">
        <w:t xml:space="preserve"> hardships and </w:t>
      </w:r>
      <w:r w:rsidR="00AA0547">
        <w:t xml:space="preserve">then </w:t>
      </w:r>
      <w:r w:rsidR="00417E92">
        <w:t>suggest</w:t>
      </w:r>
      <w:r w:rsidR="00AA0547">
        <w:t xml:space="preserve">s </w:t>
      </w:r>
      <w:r w:rsidR="00417E92">
        <w:t>where future work should be headed with respect to these difficulties.</w:t>
      </w:r>
    </w:p>
    <w:p w14:paraId="71C2238E" w14:textId="4E46492C" w:rsidR="00417E92" w:rsidRDefault="00AA0547" w:rsidP="008D7D26">
      <w:pPr>
        <w:pStyle w:val="BodyText"/>
        <w:jc w:val="both"/>
      </w:pPr>
      <w:r>
        <w:t xml:space="preserve">The </w:t>
      </w:r>
      <w:r w:rsidR="00F70CF1">
        <w:t xml:space="preserve">most obvious difficulty faced was curating a custom dataset </w:t>
      </w:r>
      <w:r w:rsidR="001A3333">
        <w:t xml:space="preserve">to train the models on; Manual inspection and the </w:t>
      </w:r>
      <w:r w:rsidR="00BA1C2C">
        <w:t>few tools and methods mentioned in sections</w:t>
      </w:r>
      <w:r w:rsidR="0063367B">
        <w:t xml:space="preserve"> </w:t>
      </w:r>
      <w:r w:rsidR="0063367B">
        <w:fldChar w:fldCharType="begin"/>
      </w:r>
      <w:r w:rsidR="0063367B">
        <w:instrText xml:space="preserve"> REF _Ref137249678 \r \h </w:instrText>
      </w:r>
      <w:r w:rsidR="008D7D26">
        <w:instrText xml:space="preserve"> \* MERGEFORMAT </w:instrText>
      </w:r>
      <w:r w:rsidR="0063367B">
        <w:fldChar w:fldCharType="separate"/>
      </w:r>
      <w:r w:rsidR="009910D7">
        <w:rPr>
          <w:cs/>
        </w:rPr>
        <w:t>‎</w:t>
      </w:r>
      <w:r w:rsidR="009910D7">
        <w:t>3.1</w:t>
      </w:r>
      <w:r w:rsidR="0063367B">
        <w:fldChar w:fldCharType="end"/>
      </w:r>
      <w:r w:rsidR="00BA1C2C">
        <w:t xml:space="preserve"> and</w:t>
      </w:r>
      <w:r w:rsidR="0063367B">
        <w:t xml:space="preserve"> </w:t>
      </w:r>
      <w:r w:rsidR="0063367B">
        <w:fldChar w:fldCharType="begin"/>
      </w:r>
      <w:r w:rsidR="0063367B">
        <w:instrText xml:space="preserve"> REF _Ref137249684 \r \h </w:instrText>
      </w:r>
      <w:r w:rsidR="008D7D26">
        <w:instrText xml:space="preserve"> \* MERGEFORMAT </w:instrText>
      </w:r>
      <w:r w:rsidR="0063367B">
        <w:fldChar w:fldCharType="separate"/>
      </w:r>
      <w:r w:rsidR="009910D7">
        <w:rPr>
          <w:cs/>
        </w:rPr>
        <w:t>‎</w:t>
      </w:r>
      <w:r w:rsidR="009910D7">
        <w:t>4.1</w:t>
      </w:r>
      <w:r w:rsidR="0063367B">
        <w:fldChar w:fldCharType="end"/>
      </w:r>
      <w:r w:rsidR="00BA1C2C">
        <w:t xml:space="preserve"> </w:t>
      </w:r>
      <w:r w:rsidR="00306ACF">
        <w:t>were</w:t>
      </w:r>
      <w:r w:rsidR="00BA1C2C">
        <w:t xml:space="preserve"> not enough to fully prepare this dataset for </w:t>
      </w:r>
      <w:r w:rsidR="0063367B">
        <w:t xml:space="preserve">model training. Moreover, </w:t>
      </w:r>
      <w:r w:rsidR="00306ACF">
        <w:t xml:space="preserve">it is obvious that we chose a “model-centred” approach instead of a “data-centred" approach when attempting to </w:t>
      </w:r>
      <w:r w:rsidR="00F20444">
        <w:t xml:space="preserve">improve the models’ performance, even though the dataset was mostly manually curated, and thus needed constant </w:t>
      </w:r>
      <w:r w:rsidR="00FB25FC">
        <w:t xml:space="preserve">cleaning and preprocessing according to the models’ results. Therefore, </w:t>
      </w:r>
      <w:r w:rsidR="000F59A6">
        <w:t>one of the main directions of any future research on this topic is to apply a “data-</w:t>
      </w:r>
      <w:r w:rsidR="00A26629">
        <w:t>centred</w:t>
      </w:r>
      <w:r w:rsidR="000F59A6">
        <w:t xml:space="preserve">” </w:t>
      </w:r>
      <w:r w:rsidR="00BF590D">
        <w:t xml:space="preserve">approach to further prepare the custom dataset according to decisions made by exploratory data analysis (EDA) and models’ results. </w:t>
      </w:r>
      <w:r w:rsidR="005A467B">
        <w:t xml:space="preserve">An example of the former is to apply a clustering algorithm </w:t>
      </w:r>
      <w:r w:rsidR="007C581B">
        <w:t>on the entire dataset to see the bigger picture of classes’ inter and intra similarity, while and example of the latter is to fix a specific model</w:t>
      </w:r>
      <w:r w:rsidR="008A4041">
        <w:t xml:space="preserve"> and keep changing the dataset itself while monitoring the results of that specific model </w:t>
      </w:r>
      <w:r w:rsidR="00461EEB">
        <w:fldChar w:fldCharType="begin"/>
      </w:r>
      <w:r w:rsidR="001D33DF">
        <w:instrText xml:space="preserve"> ADDIN ZOTERO_ITEM CSL_CITATION {"citationID":"a18fftgv012","properties":{"formattedCitation":"[55]","plainCitation":"[55]","noteIndex":0},"citationItems":[{"id":1125,"uris":["http://zotero.org/users/7276241/items/39WRVXNG"],"itemData":{"id":1125,"type":"webpage","abstract":"Learn about the motivation for why we are teaching this class, along with the difference between data-centric AI vs model-centric AI.","container-title":"Introduction to Data-Centric AI","language":"en","title":"Data-Centric AI vs. Model-Centric AI","URL":"https://dcai.csail.mit.edu/lectures/data-centric-model-centric/","author":[{"family":"MIT","given":""}],"accessed":{"date-parts":[["2023",6,10]]}}}],"schema":"https://github.com/citation-style-language/schema/raw/master/csl-citation.json"} </w:instrText>
      </w:r>
      <w:r w:rsidR="00461EEB">
        <w:fldChar w:fldCharType="separate"/>
      </w:r>
      <w:r w:rsidR="001D33DF" w:rsidRPr="001D33DF">
        <w:rPr>
          <w:kern w:val="0"/>
          <w:szCs w:val="24"/>
        </w:rPr>
        <w:t>[55]</w:t>
      </w:r>
      <w:r w:rsidR="00461EEB">
        <w:fldChar w:fldCharType="end"/>
      </w:r>
      <w:r w:rsidR="008A4041">
        <w:t>.</w:t>
      </w:r>
    </w:p>
    <w:p w14:paraId="7AEDE4D6" w14:textId="27302AA2" w:rsidR="00A26629" w:rsidRDefault="00695CB3" w:rsidP="008D7D26">
      <w:pPr>
        <w:pStyle w:val="BodyText"/>
        <w:jc w:val="both"/>
      </w:pPr>
      <w:r>
        <w:t xml:space="preserve">We also had difficulties in our “model-centred” approach, where we </w:t>
      </w:r>
      <w:r w:rsidR="00F37670">
        <w:t xml:space="preserve">had limited time and </w:t>
      </w:r>
      <w:r w:rsidR="00FA0206">
        <w:t>semi-powerful free</w:t>
      </w:r>
      <w:r w:rsidR="00F37670">
        <w:t xml:space="preserve"> computational resources to</w:t>
      </w:r>
      <w:r w:rsidR="00FA0206">
        <w:t xml:space="preserve"> </w:t>
      </w:r>
      <w:r w:rsidR="00BE0F88">
        <w:t>train our models; most models took around 12 hours to finish training, while the HCNN model alone took around 33 hours to finish training on a</w:t>
      </w:r>
      <w:r w:rsidR="006C37E6">
        <w:t xml:space="preserve"> </w:t>
      </w:r>
      <w:r w:rsidR="0053504F">
        <w:t>Nvidia RTX 2060 Max Q graphic</w:t>
      </w:r>
      <w:r w:rsidR="005348C4">
        <w:t xml:space="preserve"> card. Consequently, we didn’t get to try a lot of hyperparameter </w:t>
      </w:r>
      <w:r w:rsidR="008D7D26">
        <w:t xml:space="preserve">and model </w:t>
      </w:r>
      <w:r w:rsidR="005348C4">
        <w:t>combinations</w:t>
      </w:r>
      <w:r w:rsidR="008D7D26">
        <w:t xml:space="preserve">, for example, as mentioned at the end of section </w:t>
      </w:r>
      <w:r w:rsidR="008D7D26">
        <w:fldChar w:fldCharType="begin"/>
      </w:r>
      <w:r w:rsidR="008D7D26">
        <w:instrText xml:space="preserve"> REF _Ref137250588 \r \h </w:instrText>
      </w:r>
      <w:r w:rsidR="008D7D26">
        <w:fldChar w:fldCharType="separate"/>
      </w:r>
      <w:r w:rsidR="009910D7">
        <w:rPr>
          <w:cs/>
        </w:rPr>
        <w:t>‎</w:t>
      </w:r>
      <w:r w:rsidR="009910D7">
        <w:t>5.4</w:t>
      </w:r>
      <w:r w:rsidR="008D7D26">
        <w:fldChar w:fldCharType="end"/>
      </w:r>
      <w:r w:rsidR="008D7D26">
        <w:t>.</w:t>
      </w:r>
      <w:r w:rsidR="009939B7">
        <w:t xml:space="preserve"> Therefore, further model architecture optimization is another </w:t>
      </w:r>
      <w:r w:rsidR="003C4AB6">
        <w:t xml:space="preserve">future research possibility. </w:t>
      </w:r>
      <w:commentRangeEnd w:id="595"/>
      <w:r w:rsidR="009918CB">
        <w:rPr>
          <w:rStyle w:val="CommentReference"/>
        </w:rPr>
        <w:commentReference w:id="595"/>
      </w:r>
    </w:p>
    <w:p w14:paraId="21127DF4" w14:textId="34401EB6" w:rsidR="003C4AB6" w:rsidRDefault="003C4AB6" w:rsidP="008D7D26">
      <w:pPr>
        <w:pStyle w:val="BodyText"/>
        <w:jc w:val="both"/>
      </w:pPr>
      <w:commentRangeStart w:id="596"/>
      <w:r>
        <w:t xml:space="preserve">Regarding </w:t>
      </w:r>
      <w:r w:rsidR="003D4B1E">
        <w:t xml:space="preserve">section </w:t>
      </w:r>
      <w:r w:rsidR="003D4B1E">
        <w:fldChar w:fldCharType="begin"/>
      </w:r>
      <w:r w:rsidR="003D4B1E">
        <w:instrText xml:space="preserve"> REF _Ref137250735 \r \h </w:instrText>
      </w:r>
      <w:r w:rsidR="003D4B1E">
        <w:fldChar w:fldCharType="separate"/>
      </w:r>
      <w:r w:rsidR="009910D7">
        <w:rPr>
          <w:cs/>
        </w:rPr>
        <w:t>‎</w:t>
      </w:r>
      <w:r w:rsidR="009910D7">
        <w:t>4</w:t>
      </w:r>
      <w:r w:rsidR="003D4B1E">
        <w:fldChar w:fldCharType="end"/>
      </w:r>
      <w:r w:rsidR="003D4B1E">
        <w:t xml:space="preserve">, the code </w:t>
      </w:r>
      <w:r w:rsidR="00F57BE6">
        <w:t xml:space="preserve">is written in multiple notebook and python files which could mostly be refactored into succinct functions </w:t>
      </w:r>
      <w:r w:rsidR="0057204A">
        <w:t xml:space="preserve">called from a single or a few sources of truth (i.e., python files), and is not the most optimal. For example, </w:t>
      </w:r>
      <w:r w:rsidR="00C054AE">
        <w:t xml:space="preserve">all the data loaders used to get the images in batches did not utilize the CPU parallelly as this required migrating most of the code from notebook files to python files, </w:t>
      </w:r>
      <w:r w:rsidR="009E33B1">
        <w:t xml:space="preserve">which was difficult to do. Moreover, </w:t>
      </w:r>
      <w:r w:rsidR="00ED5897">
        <w:t xml:space="preserve">future work could be dedicated to replacing outdated third-party libraries like </w:t>
      </w:r>
      <w:r w:rsidR="00591C3A">
        <w:t xml:space="preserve">“RetinaFace” face detection model and “PaddleOCR” tool into more updated counterparts, as </w:t>
      </w:r>
      <w:r w:rsidR="006D21D5">
        <w:t>using these outdated libraries caused a problem in managing the</w:t>
      </w:r>
      <w:r w:rsidR="00F96971">
        <w:t xml:space="preserve"> project’s virtual environment; since PyTorch Lightning was introduced later in the project for the HCNN model,</w:t>
      </w:r>
      <w:r w:rsidR="00DF7078">
        <w:t xml:space="preserve"> it, along with TensorFlow, “RetinaFace”, and “PaddleOCR” required </w:t>
      </w:r>
      <w:r w:rsidR="00D57E04">
        <w:t xml:space="preserve">dependency libraries which had conflicting versions. Therefore, the project’s current virtual environment only supports </w:t>
      </w:r>
      <w:r w:rsidR="00432A4F">
        <w:t xml:space="preserve">PyTorch Lightning and TensorFlow, so that the two latter libraries along with other libraries used </w:t>
      </w:r>
      <w:r w:rsidR="001D20A0">
        <w:t>for extracting the images’ metadata (as mentioned in section</w:t>
      </w:r>
      <w:r w:rsidR="007229BA">
        <w:t>s</w:t>
      </w:r>
      <w:r w:rsidR="00B26280">
        <w:t xml:space="preserve"> </w:t>
      </w:r>
      <w:r w:rsidR="00B26280">
        <w:fldChar w:fldCharType="begin"/>
      </w:r>
      <w:r w:rsidR="00B26280">
        <w:instrText xml:space="preserve"> REF _Ref137059695 \r \h </w:instrText>
      </w:r>
      <w:r w:rsidR="00B26280">
        <w:fldChar w:fldCharType="separate"/>
      </w:r>
      <w:r w:rsidR="009910D7">
        <w:rPr>
          <w:cs/>
        </w:rPr>
        <w:t>‎</w:t>
      </w:r>
      <w:r w:rsidR="009910D7">
        <w:t>3.1.4.1</w:t>
      </w:r>
      <w:r w:rsidR="00B26280">
        <w:fldChar w:fldCharType="end"/>
      </w:r>
      <w:r w:rsidR="001D20A0">
        <w:t xml:space="preserve"> </w:t>
      </w:r>
      <w:r w:rsidR="00B26280">
        <w:t xml:space="preserve">and </w:t>
      </w:r>
      <w:r w:rsidR="007229BA">
        <w:fldChar w:fldCharType="begin"/>
      </w:r>
      <w:r w:rsidR="007229BA">
        <w:instrText xml:space="preserve"> REF _Ref137251374 \r \h </w:instrText>
      </w:r>
      <w:r w:rsidR="007229BA">
        <w:fldChar w:fldCharType="separate"/>
      </w:r>
      <w:r w:rsidR="009910D7">
        <w:rPr>
          <w:cs/>
        </w:rPr>
        <w:t>‎</w:t>
      </w:r>
      <w:r w:rsidR="009910D7">
        <w:t>4.1.3</w:t>
      </w:r>
      <w:r w:rsidR="007229BA">
        <w:fldChar w:fldCharType="end"/>
      </w:r>
      <w:r w:rsidR="001D20A0">
        <w:t xml:space="preserve">) are no longer present in the current virtual environment. </w:t>
      </w:r>
      <w:r w:rsidR="00C32910">
        <w:lastRenderedPageBreak/>
        <w:t xml:space="preserve">Managing this dependency issue, and/or creating another virtual environment dedicated for dataset preprocessing is one of </w:t>
      </w:r>
      <w:r w:rsidR="00B26280">
        <w:t>the possible directions for future implementation.</w:t>
      </w:r>
    </w:p>
    <w:p w14:paraId="68DC5530" w14:textId="6C73664F" w:rsidR="00010684" w:rsidRDefault="00100348" w:rsidP="008D7D26">
      <w:pPr>
        <w:pStyle w:val="BodyText"/>
        <w:jc w:val="both"/>
      </w:pPr>
      <w:r>
        <w:t xml:space="preserve">Regarding </w:t>
      </w:r>
      <w:r w:rsidR="00FE023F">
        <w:t>model evaluation methods</w:t>
      </w:r>
      <w:r w:rsidR="000D317E">
        <w:t xml:space="preserve">, another suggestion is to </w:t>
      </w:r>
      <w:r w:rsidR="00ED6F85">
        <w:t xml:space="preserve">better utilize the HTML files </w:t>
      </w:r>
      <w:r w:rsidR="005006F0">
        <w:t xml:space="preserve">which display the models’ test results, and are </w:t>
      </w:r>
      <w:r w:rsidR="00ED6F85">
        <w:t xml:space="preserve">previously mentioned in </w:t>
      </w:r>
      <w:r w:rsidR="005006F0">
        <w:t xml:space="preserve">section </w:t>
      </w:r>
      <w:r w:rsidR="009F6FD0">
        <w:fldChar w:fldCharType="begin"/>
      </w:r>
      <w:r w:rsidR="009F6FD0">
        <w:instrText xml:space="preserve"> REF _Ref137160535 \r \h </w:instrText>
      </w:r>
      <w:r w:rsidR="009F6FD0">
        <w:fldChar w:fldCharType="separate"/>
      </w:r>
      <w:r w:rsidR="009910D7">
        <w:rPr>
          <w:cs/>
        </w:rPr>
        <w:t>‎</w:t>
      </w:r>
      <w:r w:rsidR="009910D7">
        <w:t>4.2</w:t>
      </w:r>
      <w:r w:rsidR="009F6FD0">
        <w:fldChar w:fldCharType="end"/>
      </w:r>
      <w:r w:rsidR="005006F0">
        <w:t xml:space="preserve">, </w:t>
      </w:r>
      <w:r w:rsidR="00A370AB">
        <w:t xml:space="preserve">by grouping the images </w:t>
      </w:r>
      <w:r w:rsidR="00BE6DCE">
        <w:t>into a grid of small images</w:t>
      </w:r>
      <w:r w:rsidR="006B6D2A">
        <w:t xml:space="preserve"> for</w:t>
      </w:r>
      <w:r w:rsidR="00A370AB">
        <w:t xml:space="preserve"> each (predicted label, actual label) pair</w:t>
      </w:r>
      <w:r w:rsidR="00CD0075">
        <w:t xml:space="preserve"> so that we have something similar to what was </w:t>
      </w:r>
      <w:r w:rsidR="00BE6DCE">
        <w:t>visualized</w:t>
      </w:r>
      <w:r w:rsidR="00CD0075">
        <w:t xml:space="preserve"> in</w:t>
      </w:r>
      <w:r w:rsidR="00BE6DCE">
        <w:t xml:space="preserve"> </w:t>
      </w:r>
      <w:r w:rsidR="00BE6DCE">
        <w:fldChar w:fldCharType="begin"/>
      </w:r>
      <w:r w:rsidR="00BE6DCE">
        <w:instrText xml:space="preserve"> REF _Ref137216134 \h  \* MERGEFORMAT </w:instrText>
      </w:r>
      <w:r w:rsidR="00BE6DCE">
        <w:fldChar w:fldCharType="separate"/>
      </w:r>
      <w:r w:rsidR="009910D7" w:rsidRPr="009910D7">
        <w:t>Figure 47</w:t>
      </w:r>
      <w:r w:rsidR="00BE6DCE">
        <w:fldChar w:fldCharType="end"/>
      </w:r>
      <w:r w:rsidR="00CD0075">
        <w:t xml:space="preserve"> instead of a long table like what was shown in </w:t>
      </w:r>
      <w:r w:rsidR="00BE6DCE">
        <w:fldChar w:fldCharType="begin"/>
      </w:r>
      <w:r w:rsidR="00BE6DCE">
        <w:instrText xml:space="preserve"> REF _Ref137131113 \h  \* MERGEFORMAT </w:instrText>
      </w:r>
      <w:r w:rsidR="00BE6DCE">
        <w:fldChar w:fldCharType="separate"/>
      </w:r>
      <w:r w:rsidR="009910D7" w:rsidRPr="009910D7">
        <w:t>Figure 54</w:t>
      </w:r>
      <w:r w:rsidR="00BE6DCE">
        <w:fldChar w:fldCharType="end"/>
      </w:r>
      <w:r w:rsidR="00CD0075">
        <w:t>.</w:t>
      </w:r>
    </w:p>
    <w:p w14:paraId="1C8D5761" w14:textId="16160157" w:rsidR="009F6FD0" w:rsidRDefault="009F6FD0" w:rsidP="008D7D26">
      <w:pPr>
        <w:pStyle w:val="BodyText"/>
        <w:jc w:val="both"/>
      </w:pPr>
      <w:r>
        <w:t xml:space="preserve">Finally, </w:t>
      </w:r>
      <w:r w:rsidR="00A816A8">
        <w:t>the most important area to focus on in the future is creating a</w:t>
      </w:r>
      <w:r w:rsidR="00824E3A">
        <w:t xml:space="preserve"> gallery mobile application which will be able to group images based on one of the 9 classes presented </w:t>
      </w:r>
      <w:r w:rsidR="00745722">
        <w:t xml:space="preserve">in section </w:t>
      </w:r>
      <w:r w:rsidR="00745722">
        <w:fldChar w:fldCharType="begin"/>
      </w:r>
      <w:r w:rsidR="00745722">
        <w:instrText xml:space="preserve"> REF _Ref137252056 \r \h </w:instrText>
      </w:r>
      <w:r w:rsidR="00745722">
        <w:fldChar w:fldCharType="separate"/>
      </w:r>
      <w:r w:rsidR="009910D7">
        <w:rPr>
          <w:cs/>
        </w:rPr>
        <w:t>‎</w:t>
      </w:r>
      <w:r w:rsidR="009910D7">
        <w:t>3.1.1</w:t>
      </w:r>
      <w:r w:rsidR="00745722">
        <w:fldChar w:fldCharType="end"/>
      </w:r>
      <w:r w:rsidR="006F657C">
        <w:t xml:space="preserve">. In addition, finer classifications can be made for each class. For example, </w:t>
      </w:r>
      <w:r w:rsidR="00052B70">
        <w:t>the model could perform further classification to recognize the person in the image by face after “selfies” class have been chosen as the predicted class for the image</w:t>
      </w:r>
      <w:commentRangeEnd w:id="596"/>
      <w:r w:rsidR="009918CB">
        <w:rPr>
          <w:rStyle w:val="CommentReference"/>
        </w:rPr>
        <w:commentReference w:id="596"/>
      </w:r>
      <w:r w:rsidR="00052B70">
        <w:t>.</w:t>
      </w:r>
    </w:p>
    <w:p w14:paraId="507309B9" w14:textId="77777777" w:rsidR="00B40F88" w:rsidRDefault="00B40F88" w:rsidP="00B40F88">
      <w:pPr>
        <w:pStyle w:val="Heading1"/>
        <w:numPr>
          <w:ilvl w:val="0"/>
          <w:numId w:val="1"/>
        </w:numPr>
        <w:jc w:val="both"/>
      </w:pPr>
      <w:bookmarkStart w:id="597" w:name="_Ref137263459"/>
      <w:bookmarkStart w:id="598" w:name="_Toc137266909"/>
      <w:commentRangeStart w:id="599"/>
      <w:r>
        <w:lastRenderedPageBreak/>
        <w:t>Project Contributions</w:t>
      </w:r>
      <w:bookmarkEnd w:id="597"/>
      <w:bookmarkEnd w:id="598"/>
      <w:commentRangeEnd w:id="599"/>
      <w:r w:rsidR="00BD0E4D">
        <w:rPr>
          <w:rStyle w:val="CommentReference"/>
          <w:b w:val="0"/>
          <w:kern w:val="22"/>
        </w:rPr>
        <w:commentReference w:id="599"/>
      </w:r>
    </w:p>
    <w:p w14:paraId="4323D36E" w14:textId="62156430" w:rsidR="00B40F88" w:rsidRDefault="00E153A7" w:rsidP="00B40F88">
      <w:pPr>
        <w:pStyle w:val="BodyText"/>
        <w:jc w:val="both"/>
      </w:pPr>
      <w:r>
        <w:t xml:space="preserve">Due to the novelty of the problem presented in this report, the most important </w:t>
      </w:r>
      <w:r w:rsidR="00694497">
        <w:t>contributions made are regarding the dataset:</w:t>
      </w:r>
    </w:p>
    <w:p w14:paraId="74D79DE4" w14:textId="1D24B933" w:rsidR="00694497" w:rsidRDefault="00237E7B" w:rsidP="00694497">
      <w:pPr>
        <w:pStyle w:val="ListParagraph"/>
        <w:numPr>
          <w:ilvl w:val="0"/>
          <w:numId w:val="15"/>
        </w:numPr>
        <w:pBdr>
          <w:top w:val="nil"/>
          <w:left w:val="nil"/>
          <w:bottom w:val="nil"/>
          <w:right w:val="nil"/>
          <w:between w:val="nil"/>
        </w:pBdr>
        <w:spacing w:after="120"/>
        <w:jc w:val="both"/>
        <w:rPr>
          <w:color w:val="000000"/>
        </w:rPr>
      </w:pPr>
      <w:r>
        <w:rPr>
          <w:color w:val="000000"/>
        </w:rPr>
        <w:t>To</w:t>
      </w:r>
      <w:r w:rsidR="001F6071">
        <w:rPr>
          <w:color w:val="000000"/>
        </w:rPr>
        <w:t xml:space="preserve"> </w:t>
      </w:r>
      <w:ins w:id="600" w:author="nahla" w:date="2023-06-10T12:47:00Z">
        <w:r w:rsidR="00BD0E4D">
          <w:rPr>
            <w:color w:val="000000"/>
          </w:rPr>
          <w:t xml:space="preserve">the best of </w:t>
        </w:r>
      </w:ins>
      <w:r w:rsidR="001F6071">
        <w:rPr>
          <w:color w:val="000000"/>
        </w:rPr>
        <w:t>our knowledge</w:t>
      </w:r>
      <w:r>
        <w:rPr>
          <w:color w:val="000000"/>
        </w:rPr>
        <w:t>, this is the first relatively large dataset to include Egyptian</w:t>
      </w:r>
      <w:r w:rsidR="00563250">
        <w:rPr>
          <w:color w:val="000000"/>
        </w:rPr>
        <w:t xml:space="preserve"> memes and social media posts, in addition to images usually sent between family members </w:t>
      </w:r>
      <w:r w:rsidR="00150D03">
        <w:rPr>
          <w:color w:val="000000"/>
        </w:rPr>
        <w:t>and relatives (“eGreetingAndMisc” class), and images scraped from Reddit</w:t>
      </w:r>
      <w:r w:rsidR="00694497">
        <w:rPr>
          <w:color w:val="000000"/>
        </w:rPr>
        <w:t xml:space="preserve"> </w:t>
      </w:r>
      <w:r w:rsidR="00150D03">
        <w:rPr>
          <w:color w:val="000000"/>
        </w:rPr>
        <w:t>related to social media or text messages.</w:t>
      </w:r>
      <w:r w:rsidR="000B1E90">
        <w:rPr>
          <w:color w:val="000000"/>
        </w:rPr>
        <w:t xml:space="preserve"> In addition to this, “imgsPropsv1.csv” file which </w:t>
      </w:r>
      <w:r w:rsidR="003F5400">
        <w:rPr>
          <w:color w:val="000000"/>
        </w:rPr>
        <w:t xml:space="preserve">holds metadata, previously mentioned in </w:t>
      </w:r>
      <w:r w:rsidR="003F5400">
        <w:rPr>
          <w:color w:val="000000"/>
        </w:rPr>
        <w:fldChar w:fldCharType="begin"/>
      </w:r>
      <w:r w:rsidR="003F5400">
        <w:rPr>
          <w:color w:val="000000"/>
        </w:rPr>
        <w:instrText xml:space="preserve"> REF _Ref137052595 \h  \* MERGEFORMAT </w:instrText>
      </w:r>
      <w:r w:rsidR="003F5400">
        <w:rPr>
          <w:color w:val="000000"/>
        </w:rPr>
      </w:r>
      <w:r w:rsidR="003F5400">
        <w:rPr>
          <w:color w:val="000000"/>
        </w:rPr>
        <w:fldChar w:fldCharType="separate"/>
      </w:r>
      <w:r w:rsidR="009910D7" w:rsidRPr="009910D7">
        <w:rPr>
          <w:color w:val="000000"/>
        </w:rPr>
        <w:t>Figure 31</w:t>
      </w:r>
      <w:r w:rsidR="003F5400">
        <w:rPr>
          <w:color w:val="000000"/>
        </w:rPr>
        <w:fldChar w:fldCharType="end"/>
      </w:r>
      <w:r w:rsidR="003F5400">
        <w:rPr>
          <w:color w:val="000000"/>
        </w:rPr>
        <w:t xml:space="preserve">, for </w:t>
      </w:r>
      <w:r w:rsidR="007F5B9B">
        <w:rPr>
          <w:color w:val="000000"/>
        </w:rPr>
        <w:t>the images in the dataset.</w:t>
      </w:r>
    </w:p>
    <w:p w14:paraId="536A9455" w14:textId="4EEBBB49" w:rsidR="00C8182A" w:rsidRDefault="000B44D2" w:rsidP="00694497">
      <w:pPr>
        <w:pStyle w:val="ListParagraph"/>
        <w:numPr>
          <w:ilvl w:val="0"/>
          <w:numId w:val="15"/>
        </w:numPr>
        <w:pBdr>
          <w:top w:val="nil"/>
          <w:left w:val="nil"/>
          <w:bottom w:val="nil"/>
          <w:right w:val="nil"/>
          <w:between w:val="nil"/>
        </w:pBdr>
        <w:spacing w:after="120"/>
        <w:jc w:val="both"/>
        <w:rPr>
          <w:color w:val="000000"/>
        </w:rPr>
      </w:pPr>
      <w:r>
        <w:rPr>
          <w:color w:val="000000"/>
        </w:rPr>
        <w:t>The possibility of reusing scraping functions to scrape from Facebook, Reddit, and google images (given small tweaks to the functions</w:t>
      </w:r>
      <w:r w:rsidR="00795AC9">
        <w:rPr>
          <w:color w:val="000000"/>
        </w:rPr>
        <w:t xml:space="preserve"> in case of HTML change in the aforementioned platforms</w:t>
      </w:r>
      <w:r>
        <w:rPr>
          <w:color w:val="000000"/>
        </w:rPr>
        <w:t>)</w:t>
      </w:r>
    </w:p>
    <w:p w14:paraId="7DEBA698" w14:textId="1E6B7B01" w:rsidR="00795AC9" w:rsidRDefault="003D38C4" w:rsidP="00BD0E4D">
      <w:pPr>
        <w:pStyle w:val="ListParagraph"/>
        <w:numPr>
          <w:ilvl w:val="0"/>
          <w:numId w:val="15"/>
        </w:numPr>
        <w:pBdr>
          <w:top w:val="nil"/>
          <w:left w:val="nil"/>
          <w:bottom w:val="nil"/>
          <w:right w:val="nil"/>
          <w:between w:val="nil"/>
        </w:pBdr>
        <w:spacing w:after="120"/>
        <w:jc w:val="both"/>
        <w:rPr>
          <w:color w:val="000000"/>
        </w:rPr>
      </w:pPr>
      <w:r>
        <w:rPr>
          <w:color w:val="000000"/>
        </w:rPr>
        <w:t xml:space="preserve">To </w:t>
      </w:r>
      <w:ins w:id="601" w:author="nahla" w:date="2023-06-10T12:47:00Z">
        <w:r w:rsidR="00BD0E4D">
          <w:rPr>
            <w:color w:val="000000"/>
          </w:rPr>
          <w:t xml:space="preserve">the best </w:t>
        </w:r>
      </w:ins>
      <w:r>
        <w:rPr>
          <w:color w:val="000000"/>
        </w:rPr>
        <w:t xml:space="preserve">our knowledge, we also </w:t>
      </w:r>
      <w:r w:rsidR="00E44E64">
        <w:rPr>
          <w:color w:val="000000"/>
        </w:rPr>
        <w:t>established</w:t>
      </w:r>
      <w:r>
        <w:rPr>
          <w:color w:val="000000"/>
        </w:rPr>
        <w:t xml:space="preserve"> </w:t>
      </w:r>
      <w:del w:id="602" w:author="nahla" w:date="2023-06-10T12:48:00Z">
        <w:r w:rsidDel="00BD0E4D">
          <w:rPr>
            <w:color w:val="000000"/>
          </w:rPr>
          <w:delText>manual, yet</w:delText>
        </w:r>
      </w:del>
      <w:ins w:id="603" w:author="nahla" w:date="2023-06-10T12:48:00Z">
        <w:r w:rsidR="00BD0E4D">
          <w:rPr>
            <w:color w:val="000000"/>
          </w:rPr>
          <w:t>a</w:t>
        </w:r>
      </w:ins>
      <w:r>
        <w:rPr>
          <w:color w:val="000000"/>
        </w:rPr>
        <w:t xml:space="preserve"> novel pipeline to remove unwanted images in a class</w:t>
      </w:r>
      <w:r w:rsidR="00E44E64">
        <w:rPr>
          <w:color w:val="000000"/>
        </w:rPr>
        <w:t>, which was introduced in “</w:t>
      </w:r>
      <w:r w:rsidR="00E44E64" w:rsidRPr="00E44E64">
        <w:rPr>
          <w:color w:val="000000"/>
        </w:rPr>
        <w:t>separating_screenshots_from_photos</w:t>
      </w:r>
      <w:r w:rsidR="00E44E64">
        <w:rPr>
          <w:color w:val="000000"/>
        </w:rPr>
        <w:t xml:space="preserve">.ipynb” then </w:t>
      </w:r>
      <w:r w:rsidR="007A5989">
        <w:rPr>
          <w:color w:val="000000"/>
        </w:rPr>
        <w:t>refined later to involve less manual work in “</w:t>
      </w:r>
      <w:r w:rsidR="007A5989" w:rsidRPr="007A5989">
        <w:rPr>
          <w:color w:val="000000"/>
        </w:rPr>
        <w:t>dataset_preprocessing_part_3</w:t>
      </w:r>
      <w:r w:rsidR="007A5989">
        <w:rPr>
          <w:color w:val="000000"/>
        </w:rPr>
        <w:t>.ipynb”</w:t>
      </w:r>
      <w:r w:rsidR="003A6E40">
        <w:rPr>
          <w:color w:val="000000"/>
        </w:rPr>
        <w:t xml:space="preserve">. The basic premise of this method was explained </w:t>
      </w:r>
      <w:r w:rsidR="00212ADA">
        <w:rPr>
          <w:color w:val="000000"/>
        </w:rPr>
        <w:t xml:space="preserve">near the end of </w:t>
      </w:r>
      <w:r w:rsidR="003A6E40">
        <w:rPr>
          <w:color w:val="000000"/>
        </w:rPr>
        <w:t xml:space="preserve">section </w:t>
      </w:r>
      <w:r w:rsidR="00212ADA">
        <w:rPr>
          <w:color w:val="000000"/>
        </w:rPr>
        <w:fldChar w:fldCharType="begin"/>
      </w:r>
      <w:r w:rsidR="00212ADA">
        <w:rPr>
          <w:color w:val="000000"/>
        </w:rPr>
        <w:instrText xml:space="preserve"> REF _Ref137115997 \r \h </w:instrText>
      </w:r>
      <w:r w:rsidR="00212ADA">
        <w:rPr>
          <w:color w:val="000000"/>
        </w:rPr>
      </w:r>
      <w:r w:rsidR="00212ADA">
        <w:rPr>
          <w:color w:val="000000"/>
        </w:rPr>
        <w:fldChar w:fldCharType="separate"/>
      </w:r>
      <w:r w:rsidR="009910D7">
        <w:rPr>
          <w:color w:val="000000"/>
          <w:cs/>
        </w:rPr>
        <w:t>‎</w:t>
      </w:r>
      <w:r w:rsidR="009910D7">
        <w:rPr>
          <w:color w:val="000000"/>
        </w:rPr>
        <w:t>3.1.3</w:t>
      </w:r>
      <w:r w:rsidR="00212ADA">
        <w:rPr>
          <w:color w:val="000000"/>
        </w:rPr>
        <w:fldChar w:fldCharType="end"/>
      </w:r>
      <w:r w:rsidR="00212ADA">
        <w:rPr>
          <w:color w:val="000000"/>
        </w:rPr>
        <w:t xml:space="preserve"> and the refined version was mentioned in section </w:t>
      </w:r>
      <w:r w:rsidR="00212ADA">
        <w:rPr>
          <w:color w:val="000000"/>
        </w:rPr>
        <w:fldChar w:fldCharType="begin"/>
      </w:r>
      <w:r w:rsidR="00212ADA">
        <w:rPr>
          <w:color w:val="000000"/>
        </w:rPr>
        <w:instrText xml:space="preserve"> REF _Ref137254787 \r \h </w:instrText>
      </w:r>
      <w:r w:rsidR="00212ADA">
        <w:rPr>
          <w:color w:val="000000"/>
        </w:rPr>
      </w:r>
      <w:r w:rsidR="00212ADA">
        <w:rPr>
          <w:color w:val="000000"/>
        </w:rPr>
        <w:fldChar w:fldCharType="separate"/>
      </w:r>
      <w:r w:rsidR="009910D7">
        <w:rPr>
          <w:color w:val="000000"/>
          <w:cs/>
        </w:rPr>
        <w:t>‎</w:t>
      </w:r>
      <w:r w:rsidR="009910D7">
        <w:rPr>
          <w:color w:val="000000"/>
        </w:rPr>
        <w:t>4.1.2</w:t>
      </w:r>
      <w:r w:rsidR="00212ADA">
        <w:rPr>
          <w:color w:val="000000"/>
        </w:rPr>
        <w:fldChar w:fldCharType="end"/>
      </w:r>
      <w:r w:rsidR="003A6E40">
        <w:rPr>
          <w:color w:val="000000"/>
        </w:rPr>
        <w:t>.</w:t>
      </w:r>
    </w:p>
    <w:p w14:paraId="5F92B7BF" w14:textId="487938FC" w:rsidR="00694497" w:rsidRDefault="003E6A64" w:rsidP="001F6071">
      <w:pPr>
        <w:pStyle w:val="BodyText"/>
        <w:jc w:val="both"/>
        <w:rPr>
          <w:color w:val="000000"/>
        </w:rPr>
      </w:pPr>
      <w:r>
        <w:rPr>
          <w:color w:val="000000"/>
        </w:rPr>
        <w:t>Moreover, contributions were made regarding model development and evaluation phases:</w:t>
      </w:r>
    </w:p>
    <w:p w14:paraId="7FC7EB65" w14:textId="1C5AA5EA" w:rsidR="003E6A64" w:rsidRDefault="008A785A" w:rsidP="003E6A64">
      <w:pPr>
        <w:pStyle w:val="ListParagraph"/>
        <w:numPr>
          <w:ilvl w:val="0"/>
          <w:numId w:val="15"/>
        </w:numPr>
        <w:pBdr>
          <w:top w:val="nil"/>
          <w:left w:val="nil"/>
          <w:bottom w:val="nil"/>
          <w:right w:val="nil"/>
          <w:between w:val="nil"/>
        </w:pBdr>
        <w:spacing w:after="120"/>
        <w:jc w:val="both"/>
        <w:rPr>
          <w:color w:val="000000"/>
        </w:rPr>
      </w:pPr>
      <w:r>
        <w:rPr>
          <w:color w:val="000000"/>
        </w:rPr>
        <w:t xml:space="preserve">To </w:t>
      </w:r>
      <w:ins w:id="604" w:author="nahla" w:date="2023-06-10T12:48:00Z">
        <w:r w:rsidR="00BD0E4D">
          <w:rPr>
            <w:color w:val="000000"/>
          </w:rPr>
          <w:t xml:space="preserve">the best of </w:t>
        </w:r>
      </w:ins>
      <w:r>
        <w:rPr>
          <w:color w:val="000000"/>
        </w:rPr>
        <w:t>our knowledge, this is the first utilization of PyTorch Lightning to implement an HCNN model</w:t>
      </w:r>
      <w:r w:rsidR="000E6248">
        <w:rPr>
          <w:color w:val="000000"/>
        </w:rPr>
        <w:t xml:space="preserve"> (using “simple-hierarchy” library as </w:t>
      </w:r>
      <w:r w:rsidR="00501A5D">
        <w:rPr>
          <w:color w:val="000000"/>
        </w:rPr>
        <w:t xml:space="preserve">PyTorch </w:t>
      </w:r>
      <w:r w:rsidR="000E6248">
        <w:rPr>
          <w:color w:val="000000"/>
        </w:rPr>
        <w:t>backbone)</w:t>
      </w:r>
      <w:r w:rsidR="00501A5D">
        <w:rPr>
          <w:color w:val="000000"/>
        </w:rPr>
        <w:t>.</w:t>
      </w:r>
    </w:p>
    <w:p w14:paraId="43F9D30A" w14:textId="2B0260A5" w:rsidR="00501A5D" w:rsidRDefault="00501A5D" w:rsidP="003E6A64">
      <w:pPr>
        <w:pStyle w:val="ListParagraph"/>
        <w:numPr>
          <w:ilvl w:val="0"/>
          <w:numId w:val="15"/>
        </w:numPr>
        <w:pBdr>
          <w:top w:val="nil"/>
          <w:left w:val="nil"/>
          <w:bottom w:val="nil"/>
          <w:right w:val="nil"/>
          <w:between w:val="nil"/>
        </w:pBdr>
        <w:spacing w:after="120"/>
        <w:jc w:val="both"/>
        <w:rPr>
          <w:color w:val="000000"/>
        </w:rPr>
      </w:pPr>
      <w:r>
        <w:rPr>
          <w:color w:val="000000"/>
        </w:rPr>
        <w:t xml:space="preserve">Extensive functions were </w:t>
      </w:r>
      <w:r w:rsidR="004C6CC5">
        <w:rPr>
          <w:color w:val="000000"/>
        </w:rPr>
        <w:t xml:space="preserve">created to log very specific metrics of a model while it’s training. An example </w:t>
      </w:r>
      <w:r w:rsidR="00343111">
        <w:rPr>
          <w:color w:val="000000"/>
        </w:rPr>
        <w:t xml:space="preserve">of such metrics </w:t>
      </w:r>
      <w:r w:rsidR="004C6CC5">
        <w:rPr>
          <w:color w:val="000000"/>
        </w:rPr>
        <w:t xml:space="preserve">was illustrated in </w:t>
      </w:r>
      <w:r w:rsidR="009971C0">
        <w:rPr>
          <w:color w:val="000000"/>
        </w:rPr>
        <w:fldChar w:fldCharType="begin"/>
      </w:r>
      <w:r w:rsidR="009971C0">
        <w:rPr>
          <w:color w:val="000000"/>
        </w:rPr>
        <w:instrText xml:space="preserve"> REF _Ref137255247 \h  \* MERGEFORMAT </w:instrText>
      </w:r>
      <w:r w:rsidR="009971C0">
        <w:rPr>
          <w:color w:val="000000"/>
        </w:rPr>
      </w:r>
      <w:r w:rsidR="009971C0">
        <w:rPr>
          <w:color w:val="000000"/>
        </w:rPr>
        <w:fldChar w:fldCharType="separate"/>
      </w:r>
      <w:r w:rsidR="009910D7" w:rsidRPr="009910D7">
        <w:rPr>
          <w:color w:val="000000"/>
        </w:rPr>
        <w:t>Figure 64</w:t>
      </w:r>
      <w:r w:rsidR="009971C0">
        <w:rPr>
          <w:color w:val="000000"/>
        </w:rPr>
        <w:fldChar w:fldCharType="end"/>
      </w:r>
      <w:r w:rsidR="004C6CC5">
        <w:rPr>
          <w:color w:val="000000"/>
        </w:rPr>
        <w:t>.</w:t>
      </w:r>
    </w:p>
    <w:p w14:paraId="2B54BFF3" w14:textId="2A4F16D6" w:rsidR="00D54EE2" w:rsidRDefault="00B3220B" w:rsidP="003E6A64">
      <w:pPr>
        <w:pStyle w:val="ListParagraph"/>
        <w:numPr>
          <w:ilvl w:val="0"/>
          <w:numId w:val="15"/>
        </w:numPr>
        <w:pBdr>
          <w:top w:val="nil"/>
          <w:left w:val="nil"/>
          <w:bottom w:val="nil"/>
          <w:right w:val="nil"/>
          <w:between w:val="nil"/>
        </w:pBdr>
        <w:spacing w:after="120"/>
        <w:jc w:val="both"/>
        <w:rPr>
          <w:color w:val="000000"/>
        </w:rPr>
      </w:pPr>
      <w:r>
        <w:rPr>
          <w:color w:val="000000"/>
        </w:rPr>
        <w:t>Visualization functions can be used to display plotly figures that, to our knowledge, were not</w:t>
      </w:r>
      <w:r w:rsidR="00713F17">
        <w:rPr>
          <w:color w:val="000000"/>
        </w:rPr>
        <w:t xml:space="preserve"> displayed </w:t>
      </w:r>
      <w:r w:rsidR="00191899">
        <w:rPr>
          <w:color w:val="000000"/>
        </w:rPr>
        <w:t xml:space="preserve">in a unique way like we did in some of the plots. For example, we did not encounter any code online which displayed the sum of rows </w:t>
      </w:r>
      <w:r w:rsidR="000073DA">
        <w:rPr>
          <w:color w:val="000000"/>
        </w:rPr>
        <w:t xml:space="preserve">and columns in the confusion matrix, like in </w:t>
      </w:r>
      <w:r w:rsidR="000073DA">
        <w:rPr>
          <w:color w:val="000000"/>
        </w:rPr>
        <w:fldChar w:fldCharType="begin"/>
      </w:r>
      <w:r w:rsidR="000073DA">
        <w:rPr>
          <w:color w:val="000000"/>
        </w:rPr>
        <w:instrText xml:space="preserve"> REF _Ref137267800 \h  \* MERGEFORMAT </w:instrText>
      </w:r>
      <w:r w:rsidR="000073DA">
        <w:rPr>
          <w:color w:val="000000"/>
        </w:rPr>
      </w:r>
      <w:r w:rsidR="000073DA">
        <w:rPr>
          <w:color w:val="000000"/>
        </w:rPr>
        <w:fldChar w:fldCharType="separate"/>
      </w:r>
      <w:r w:rsidR="000073DA" w:rsidRPr="000073DA">
        <w:rPr>
          <w:color w:val="000000"/>
        </w:rPr>
        <w:t>Figure 119</w:t>
      </w:r>
      <w:r w:rsidR="000073DA">
        <w:rPr>
          <w:color w:val="000000"/>
        </w:rPr>
        <w:fldChar w:fldCharType="end"/>
      </w:r>
      <w:r w:rsidR="000073DA">
        <w:rPr>
          <w:color w:val="000000"/>
        </w:rPr>
        <w:t>.</w:t>
      </w:r>
      <w:r>
        <w:rPr>
          <w:color w:val="000000"/>
        </w:rPr>
        <w:t xml:space="preserve"> </w:t>
      </w:r>
    </w:p>
    <w:p w14:paraId="5F5A24DF" w14:textId="0C849E09" w:rsidR="00BC4B07" w:rsidRDefault="00343111" w:rsidP="003E6A64">
      <w:pPr>
        <w:pStyle w:val="BodyText"/>
        <w:jc w:val="both"/>
        <w:rPr>
          <w:color w:val="000000"/>
        </w:rPr>
      </w:pPr>
      <w:r w:rsidRPr="00BD0E4D">
        <w:rPr>
          <w:color w:val="000000"/>
          <w:highlight w:val="yellow"/>
          <w:rPrChange w:id="605" w:author="nahla" w:date="2023-06-10T12:51:00Z">
            <w:rPr>
              <w:color w:val="000000"/>
            </w:rPr>
          </w:rPrChange>
        </w:rPr>
        <w:t xml:space="preserve">Finally, contributions were made in the form of python scripts which helps in managing a virtual environment which is </w:t>
      </w:r>
      <w:r w:rsidR="00A727A6" w:rsidRPr="00BD0E4D">
        <w:rPr>
          <w:color w:val="000000"/>
          <w:highlight w:val="yellow"/>
          <w:rPrChange w:id="606" w:author="nahla" w:date="2023-06-10T12:51:00Z">
            <w:rPr>
              <w:color w:val="000000"/>
            </w:rPr>
          </w:rPrChange>
        </w:rPr>
        <w:t>initially managed by conda/mamba and pip</w:t>
      </w:r>
      <w:r w:rsidR="001A0447" w:rsidRPr="00BD0E4D">
        <w:rPr>
          <w:color w:val="000000"/>
          <w:highlight w:val="yellow"/>
          <w:rPrChange w:id="607" w:author="nahla" w:date="2023-06-10T12:51:00Z">
            <w:rPr>
              <w:color w:val="000000"/>
            </w:rPr>
          </w:rPrChange>
        </w:rPr>
        <w:t>, like “pip_install_add_to_environment_yml”</w:t>
      </w:r>
      <w:r w:rsidR="00592B38" w:rsidRPr="00BD0E4D">
        <w:rPr>
          <w:color w:val="000000"/>
          <w:highlight w:val="yellow"/>
          <w:rPrChange w:id="608" w:author="nahla" w:date="2023-06-10T12:51:00Z">
            <w:rPr>
              <w:color w:val="000000"/>
            </w:rPr>
          </w:rPrChange>
        </w:rPr>
        <w:t xml:space="preserve">, </w:t>
      </w:r>
      <w:r w:rsidR="001A0447" w:rsidRPr="00BD0E4D">
        <w:rPr>
          <w:color w:val="000000"/>
          <w:highlight w:val="yellow"/>
          <w:rPrChange w:id="609" w:author="nahla" w:date="2023-06-10T12:51:00Z">
            <w:rPr>
              <w:color w:val="000000"/>
            </w:rPr>
          </w:rPrChange>
        </w:rPr>
        <w:t>“</w:t>
      </w:r>
      <w:r w:rsidR="00592B38" w:rsidRPr="00BD0E4D">
        <w:rPr>
          <w:color w:val="000000"/>
          <w:highlight w:val="yellow"/>
          <w:rPrChange w:id="610" w:author="nahla" w:date="2023-06-10T12:51:00Z">
            <w:rPr>
              <w:color w:val="000000"/>
            </w:rPr>
          </w:rPrChange>
        </w:rPr>
        <w:t xml:space="preserve">pip_uninstall_remove_from_environment_yml”, </w:t>
      </w:r>
      <w:r w:rsidR="00A61B88" w:rsidRPr="00BD0E4D">
        <w:rPr>
          <w:color w:val="000000"/>
          <w:highlight w:val="yellow"/>
          <w:rPrChange w:id="611" w:author="nahla" w:date="2023-06-10T12:51:00Z">
            <w:rPr>
              <w:color w:val="000000"/>
            </w:rPr>
          </w:rPrChange>
        </w:rPr>
        <w:t xml:space="preserve">“conda_update_from_pip_list”, and </w:t>
      </w:r>
      <w:r w:rsidR="00B30827" w:rsidRPr="00BD0E4D">
        <w:rPr>
          <w:color w:val="000000"/>
          <w:highlight w:val="yellow"/>
          <w:rPrChange w:id="612" w:author="nahla" w:date="2023-06-10T12:51:00Z">
            <w:rPr>
              <w:color w:val="000000"/>
            </w:rPr>
          </w:rPrChange>
        </w:rPr>
        <w:t xml:space="preserve">“package_dep_info” python files; </w:t>
      </w:r>
      <w:r w:rsidR="00B30827" w:rsidRPr="00BD0E4D">
        <w:rPr>
          <w:color w:val="000000"/>
          <w:highlight w:val="green"/>
          <w:rPrChange w:id="613" w:author="nahla" w:date="2023-06-10T12:52:00Z">
            <w:rPr>
              <w:color w:val="000000"/>
            </w:rPr>
          </w:rPrChange>
        </w:rPr>
        <w:t>first</w:t>
      </w:r>
      <w:r w:rsidR="00B30827" w:rsidRPr="00BD0E4D">
        <w:rPr>
          <w:color w:val="000000"/>
          <w:highlight w:val="yellow"/>
          <w:rPrChange w:id="614" w:author="nahla" w:date="2023-06-10T12:51:00Z">
            <w:rPr>
              <w:color w:val="000000"/>
            </w:rPr>
          </w:rPrChange>
        </w:rPr>
        <w:t xml:space="preserve"> mentioned file automatically a package installed via pip </w:t>
      </w:r>
      <w:r w:rsidR="00790E99" w:rsidRPr="00BD0E4D">
        <w:rPr>
          <w:color w:val="000000"/>
          <w:highlight w:val="yellow"/>
          <w:rPrChange w:id="615" w:author="nahla" w:date="2023-06-10T12:51:00Z">
            <w:rPr>
              <w:color w:val="000000"/>
            </w:rPr>
          </w:rPrChange>
        </w:rPr>
        <w:t xml:space="preserve">to the pip’s section of “environment.yml” file created by conda/mamba. </w:t>
      </w:r>
      <w:r w:rsidR="00790E99" w:rsidRPr="00BD0E4D">
        <w:rPr>
          <w:color w:val="000000"/>
          <w:highlight w:val="green"/>
          <w:rPrChange w:id="616" w:author="nahla" w:date="2023-06-10T12:52:00Z">
            <w:rPr>
              <w:color w:val="000000"/>
            </w:rPr>
          </w:rPrChange>
        </w:rPr>
        <w:t>Second</w:t>
      </w:r>
      <w:r w:rsidR="00790E99" w:rsidRPr="00BD0E4D">
        <w:rPr>
          <w:color w:val="000000"/>
          <w:highlight w:val="yellow"/>
          <w:rPrChange w:id="617" w:author="nahla" w:date="2023-06-10T12:51:00Z">
            <w:rPr>
              <w:color w:val="000000"/>
            </w:rPr>
          </w:rPrChange>
        </w:rPr>
        <w:t xml:space="preserve"> file</w:t>
      </w:r>
      <w:r w:rsidR="00985D4E" w:rsidRPr="00BD0E4D">
        <w:rPr>
          <w:color w:val="000000"/>
          <w:highlight w:val="yellow"/>
          <w:rPrChange w:id="618" w:author="nahla" w:date="2023-06-10T12:51:00Z">
            <w:rPr>
              <w:color w:val="000000"/>
            </w:rPr>
          </w:rPrChange>
        </w:rPr>
        <w:t xml:space="preserve"> is similar to the first file, but for uninstallation. </w:t>
      </w:r>
      <w:r w:rsidR="00CB1FDF" w:rsidRPr="00BD0E4D">
        <w:rPr>
          <w:color w:val="000000"/>
          <w:highlight w:val="green"/>
          <w:rPrChange w:id="619" w:author="nahla" w:date="2023-06-10T12:52:00Z">
            <w:rPr>
              <w:color w:val="000000"/>
            </w:rPr>
          </w:rPrChange>
        </w:rPr>
        <w:t>Third</w:t>
      </w:r>
      <w:r w:rsidR="00CB1FDF" w:rsidRPr="00BD0E4D">
        <w:rPr>
          <w:color w:val="000000"/>
          <w:highlight w:val="yellow"/>
          <w:rPrChange w:id="620" w:author="nahla" w:date="2023-06-10T12:51:00Z">
            <w:rPr>
              <w:color w:val="000000"/>
            </w:rPr>
          </w:rPrChange>
        </w:rPr>
        <w:t xml:space="preserve"> file is to </w:t>
      </w:r>
      <w:r w:rsidR="00CB1FDF" w:rsidRPr="00BD0E4D">
        <w:rPr>
          <w:color w:val="000000"/>
          <w:highlight w:val="yellow"/>
          <w:rPrChange w:id="621" w:author="nahla" w:date="2023-06-10T12:51:00Z">
            <w:rPr>
              <w:color w:val="000000"/>
            </w:rPr>
          </w:rPrChange>
        </w:rPr>
        <w:lastRenderedPageBreak/>
        <w:t xml:space="preserve">overwrite the pip section in “environment.yml” file with the output from “pip freeze” command. However, this is only suggested if you install all the libraries using pip, not conda/mamba. Finally, </w:t>
      </w:r>
      <w:r w:rsidR="00481E08" w:rsidRPr="00BD0E4D">
        <w:rPr>
          <w:color w:val="000000"/>
          <w:highlight w:val="yellow"/>
          <w:rPrChange w:id="622" w:author="nahla" w:date="2023-06-10T12:51:00Z">
            <w:rPr>
              <w:color w:val="000000"/>
            </w:rPr>
          </w:rPrChange>
        </w:rPr>
        <w:t xml:space="preserve">the fourth mentioned python file is the most important one; it uses “pipdeptree” library </w:t>
      </w:r>
      <w:r w:rsidR="00274356" w:rsidRPr="00BD0E4D">
        <w:rPr>
          <w:color w:val="000000"/>
          <w:highlight w:val="yellow"/>
          <w:rPrChange w:id="623" w:author="nahla" w:date="2023-06-10T12:51:00Z">
            <w:rPr>
              <w:color w:val="000000"/>
            </w:rPr>
          </w:rPrChange>
        </w:rPr>
        <w:fldChar w:fldCharType="begin"/>
      </w:r>
      <w:r w:rsidR="001D33DF" w:rsidRPr="00BD0E4D">
        <w:rPr>
          <w:color w:val="000000"/>
          <w:highlight w:val="yellow"/>
          <w:rPrChange w:id="624" w:author="nahla" w:date="2023-06-10T12:51:00Z">
            <w:rPr>
              <w:color w:val="000000"/>
            </w:rPr>
          </w:rPrChange>
        </w:rPr>
        <w:instrText xml:space="preserve"> ADDIN ZOTERO_ITEM CSL_CITATION {"citationID":"a1qo4bc7eph","properties":{"formattedCitation":"[56]","plainCitation":"[56]","noteIndex":0},"citationItems":[{"id":1127,"uris":["http://zotero.org/users/7276241/items/9QMYE4MJ"],"itemData":{"id":1127,"type":"software","abstract":"A command line utility to display dependency tree of the installed Python packages","genre":"Python","license":"MIT","note":"original-date: 2014-02-02T17:45:23Z","publisher":"tox development team","source":"GitHub","title":"pipdeptree","URL":"https://github.com/tox-dev/pipdeptree","accessed":{"date-parts":[["2023",6,10]]},"issued":{"date-parts":[["2023",6,9]]}}}],"schema":"https://github.com/citation-style-language/schema/raw/master/csl-citation.json"} </w:instrText>
      </w:r>
      <w:r w:rsidR="00274356" w:rsidRPr="00BD0E4D">
        <w:rPr>
          <w:color w:val="000000"/>
          <w:highlight w:val="yellow"/>
          <w:rPrChange w:id="625" w:author="nahla" w:date="2023-06-10T12:51:00Z">
            <w:rPr>
              <w:color w:val="000000"/>
            </w:rPr>
          </w:rPrChange>
        </w:rPr>
        <w:fldChar w:fldCharType="separate"/>
      </w:r>
      <w:r w:rsidR="001D33DF" w:rsidRPr="00BD0E4D">
        <w:rPr>
          <w:kern w:val="0"/>
          <w:szCs w:val="24"/>
          <w:highlight w:val="yellow"/>
          <w:rPrChange w:id="626" w:author="nahla" w:date="2023-06-10T12:51:00Z">
            <w:rPr>
              <w:kern w:val="0"/>
              <w:szCs w:val="24"/>
            </w:rPr>
          </w:rPrChange>
        </w:rPr>
        <w:t>[56]</w:t>
      </w:r>
      <w:r w:rsidR="00274356" w:rsidRPr="00BD0E4D">
        <w:rPr>
          <w:color w:val="000000"/>
          <w:highlight w:val="yellow"/>
          <w:rPrChange w:id="627" w:author="nahla" w:date="2023-06-10T12:51:00Z">
            <w:rPr>
              <w:color w:val="000000"/>
            </w:rPr>
          </w:rPrChange>
        </w:rPr>
        <w:fldChar w:fldCharType="end"/>
      </w:r>
      <w:r w:rsidR="00274356" w:rsidRPr="00BD0E4D">
        <w:rPr>
          <w:color w:val="000000"/>
          <w:highlight w:val="yellow"/>
          <w:rPrChange w:id="628" w:author="nahla" w:date="2023-06-10T12:51:00Z">
            <w:rPr>
              <w:color w:val="000000"/>
            </w:rPr>
          </w:rPrChange>
        </w:rPr>
        <w:t xml:space="preserve"> to </w:t>
      </w:r>
      <w:r w:rsidR="00294C4A" w:rsidRPr="00BD0E4D">
        <w:rPr>
          <w:color w:val="000000"/>
          <w:highlight w:val="yellow"/>
          <w:rPrChange w:id="629" w:author="nahla" w:date="2023-06-10T12:51:00Z">
            <w:rPr>
              <w:color w:val="000000"/>
            </w:rPr>
          </w:rPrChange>
        </w:rPr>
        <w:t>generate a json-like string to the console output containing all the packages installed by mamba and/or pip</w:t>
      </w:r>
      <w:r w:rsidR="00EA3E22" w:rsidRPr="00BD0E4D">
        <w:rPr>
          <w:color w:val="000000"/>
          <w:highlight w:val="yellow"/>
          <w:rPrChange w:id="630" w:author="nahla" w:date="2023-06-10T12:51:00Z">
            <w:rPr>
              <w:color w:val="000000"/>
            </w:rPr>
          </w:rPrChange>
        </w:rPr>
        <w:t xml:space="preserve"> (example shown in )</w:t>
      </w:r>
      <w:r w:rsidR="00294C4A" w:rsidRPr="00BD0E4D">
        <w:rPr>
          <w:color w:val="000000"/>
          <w:highlight w:val="yellow"/>
          <w:rPrChange w:id="631" w:author="nahla" w:date="2023-06-10T12:51:00Z">
            <w:rPr>
              <w:color w:val="000000"/>
            </w:rPr>
          </w:rPrChange>
        </w:rPr>
        <w:t xml:space="preserve">, </w:t>
      </w:r>
      <w:r w:rsidR="008C21AC" w:rsidRPr="00BD0E4D">
        <w:rPr>
          <w:color w:val="000000"/>
          <w:highlight w:val="yellow"/>
          <w:rPrChange w:id="632" w:author="nahla" w:date="2023-06-10T12:51:00Z">
            <w:rPr>
              <w:color w:val="000000"/>
            </w:rPr>
          </w:rPrChange>
        </w:rPr>
        <w:t xml:space="preserve">and recursively list the dependencies of each of these packages. The python file takes this output and </w:t>
      </w:r>
      <w:r w:rsidR="003F1383" w:rsidRPr="00BD0E4D">
        <w:rPr>
          <w:color w:val="000000"/>
          <w:highlight w:val="yellow"/>
          <w:rPrChange w:id="633" w:author="nahla" w:date="2023-06-10T12:51:00Z">
            <w:rPr>
              <w:color w:val="000000"/>
            </w:rPr>
          </w:rPrChange>
        </w:rPr>
        <w:t xml:space="preserve">reorder it such that when you pass a package name to this python script, it tells you </w:t>
      </w:r>
      <w:r w:rsidR="00C823E3" w:rsidRPr="00BD0E4D">
        <w:rPr>
          <w:color w:val="000000"/>
          <w:highlight w:val="yellow"/>
          <w:rPrChange w:id="634" w:author="nahla" w:date="2023-06-10T12:51:00Z">
            <w:rPr>
              <w:color w:val="000000"/>
            </w:rPr>
          </w:rPrChange>
        </w:rPr>
        <w:t xml:space="preserve">a list of direct (or recursive) dependencies, and a list of </w:t>
      </w:r>
      <w:r w:rsidR="001E1105" w:rsidRPr="00BD0E4D">
        <w:rPr>
          <w:color w:val="000000"/>
          <w:highlight w:val="yellow"/>
          <w:rPrChange w:id="635" w:author="nahla" w:date="2023-06-10T12:51:00Z">
            <w:rPr>
              <w:color w:val="000000"/>
            </w:rPr>
          </w:rPrChange>
        </w:rPr>
        <w:t xml:space="preserve">direct (or recursive) </w:t>
      </w:r>
      <w:r w:rsidR="009A5324" w:rsidRPr="00BD0E4D">
        <w:rPr>
          <w:color w:val="000000"/>
          <w:highlight w:val="yellow"/>
          <w:rPrChange w:id="636" w:author="nahla" w:date="2023-06-10T12:51:00Z">
            <w:rPr>
              <w:color w:val="000000"/>
            </w:rPr>
          </w:rPrChange>
        </w:rPr>
        <w:t>required</w:t>
      </w:r>
      <w:r w:rsidR="00C823E3" w:rsidRPr="00BD0E4D">
        <w:rPr>
          <w:color w:val="000000"/>
          <w:highlight w:val="yellow"/>
          <w:rPrChange w:id="637" w:author="nahla" w:date="2023-06-10T12:51:00Z">
            <w:rPr>
              <w:color w:val="000000"/>
            </w:rPr>
          </w:rPrChange>
        </w:rPr>
        <w:t xml:space="preserve">-by </w:t>
      </w:r>
      <w:r w:rsidR="001E1105" w:rsidRPr="00BD0E4D">
        <w:rPr>
          <w:color w:val="000000"/>
          <w:highlight w:val="yellow"/>
          <w:rPrChange w:id="638" w:author="nahla" w:date="2023-06-10T12:51:00Z">
            <w:rPr>
              <w:color w:val="000000"/>
            </w:rPr>
          </w:rPrChange>
        </w:rPr>
        <w:t xml:space="preserve">packages, along with the package and/or environment manger used to install each of these </w:t>
      </w:r>
      <w:commentRangeStart w:id="639"/>
      <w:r w:rsidR="001E1105" w:rsidRPr="00BD0E4D">
        <w:rPr>
          <w:color w:val="000000"/>
          <w:highlight w:val="yellow"/>
          <w:rPrChange w:id="640" w:author="nahla" w:date="2023-06-10T12:51:00Z">
            <w:rPr>
              <w:color w:val="000000"/>
            </w:rPr>
          </w:rPrChange>
        </w:rPr>
        <w:t>packages</w:t>
      </w:r>
      <w:commentRangeEnd w:id="639"/>
      <w:r w:rsidR="00BD0E4D">
        <w:rPr>
          <w:rStyle w:val="CommentReference"/>
        </w:rPr>
        <w:commentReference w:id="639"/>
      </w:r>
      <w:r w:rsidR="00BC4B07">
        <w:rPr>
          <w:color w:val="000000"/>
        </w:rPr>
        <w:t xml:space="preserve">. </w:t>
      </w:r>
      <w:commentRangeStart w:id="641"/>
      <w:r w:rsidR="00BC4B07">
        <w:rPr>
          <w:color w:val="000000"/>
        </w:rPr>
        <w:t xml:space="preserve">Example of this is illustrated in </w:t>
      </w:r>
      <w:proofErr w:type="gramStart"/>
      <w:r w:rsidR="00B34D31">
        <w:rPr>
          <w:color w:val="000000"/>
        </w:rPr>
        <w:t xml:space="preserve">and </w:t>
      </w:r>
      <w:r w:rsidR="00BC4B07">
        <w:rPr>
          <w:color w:val="000000"/>
        </w:rPr>
        <w:t>.</w:t>
      </w:r>
      <w:commentRangeEnd w:id="641"/>
      <w:proofErr w:type="gramEnd"/>
      <w:r w:rsidR="00BD0E4D">
        <w:rPr>
          <w:rStyle w:val="CommentReference"/>
        </w:rPr>
        <w:commentReference w:id="641"/>
      </w:r>
    </w:p>
    <w:p w14:paraId="09DC6841" w14:textId="251F6A75" w:rsidR="00EA3E22" w:rsidRDefault="00665103" w:rsidP="00EA3E22">
      <w:pPr>
        <w:keepNext/>
        <w:pBdr>
          <w:top w:val="nil"/>
          <w:left w:val="nil"/>
          <w:bottom w:val="nil"/>
          <w:right w:val="nil"/>
          <w:between w:val="nil"/>
        </w:pBdr>
        <w:spacing w:after="120" w:line="240" w:lineRule="auto"/>
        <w:ind w:firstLine="0"/>
        <w:jc w:val="center"/>
        <w:rPr>
          <w:color w:val="000000"/>
        </w:rPr>
      </w:pPr>
      <w:commentRangeStart w:id="642"/>
      <w:r>
        <w:rPr>
          <w:noProof/>
          <w:lang w:val="en-US" w:eastAsia="en-US"/>
        </w:rPr>
        <w:drawing>
          <wp:inline distT="0" distB="0" distL="0" distR="0" wp14:anchorId="4143DF9F" wp14:editId="63E6BDC9">
            <wp:extent cx="3581710" cy="1066892"/>
            <wp:effectExtent l="0" t="0" r="0" b="0"/>
            <wp:docPr id="96914871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48716" name="Picture 1" descr="A screenshot of a computer program&#10;&#10;Description automatically generated with low confidence"/>
                    <pic:cNvPicPr/>
                  </pic:nvPicPr>
                  <pic:blipFill>
                    <a:blip r:embed="rId186"/>
                    <a:stretch>
                      <a:fillRect/>
                    </a:stretch>
                  </pic:blipFill>
                  <pic:spPr>
                    <a:xfrm>
                      <a:off x="0" y="0"/>
                      <a:ext cx="3581710" cy="1066892"/>
                    </a:xfrm>
                    <a:prstGeom prst="rect">
                      <a:avLst/>
                    </a:prstGeom>
                  </pic:spPr>
                </pic:pic>
              </a:graphicData>
            </a:graphic>
          </wp:inline>
        </w:drawing>
      </w:r>
      <w:commentRangeEnd w:id="642"/>
      <w:r w:rsidR="00BD0E4D">
        <w:rPr>
          <w:rStyle w:val="CommentReference"/>
        </w:rPr>
        <w:commentReference w:id="642"/>
      </w:r>
      <w:r w:rsidR="001E1105">
        <w:rPr>
          <w:color w:val="000000"/>
        </w:rPr>
        <w:t xml:space="preserve"> </w:t>
      </w:r>
    </w:p>
    <w:p w14:paraId="67982AC7" w14:textId="1C6CF8D5" w:rsidR="00EA3E22" w:rsidRPr="00777A19" w:rsidRDefault="00EA3E22" w:rsidP="00EA3E22">
      <w:pPr>
        <w:pBdr>
          <w:top w:val="nil"/>
          <w:left w:val="nil"/>
          <w:bottom w:val="nil"/>
          <w:right w:val="nil"/>
          <w:between w:val="nil"/>
        </w:pBdr>
        <w:tabs>
          <w:tab w:val="left" w:pos="900"/>
        </w:tabs>
        <w:spacing w:after="240"/>
        <w:ind w:left="567" w:firstLine="0"/>
        <w:jc w:val="center"/>
        <w:rPr>
          <w:color w:val="000000"/>
          <w:sz w:val="18"/>
          <w:szCs w:val="18"/>
        </w:rPr>
      </w:pPr>
      <w:bookmarkStart w:id="643" w:name="_Toc137267076"/>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165</w:t>
      </w:r>
      <w:r w:rsidRPr="00B13FF1">
        <w:rPr>
          <w:color w:val="000000"/>
          <w:sz w:val="18"/>
          <w:szCs w:val="18"/>
        </w:rPr>
        <w:fldChar w:fldCharType="end"/>
      </w:r>
      <w:r w:rsidRPr="00B13FF1">
        <w:rPr>
          <w:color w:val="000000"/>
          <w:sz w:val="18"/>
          <w:szCs w:val="18"/>
          <w:lang w:val="en-US"/>
        </w:rPr>
        <w:t>.</w:t>
      </w:r>
      <w:r w:rsidR="00EA43E8">
        <w:rPr>
          <w:color w:val="000000"/>
          <w:sz w:val="18"/>
          <w:szCs w:val="18"/>
          <w:lang w:val="en-US"/>
        </w:rPr>
        <w:t xml:space="preserve"> Example of using “pipdeptree” library to get information on “pandas” library</w:t>
      </w:r>
      <w:r>
        <w:rPr>
          <w:color w:val="000000"/>
          <w:sz w:val="18"/>
          <w:szCs w:val="18"/>
          <w:lang w:val="en-US"/>
        </w:rPr>
        <w:t>.</w:t>
      </w:r>
      <w:bookmarkEnd w:id="643"/>
    </w:p>
    <w:p w14:paraId="273CC846" w14:textId="0AC4BE02" w:rsidR="00EA3E22" w:rsidRDefault="00665103" w:rsidP="00EA3E22">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38BA1C02" wp14:editId="09ED2AC5">
            <wp:extent cx="5799808" cy="2065020"/>
            <wp:effectExtent l="0" t="0" r="0" b="0"/>
            <wp:docPr id="52569739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97390" name="Picture 1" descr="A picture containing text, screenshot, font&#10;&#10;Description automatically generated"/>
                    <pic:cNvPicPr/>
                  </pic:nvPicPr>
                  <pic:blipFill>
                    <a:blip r:embed="rId187"/>
                    <a:stretch>
                      <a:fillRect/>
                    </a:stretch>
                  </pic:blipFill>
                  <pic:spPr>
                    <a:xfrm>
                      <a:off x="0" y="0"/>
                      <a:ext cx="5802945" cy="2066137"/>
                    </a:xfrm>
                    <a:prstGeom prst="rect">
                      <a:avLst/>
                    </a:prstGeom>
                  </pic:spPr>
                </pic:pic>
              </a:graphicData>
            </a:graphic>
          </wp:inline>
        </w:drawing>
      </w:r>
    </w:p>
    <w:p w14:paraId="61DBF1A1" w14:textId="07AE2A69" w:rsidR="00EA3E22" w:rsidRPr="00777A19" w:rsidRDefault="00EA3E22" w:rsidP="00EA3E22">
      <w:pPr>
        <w:pBdr>
          <w:top w:val="nil"/>
          <w:left w:val="nil"/>
          <w:bottom w:val="nil"/>
          <w:right w:val="nil"/>
          <w:between w:val="nil"/>
        </w:pBdr>
        <w:tabs>
          <w:tab w:val="left" w:pos="900"/>
        </w:tabs>
        <w:spacing w:after="240"/>
        <w:ind w:left="567" w:firstLine="0"/>
        <w:jc w:val="center"/>
        <w:rPr>
          <w:color w:val="000000"/>
          <w:sz w:val="18"/>
          <w:szCs w:val="18"/>
        </w:rPr>
      </w:pPr>
      <w:bookmarkStart w:id="644" w:name="_Toc137267077"/>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166</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w:t>
      </w:r>
      <w:r w:rsidR="00AE475C">
        <w:rPr>
          <w:color w:val="000000"/>
          <w:sz w:val="18"/>
          <w:szCs w:val="18"/>
          <w:lang w:val="en-US"/>
        </w:rPr>
        <w:t>Example of using “</w:t>
      </w:r>
      <w:r w:rsidR="00AE475C" w:rsidRPr="00AE475C">
        <w:rPr>
          <w:color w:val="000000"/>
          <w:sz w:val="18"/>
          <w:szCs w:val="18"/>
          <w:lang w:val="en-US"/>
        </w:rPr>
        <w:t>package_dep_info</w:t>
      </w:r>
      <w:r w:rsidR="00AE475C">
        <w:rPr>
          <w:color w:val="000000"/>
          <w:sz w:val="18"/>
          <w:szCs w:val="18"/>
          <w:lang w:val="en-US"/>
        </w:rPr>
        <w:t xml:space="preserve">” script to get information </w:t>
      </w:r>
      <w:r w:rsidR="007111F0">
        <w:rPr>
          <w:color w:val="000000"/>
          <w:sz w:val="18"/>
          <w:szCs w:val="18"/>
          <w:lang w:val="en-US"/>
        </w:rPr>
        <w:t>on</w:t>
      </w:r>
      <w:r w:rsidR="00AE475C">
        <w:rPr>
          <w:color w:val="000000"/>
          <w:sz w:val="18"/>
          <w:szCs w:val="18"/>
          <w:lang w:val="en-US"/>
        </w:rPr>
        <w:t xml:space="preserve"> the</w:t>
      </w:r>
      <w:r w:rsidR="007111F0">
        <w:rPr>
          <w:color w:val="000000"/>
          <w:sz w:val="18"/>
          <w:szCs w:val="18"/>
          <w:lang w:val="en-US"/>
        </w:rPr>
        <w:t xml:space="preserve"> script’s arguments</w:t>
      </w:r>
      <w:r>
        <w:rPr>
          <w:color w:val="000000"/>
          <w:sz w:val="18"/>
          <w:szCs w:val="18"/>
          <w:lang w:val="en-US"/>
        </w:rPr>
        <w:t>.</w:t>
      </w:r>
      <w:bookmarkEnd w:id="644"/>
    </w:p>
    <w:p w14:paraId="52224EDB" w14:textId="7120F0B9" w:rsidR="00EA3E22" w:rsidRDefault="00CB2913" w:rsidP="00EA3E22">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17BFE7EA" wp14:editId="66962BB1">
            <wp:extent cx="5885812" cy="2042160"/>
            <wp:effectExtent l="0" t="0" r="1270" b="0"/>
            <wp:docPr id="12831358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35808" name="Picture 1" descr="A screenshot of a computer&#10;&#10;Description automatically generated with medium confidence"/>
                    <pic:cNvPicPr/>
                  </pic:nvPicPr>
                  <pic:blipFill>
                    <a:blip r:embed="rId188"/>
                    <a:stretch>
                      <a:fillRect/>
                    </a:stretch>
                  </pic:blipFill>
                  <pic:spPr>
                    <a:xfrm>
                      <a:off x="0" y="0"/>
                      <a:ext cx="5894057" cy="2045021"/>
                    </a:xfrm>
                    <a:prstGeom prst="rect">
                      <a:avLst/>
                    </a:prstGeom>
                  </pic:spPr>
                </pic:pic>
              </a:graphicData>
            </a:graphic>
          </wp:inline>
        </w:drawing>
      </w:r>
    </w:p>
    <w:p w14:paraId="09380EAA" w14:textId="5B840D2C" w:rsidR="00EA3E22" w:rsidRPr="00777A19" w:rsidRDefault="00EA3E22" w:rsidP="00EA3E22">
      <w:pPr>
        <w:pBdr>
          <w:top w:val="nil"/>
          <w:left w:val="nil"/>
          <w:bottom w:val="nil"/>
          <w:right w:val="nil"/>
          <w:between w:val="nil"/>
        </w:pBdr>
        <w:tabs>
          <w:tab w:val="left" w:pos="900"/>
        </w:tabs>
        <w:spacing w:after="240"/>
        <w:ind w:left="567" w:firstLine="0"/>
        <w:jc w:val="center"/>
        <w:rPr>
          <w:color w:val="000000"/>
          <w:sz w:val="18"/>
          <w:szCs w:val="18"/>
        </w:rPr>
      </w:pPr>
      <w:bookmarkStart w:id="645" w:name="_Toc137267078"/>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167</w:t>
      </w:r>
      <w:r w:rsidRPr="00B13FF1">
        <w:rPr>
          <w:color w:val="000000"/>
          <w:sz w:val="18"/>
          <w:szCs w:val="18"/>
        </w:rPr>
        <w:fldChar w:fldCharType="end"/>
      </w:r>
      <w:r w:rsidRPr="00B13FF1">
        <w:rPr>
          <w:color w:val="000000"/>
          <w:sz w:val="18"/>
          <w:szCs w:val="18"/>
          <w:lang w:val="en-US"/>
        </w:rPr>
        <w:t>.</w:t>
      </w:r>
      <w:r>
        <w:rPr>
          <w:color w:val="000000"/>
          <w:sz w:val="18"/>
          <w:szCs w:val="18"/>
          <w:lang w:val="en-US"/>
        </w:rPr>
        <w:t xml:space="preserve"> </w:t>
      </w:r>
      <w:r w:rsidR="007111F0">
        <w:rPr>
          <w:color w:val="000000"/>
          <w:sz w:val="18"/>
          <w:szCs w:val="18"/>
          <w:lang w:val="en-US"/>
        </w:rPr>
        <w:t>Example of using “</w:t>
      </w:r>
      <w:r w:rsidR="007111F0" w:rsidRPr="00AE475C">
        <w:rPr>
          <w:color w:val="000000"/>
          <w:sz w:val="18"/>
          <w:szCs w:val="18"/>
          <w:lang w:val="en-US"/>
        </w:rPr>
        <w:t>package_dep_info</w:t>
      </w:r>
      <w:r w:rsidR="007111F0">
        <w:rPr>
          <w:color w:val="000000"/>
          <w:sz w:val="18"/>
          <w:szCs w:val="18"/>
          <w:lang w:val="en-US"/>
        </w:rPr>
        <w:t xml:space="preserve">” script to get information on “pandas” and “simple-hierarchy” libraries, as dependencies, and </w:t>
      </w:r>
      <w:r w:rsidR="009A5324">
        <w:rPr>
          <w:color w:val="000000"/>
          <w:sz w:val="18"/>
          <w:szCs w:val="18"/>
          <w:lang w:val="en-US"/>
        </w:rPr>
        <w:t>required</w:t>
      </w:r>
      <w:r w:rsidR="007111F0">
        <w:rPr>
          <w:color w:val="000000"/>
          <w:sz w:val="18"/>
          <w:szCs w:val="18"/>
          <w:lang w:val="en-US"/>
        </w:rPr>
        <w:t>-by packages</w:t>
      </w:r>
      <w:r>
        <w:rPr>
          <w:color w:val="000000"/>
          <w:sz w:val="18"/>
          <w:szCs w:val="18"/>
          <w:lang w:val="en-US"/>
        </w:rPr>
        <w:t>.</w:t>
      </w:r>
      <w:bookmarkEnd w:id="645"/>
    </w:p>
    <w:p w14:paraId="2C8591D2" w14:textId="53ADF1BA" w:rsidR="003E6A64" w:rsidRPr="00B40F88" w:rsidRDefault="003E6A64" w:rsidP="003E6A64">
      <w:pPr>
        <w:pStyle w:val="BodyText"/>
        <w:jc w:val="both"/>
      </w:pPr>
    </w:p>
    <w:p w14:paraId="3021B458" w14:textId="3FE64708" w:rsidR="00E51F8A" w:rsidRDefault="00A85B69" w:rsidP="00E51F8A">
      <w:pPr>
        <w:pStyle w:val="Heading1"/>
        <w:numPr>
          <w:ilvl w:val="0"/>
          <w:numId w:val="1"/>
        </w:numPr>
        <w:jc w:val="both"/>
      </w:pPr>
      <w:bookmarkStart w:id="646" w:name="_Ref137263463"/>
      <w:bookmarkStart w:id="647" w:name="_Toc137266910"/>
      <w:r>
        <w:lastRenderedPageBreak/>
        <w:t>Recommendations and Conclusion</w:t>
      </w:r>
      <w:bookmarkEnd w:id="646"/>
      <w:bookmarkEnd w:id="647"/>
    </w:p>
    <w:p w14:paraId="3DCFEC81" w14:textId="42B679B7" w:rsidR="00761003" w:rsidRDefault="005C48E3" w:rsidP="0013766F">
      <w:pPr>
        <w:pStyle w:val="BodyText"/>
        <w:ind w:firstLine="270"/>
        <w:jc w:val="both"/>
      </w:pPr>
      <w:r>
        <w:t>Due to</w:t>
      </w:r>
      <w:r w:rsidR="003500EC">
        <w:t xml:space="preserve"> the many hardships that we faced during dataset preparation </w:t>
      </w:r>
      <w:r w:rsidR="00E265EE">
        <w:t xml:space="preserve">and </w:t>
      </w:r>
      <w:r w:rsidR="003500EC">
        <w:t>model development</w:t>
      </w:r>
      <w:r w:rsidR="00E265EE">
        <w:t xml:space="preserve">/evaluation </w:t>
      </w:r>
      <w:r w:rsidR="00F73190">
        <w:t>phases;</w:t>
      </w:r>
      <w:r w:rsidR="00E265EE">
        <w:t xml:space="preserve"> we have </w:t>
      </w:r>
      <w:r w:rsidR="00FC3ABE">
        <w:t xml:space="preserve">prepared a few suggestions which should serve as </w:t>
      </w:r>
      <w:r w:rsidR="00DA2ED8">
        <w:t>guidance in projects with a task similar to this one:</w:t>
      </w:r>
    </w:p>
    <w:p w14:paraId="2A8D85BF" w14:textId="65C12364" w:rsidR="00DA2ED8" w:rsidRDefault="00EB1728" w:rsidP="00DA2ED8">
      <w:pPr>
        <w:pStyle w:val="ListParagraph"/>
        <w:numPr>
          <w:ilvl w:val="0"/>
          <w:numId w:val="15"/>
        </w:numPr>
        <w:pBdr>
          <w:top w:val="nil"/>
          <w:left w:val="nil"/>
          <w:bottom w:val="nil"/>
          <w:right w:val="nil"/>
          <w:between w:val="nil"/>
        </w:pBdr>
        <w:spacing w:after="120"/>
        <w:jc w:val="both"/>
        <w:rPr>
          <w:color w:val="000000"/>
        </w:rPr>
      </w:pPr>
      <w:r w:rsidRPr="00BD0E4D">
        <w:rPr>
          <w:color w:val="000000"/>
          <w:highlight w:val="yellow"/>
          <w:rPrChange w:id="648" w:author="nahla" w:date="2023-06-10T12:53:00Z">
            <w:rPr>
              <w:color w:val="000000"/>
            </w:rPr>
          </w:rPrChange>
        </w:rPr>
        <w:t>If you have created</w:t>
      </w:r>
      <w:r>
        <w:rPr>
          <w:color w:val="000000"/>
        </w:rPr>
        <w:t xml:space="preserve"> your own dataset, or you are planning to use</w:t>
      </w:r>
      <w:r w:rsidR="001942EC">
        <w:rPr>
          <w:color w:val="000000"/>
        </w:rPr>
        <w:t xml:space="preserve"> a dataset that has not been properly pre-processed by their authors, then it is suggested that you try a “data-centred” approach first, not a “model-centred” approach, as mentioned in section </w:t>
      </w:r>
      <w:r w:rsidR="001942EC">
        <w:rPr>
          <w:color w:val="000000"/>
        </w:rPr>
        <w:fldChar w:fldCharType="begin"/>
      </w:r>
      <w:r w:rsidR="001942EC">
        <w:rPr>
          <w:color w:val="000000"/>
        </w:rPr>
        <w:instrText xml:space="preserve"> REF _Ref137259989 \r \h </w:instrText>
      </w:r>
      <w:r w:rsidR="001942EC">
        <w:rPr>
          <w:color w:val="000000"/>
        </w:rPr>
      </w:r>
      <w:r w:rsidR="001942EC">
        <w:rPr>
          <w:color w:val="000000"/>
        </w:rPr>
        <w:fldChar w:fldCharType="separate"/>
      </w:r>
      <w:r w:rsidR="009910D7">
        <w:rPr>
          <w:color w:val="000000"/>
          <w:cs/>
        </w:rPr>
        <w:t>‎</w:t>
      </w:r>
      <w:r w:rsidR="009910D7">
        <w:rPr>
          <w:color w:val="000000"/>
        </w:rPr>
        <w:t>6</w:t>
      </w:r>
      <w:r w:rsidR="001942EC">
        <w:rPr>
          <w:color w:val="000000"/>
        </w:rPr>
        <w:fldChar w:fldCharType="end"/>
      </w:r>
      <w:r w:rsidR="001942EC">
        <w:rPr>
          <w:color w:val="000000"/>
        </w:rPr>
        <w:t>.</w:t>
      </w:r>
    </w:p>
    <w:p w14:paraId="078D9168" w14:textId="0BA0D3F5" w:rsidR="00615BB7" w:rsidRDefault="00641FE3" w:rsidP="00DA2ED8">
      <w:pPr>
        <w:pStyle w:val="ListParagraph"/>
        <w:numPr>
          <w:ilvl w:val="0"/>
          <w:numId w:val="15"/>
        </w:numPr>
        <w:pBdr>
          <w:top w:val="nil"/>
          <w:left w:val="nil"/>
          <w:bottom w:val="nil"/>
          <w:right w:val="nil"/>
          <w:between w:val="nil"/>
        </w:pBdr>
        <w:spacing w:after="120"/>
        <w:jc w:val="both"/>
        <w:rPr>
          <w:color w:val="000000"/>
        </w:rPr>
      </w:pPr>
      <w:r>
        <w:rPr>
          <w:color w:val="000000"/>
        </w:rPr>
        <w:t xml:space="preserve">When creating </w:t>
      </w:r>
      <w:r w:rsidRPr="00BD0E4D">
        <w:rPr>
          <w:color w:val="000000"/>
          <w:highlight w:val="yellow"/>
          <w:rPrChange w:id="649" w:author="nahla" w:date="2023-06-10T12:53:00Z">
            <w:rPr>
              <w:color w:val="000000"/>
            </w:rPr>
          </w:rPrChange>
        </w:rPr>
        <w:t>your d</w:t>
      </w:r>
      <w:r>
        <w:rPr>
          <w:color w:val="000000"/>
        </w:rPr>
        <w:t>eep learning pipeline, a</w:t>
      </w:r>
      <w:r w:rsidR="003C176D">
        <w:rPr>
          <w:color w:val="000000"/>
        </w:rPr>
        <w:t>lways try</w:t>
      </w:r>
      <w:r w:rsidR="00615BB7">
        <w:rPr>
          <w:color w:val="000000"/>
        </w:rPr>
        <w:t xml:space="preserve"> simpler options first</w:t>
      </w:r>
      <w:r w:rsidR="003C176D">
        <w:rPr>
          <w:color w:val="000000"/>
        </w:rPr>
        <w:t xml:space="preserve">, like under sampling an imbalanced dataset, before moving on to more complex solutions, like </w:t>
      </w:r>
      <w:r w:rsidR="00564F17">
        <w:rPr>
          <w:color w:val="000000"/>
        </w:rPr>
        <w:t>augmenting or applying sample weights. In short, follow the KISS rule (keep it simple, stupid).</w:t>
      </w:r>
    </w:p>
    <w:p w14:paraId="18641257" w14:textId="1AB31FD2" w:rsidR="00A35FBC" w:rsidRDefault="00E51709" w:rsidP="00DA2ED8">
      <w:pPr>
        <w:pStyle w:val="ListParagraph"/>
        <w:numPr>
          <w:ilvl w:val="0"/>
          <w:numId w:val="15"/>
        </w:numPr>
        <w:pBdr>
          <w:top w:val="nil"/>
          <w:left w:val="nil"/>
          <w:bottom w:val="nil"/>
          <w:right w:val="nil"/>
          <w:between w:val="nil"/>
        </w:pBdr>
        <w:spacing w:after="120"/>
        <w:jc w:val="both"/>
        <w:rPr>
          <w:color w:val="000000"/>
        </w:rPr>
      </w:pPr>
      <w:r w:rsidRPr="00BD0E4D">
        <w:rPr>
          <w:color w:val="000000"/>
          <w:highlight w:val="yellow"/>
          <w:rPrChange w:id="650" w:author="nahla" w:date="2023-06-10T12:53:00Z">
            <w:rPr>
              <w:color w:val="000000"/>
            </w:rPr>
          </w:rPrChange>
        </w:rPr>
        <w:t>Try t</w:t>
      </w:r>
      <w:r>
        <w:rPr>
          <w:color w:val="000000"/>
        </w:rPr>
        <w:t xml:space="preserve">o opt for larger batch sizes, as </w:t>
      </w:r>
      <w:r w:rsidR="009C5F61">
        <w:rPr>
          <w:color w:val="000000"/>
        </w:rPr>
        <w:t>doing so decreases the objective function’s fluctuation around minima points.</w:t>
      </w:r>
    </w:p>
    <w:p w14:paraId="62B8B1D9" w14:textId="2E8C3B00" w:rsidR="006F0D4B" w:rsidRDefault="00F504C7" w:rsidP="00DA2ED8">
      <w:pPr>
        <w:pStyle w:val="ListParagraph"/>
        <w:numPr>
          <w:ilvl w:val="0"/>
          <w:numId w:val="15"/>
        </w:numPr>
        <w:pBdr>
          <w:top w:val="nil"/>
          <w:left w:val="nil"/>
          <w:bottom w:val="nil"/>
          <w:right w:val="nil"/>
          <w:between w:val="nil"/>
        </w:pBdr>
        <w:spacing w:after="120"/>
        <w:jc w:val="both"/>
        <w:rPr>
          <w:color w:val="000000"/>
        </w:rPr>
      </w:pPr>
      <w:r w:rsidRPr="00BD0E4D">
        <w:rPr>
          <w:color w:val="000000"/>
          <w:highlight w:val="yellow"/>
          <w:rPrChange w:id="651" w:author="nahla" w:date="2023-06-10T12:53:00Z">
            <w:rPr>
              <w:color w:val="000000"/>
            </w:rPr>
          </w:rPrChange>
        </w:rPr>
        <w:t>Try to normalize</w:t>
      </w:r>
      <w:r>
        <w:rPr>
          <w:color w:val="000000"/>
        </w:rPr>
        <w:t xml:space="preserve"> the input data, as that </w:t>
      </w:r>
      <w:r w:rsidR="008C4AD2">
        <w:rPr>
          <w:color w:val="000000"/>
        </w:rPr>
        <w:t xml:space="preserve">helps the model avoid overfitting, as previously discussed at the start of section </w:t>
      </w:r>
      <w:r w:rsidR="0025501D">
        <w:rPr>
          <w:color w:val="000000"/>
        </w:rPr>
        <w:fldChar w:fldCharType="begin"/>
      </w:r>
      <w:r w:rsidR="0025501D">
        <w:rPr>
          <w:color w:val="000000"/>
        </w:rPr>
        <w:instrText xml:space="preserve"> REF _Ref137250588 \r \h </w:instrText>
      </w:r>
      <w:r w:rsidR="0025501D">
        <w:rPr>
          <w:color w:val="000000"/>
        </w:rPr>
      </w:r>
      <w:r w:rsidR="0025501D">
        <w:rPr>
          <w:color w:val="000000"/>
        </w:rPr>
        <w:fldChar w:fldCharType="separate"/>
      </w:r>
      <w:r w:rsidR="009910D7">
        <w:rPr>
          <w:color w:val="000000"/>
          <w:cs/>
        </w:rPr>
        <w:t>‎</w:t>
      </w:r>
      <w:r w:rsidR="009910D7">
        <w:rPr>
          <w:color w:val="000000"/>
        </w:rPr>
        <w:t>5.4</w:t>
      </w:r>
      <w:r w:rsidR="0025501D">
        <w:rPr>
          <w:color w:val="000000"/>
        </w:rPr>
        <w:fldChar w:fldCharType="end"/>
      </w:r>
      <w:r w:rsidR="0025501D">
        <w:rPr>
          <w:color w:val="000000"/>
        </w:rPr>
        <w:t>.</w:t>
      </w:r>
    </w:p>
    <w:p w14:paraId="0811E659" w14:textId="733C96CF" w:rsidR="00DA2ED8" w:rsidRDefault="0028659C" w:rsidP="00930AD6">
      <w:pPr>
        <w:pStyle w:val="ListParagraph"/>
        <w:numPr>
          <w:ilvl w:val="0"/>
          <w:numId w:val="15"/>
        </w:numPr>
        <w:pBdr>
          <w:top w:val="nil"/>
          <w:left w:val="nil"/>
          <w:bottom w:val="nil"/>
          <w:right w:val="nil"/>
          <w:between w:val="nil"/>
        </w:pBdr>
        <w:spacing w:after="120"/>
        <w:jc w:val="both"/>
        <w:rPr>
          <w:color w:val="000000"/>
        </w:rPr>
      </w:pPr>
      <w:r w:rsidRPr="00BD0E4D">
        <w:rPr>
          <w:color w:val="000000"/>
          <w:highlight w:val="yellow"/>
          <w:rPrChange w:id="652" w:author="nahla" w:date="2023-06-10T12:53:00Z">
            <w:rPr>
              <w:color w:val="000000"/>
            </w:rPr>
          </w:rPrChange>
        </w:rPr>
        <w:t>Do not forget to</w:t>
      </w:r>
      <w:r>
        <w:rPr>
          <w:color w:val="000000"/>
        </w:rPr>
        <w:t xml:space="preserve"> </w:t>
      </w:r>
      <w:r w:rsidR="00537B8F">
        <w:rPr>
          <w:color w:val="000000"/>
        </w:rPr>
        <w:t>profile your models to know where the bottleneck lies.</w:t>
      </w:r>
      <w:r w:rsidR="00D22D87">
        <w:rPr>
          <w:color w:val="000000"/>
        </w:rPr>
        <w:t xml:space="preserve"> </w:t>
      </w:r>
      <w:r w:rsidR="00D22D87">
        <w:rPr>
          <w:color w:val="000000"/>
        </w:rPr>
        <w:fldChar w:fldCharType="begin"/>
      </w:r>
      <w:r w:rsidR="00D22D87">
        <w:rPr>
          <w:color w:val="000000"/>
        </w:rPr>
        <w:instrText xml:space="preserve"> REF _Ref137260551 \h  \* MERGEFORMAT </w:instrText>
      </w:r>
      <w:r w:rsidR="00D22D87">
        <w:rPr>
          <w:color w:val="000000"/>
        </w:rPr>
      </w:r>
      <w:r w:rsidR="00D22D87">
        <w:rPr>
          <w:color w:val="000000"/>
        </w:rPr>
        <w:fldChar w:fldCharType="separate"/>
      </w:r>
      <w:r w:rsidR="009910D7" w:rsidRPr="009910D7">
        <w:rPr>
          <w:color w:val="000000"/>
        </w:rPr>
        <w:t>Figure 168</w:t>
      </w:r>
      <w:r w:rsidR="00D22D87">
        <w:rPr>
          <w:color w:val="000000"/>
        </w:rPr>
        <w:fldChar w:fldCharType="end"/>
      </w:r>
      <w:r w:rsidR="00537B8F">
        <w:rPr>
          <w:color w:val="000000"/>
        </w:rPr>
        <w:t xml:space="preserve"> </w:t>
      </w:r>
      <w:r w:rsidR="00930AD6">
        <w:rPr>
          <w:color w:val="000000"/>
        </w:rPr>
        <w:t>Is a demonstration of this.</w:t>
      </w:r>
    </w:p>
    <w:p w14:paraId="1DC21914" w14:textId="755FA8DC" w:rsidR="00D22D87" w:rsidRPr="00930AD6" w:rsidRDefault="007079A0" w:rsidP="00930AD6">
      <w:pPr>
        <w:pStyle w:val="ListParagraph"/>
        <w:numPr>
          <w:ilvl w:val="0"/>
          <w:numId w:val="15"/>
        </w:numPr>
        <w:pBdr>
          <w:top w:val="nil"/>
          <w:left w:val="nil"/>
          <w:bottom w:val="nil"/>
          <w:right w:val="nil"/>
          <w:between w:val="nil"/>
        </w:pBdr>
        <w:spacing w:after="120"/>
        <w:jc w:val="both"/>
        <w:rPr>
          <w:color w:val="000000"/>
        </w:rPr>
      </w:pPr>
      <w:r>
        <w:rPr>
          <w:color w:val="000000"/>
        </w:rPr>
        <w:t>We personally prefer using “mamba” environment manager over “conda” purely because of its speed of installing and managing dependencies. Moreover, it is preferable not to install any pip packages unless these packages are not provided by mamba</w:t>
      </w:r>
      <w:r w:rsidR="00996B5C">
        <w:rPr>
          <w:color w:val="000000"/>
        </w:rPr>
        <w:t>, as mamba cannot track pip dependencies, so dependency issues between mamba and pip installed packages may arise.</w:t>
      </w:r>
      <w:r>
        <w:rPr>
          <w:color w:val="000000"/>
        </w:rPr>
        <w:t xml:space="preserve"> </w:t>
      </w:r>
    </w:p>
    <w:p w14:paraId="2AE0644E" w14:textId="700F909D" w:rsidR="00930AD6" w:rsidRDefault="00CD6016" w:rsidP="00930AD6">
      <w:pPr>
        <w:keepNext/>
        <w:pBdr>
          <w:top w:val="nil"/>
          <w:left w:val="nil"/>
          <w:bottom w:val="nil"/>
          <w:right w:val="nil"/>
          <w:between w:val="nil"/>
        </w:pBdr>
        <w:spacing w:after="120" w:line="240" w:lineRule="auto"/>
        <w:ind w:firstLine="0"/>
        <w:jc w:val="center"/>
        <w:rPr>
          <w:color w:val="000000"/>
        </w:rPr>
      </w:pPr>
      <w:r>
        <w:rPr>
          <w:noProof/>
          <w:lang w:val="en-US" w:eastAsia="en-US"/>
        </w:rPr>
        <w:drawing>
          <wp:inline distT="0" distB="0" distL="0" distR="0" wp14:anchorId="202BCFE6" wp14:editId="51AA5758">
            <wp:extent cx="5820764" cy="1203960"/>
            <wp:effectExtent l="0" t="0" r="8890" b="0"/>
            <wp:docPr id="206471630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6301" name="Picture 1" descr="A screen shot of a computer&#10;&#10;Description automatically generated with low confidence"/>
                    <pic:cNvPicPr/>
                  </pic:nvPicPr>
                  <pic:blipFill>
                    <a:blip r:embed="rId189"/>
                    <a:stretch>
                      <a:fillRect/>
                    </a:stretch>
                  </pic:blipFill>
                  <pic:spPr>
                    <a:xfrm>
                      <a:off x="0" y="0"/>
                      <a:ext cx="5827224" cy="1205296"/>
                    </a:xfrm>
                    <a:prstGeom prst="rect">
                      <a:avLst/>
                    </a:prstGeom>
                  </pic:spPr>
                </pic:pic>
              </a:graphicData>
            </a:graphic>
          </wp:inline>
        </w:drawing>
      </w:r>
      <w:r w:rsidR="00930AD6">
        <w:rPr>
          <w:color w:val="000000"/>
        </w:rPr>
        <w:t xml:space="preserve"> </w:t>
      </w:r>
    </w:p>
    <w:p w14:paraId="0371413D" w14:textId="42EDD6F4" w:rsidR="00930AD6" w:rsidRPr="002F5609" w:rsidRDefault="00930AD6" w:rsidP="002F5609">
      <w:pPr>
        <w:pBdr>
          <w:top w:val="nil"/>
          <w:left w:val="nil"/>
          <w:bottom w:val="nil"/>
          <w:right w:val="nil"/>
          <w:between w:val="nil"/>
        </w:pBdr>
        <w:tabs>
          <w:tab w:val="left" w:pos="900"/>
        </w:tabs>
        <w:spacing w:after="240"/>
        <w:ind w:left="567" w:firstLine="0"/>
        <w:jc w:val="center"/>
        <w:rPr>
          <w:color w:val="000000"/>
          <w:sz w:val="18"/>
          <w:szCs w:val="18"/>
        </w:rPr>
      </w:pPr>
      <w:bookmarkStart w:id="653" w:name="_Ref137260551"/>
      <w:bookmarkStart w:id="654" w:name="_Toc137267079"/>
      <w:r w:rsidRPr="00B13FF1">
        <w:rPr>
          <w:color w:val="000000"/>
          <w:sz w:val="18"/>
          <w:szCs w:val="18"/>
        </w:rPr>
        <w:t xml:space="preserve">Figure </w:t>
      </w:r>
      <w:r w:rsidRPr="00B13FF1">
        <w:rPr>
          <w:color w:val="000000"/>
          <w:sz w:val="18"/>
          <w:szCs w:val="18"/>
        </w:rPr>
        <w:fldChar w:fldCharType="begin"/>
      </w:r>
      <w:r w:rsidRPr="00B13FF1">
        <w:rPr>
          <w:color w:val="000000"/>
          <w:sz w:val="18"/>
          <w:szCs w:val="18"/>
        </w:rPr>
        <w:instrText xml:space="preserve"> SEQ Figure \* ARABIC </w:instrText>
      </w:r>
      <w:r w:rsidRPr="00B13FF1">
        <w:rPr>
          <w:color w:val="000000"/>
          <w:sz w:val="18"/>
          <w:szCs w:val="18"/>
        </w:rPr>
        <w:fldChar w:fldCharType="separate"/>
      </w:r>
      <w:r w:rsidR="009910D7">
        <w:rPr>
          <w:noProof/>
          <w:color w:val="000000"/>
          <w:sz w:val="18"/>
          <w:szCs w:val="18"/>
        </w:rPr>
        <w:t>168</w:t>
      </w:r>
      <w:r w:rsidRPr="00B13FF1">
        <w:rPr>
          <w:color w:val="000000"/>
          <w:sz w:val="18"/>
          <w:szCs w:val="18"/>
        </w:rPr>
        <w:fldChar w:fldCharType="end"/>
      </w:r>
      <w:bookmarkEnd w:id="653"/>
      <w:r w:rsidRPr="00B13FF1">
        <w:rPr>
          <w:color w:val="000000"/>
          <w:sz w:val="18"/>
          <w:szCs w:val="18"/>
          <w:lang w:val="en-US"/>
        </w:rPr>
        <w:t>.</w:t>
      </w:r>
      <w:r>
        <w:rPr>
          <w:color w:val="000000"/>
          <w:sz w:val="18"/>
          <w:szCs w:val="18"/>
          <w:lang w:val="en-US"/>
        </w:rPr>
        <w:t xml:space="preserve"> </w:t>
      </w:r>
      <w:r w:rsidR="00D22D87">
        <w:rPr>
          <w:color w:val="000000"/>
          <w:sz w:val="18"/>
          <w:szCs w:val="18"/>
          <w:lang w:val="en-US"/>
        </w:rPr>
        <w:t>PyTorch Lightning’s simple profile option reveals the biggest bottleneck is in “training epoch” logic and in loading the data</w:t>
      </w:r>
      <w:r>
        <w:rPr>
          <w:color w:val="000000"/>
          <w:sz w:val="18"/>
          <w:szCs w:val="18"/>
          <w:lang w:val="en-US"/>
        </w:rPr>
        <w:t>.</w:t>
      </w:r>
      <w:bookmarkEnd w:id="654"/>
    </w:p>
    <w:p w14:paraId="6FAE0C30" w14:textId="1C4269CC" w:rsidR="0013766F" w:rsidRDefault="005C48E3" w:rsidP="00DA2ED8">
      <w:pPr>
        <w:pStyle w:val="BodyText"/>
        <w:jc w:val="both"/>
      </w:pPr>
      <w:r>
        <w:t>To conclude</w:t>
      </w:r>
      <w:r w:rsidR="0013766F">
        <w:t xml:space="preserve">, </w:t>
      </w:r>
      <w:commentRangeStart w:id="655"/>
      <w:r w:rsidR="0013766F" w:rsidRPr="00BD0E4D">
        <w:rPr>
          <w:highlight w:val="yellow"/>
          <w:rPrChange w:id="656" w:author="nahla" w:date="2023-06-10T12:53:00Z">
            <w:rPr/>
          </w:rPrChange>
        </w:rPr>
        <w:t xml:space="preserve">we shed light on the daily-life problem of manually classifying images to differentiate between important images from unimportant ones, created a dataset which aims to resemble images found on an Egyptian storage device, elaborated on how it was obtained and curated, explained deep learning and machine learning architectures which could be trained on </w:t>
      </w:r>
      <w:r w:rsidR="0013766F" w:rsidRPr="00BD0E4D">
        <w:rPr>
          <w:highlight w:val="yellow"/>
          <w:rPrChange w:id="657" w:author="nahla" w:date="2023-06-10T12:53:00Z">
            <w:rPr/>
          </w:rPrChange>
        </w:rPr>
        <w:lastRenderedPageBreak/>
        <w:t>such dataset in order to classify the images, mentioned how they were implemented under the hood, then analysed their performance metrics’ scores in order to deduce possible best practices and considerations for designing model architecture and for choosing their hyperparameters</w:t>
      </w:r>
      <w:r w:rsidR="006328E3" w:rsidRPr="00BD0E4D">
        <w:rPr>
          <w:highlight w:val="yellow"/>
          <w:rPrChange w:id="658" w:author="nahla" w:date="2023-06-10T12:53:00Z">
            <w:rPr/>
          </w:rPrChange>
        </w:rPr>
        <w:t xml:space="preserve">, all in the hopes of eventually developing a mobile application to </w:t>
      </w:r>
      <w:r w:rsidR="0098034A" w:rsidRPr="00BD0E4D">
        <w:rPr>
          <w:highlight w:val="yellow"/>
          <w:rPrChange w:id="659" w:author="nahla" w:date="2023-06-10T12:53:00Z">
            <w:rPr/>
          </w:rPrChange>
        </w:rPr>
        <w:t>group</w:t>
      </w:r>
      <w:r w:rsidR="00B40F88" w:rsidRPr="00BD0E4D">
        <w:rPr>
          <w:highlight w:val="yellow"/>
          <w:rPrChange w:id="660" w:author="nahla" w:date="2023-06-10T12:53:00Z">
            <w:rPr/>
          </w:rPrChange>
        </w:rPr>
        <w:t>, and therefore effectively clean irrelevant images</w:t>
      </w:r>
      <w:r w:rsidR="0098034A" w:rsidRPr="00BD0E4D">
        <w:rPr>
          <w:highlight w:val="yellow"/>
          <w:rPrChange w:id="661" w:author="nahla" w:date="2023-06-10T12:53:00Z">
            <w:rPr/>
          </w:rPrChange>
        </w:rPr>
        <w:t xml:space="preserve">. </w:t>
      </w:r>
      <w:r w:rsidRPr="00BD0E4D">
        <w:rPr>
          <w:highlight w:val="yellow"/>
          <w:rPrChange w:id="662" w:author="nahla" w:date="2023-06-10T12:53:00Z">
            <w:rPr/>
          </w:rPrChange>
        </w:rPr>
        <w:t xml:space="preserve">Hopefully </w:t>
      </w:r>
      <w:r w:rsidR="006C1C7D" w:rsidRPr="00BD0E4D">
        <w:rPr>
          <w:highlight w:val="yellow"/>
          <w:rPrChange w:id="663" w:author="nahla" w:date="2023-06-10T12:53:00Z">
            <w:rPr/>
          </w:rPrChange>
        </w:rPr>
        <w:t>you now realize the importance of keeping your phone’s media clean!</w:t>
      </w:r>
      <w:commentRangeEnd w:id="655"/>
      <w:r w:rsidR="00BD0E4D">
        <w:rPr>
          <w:rStyle w:val="CommentReference"/>
        </w:rPr>
        <w:commentReference w:id="655"/>
      </w:r>
    </w:p>
    <w:p w14:paraId="7B6C516E" w14:textId="77777777" w:rsidR="004A22C9" w:rsidRPr="00D318BF" w:rsidRDefault="004A22C9" w:rsidP="00D318BF">
      <w:pPr>
        <w:pStyle w:val="BodyText"/>
      </w:pPr>
    </w:p>
    <w:p w14:paraId="1C486B05" w14:textId="6346A374" w:rsidR="00280A5A" w:rsidRDefault="00280A5A" w:rsidP="00326D23">
      <w:pPr>
        <w:pStyle w:val="Heading1"/>
        <w:numPr>
          <w:ilvl w:val="0"/>
          <w:numId w:val="0"/>
        </w:numPr>
      </w:pPr>
      <w:bookmarkStart w:id="664" w:name="_Ref137012596"/>
      <w:bookmarkStart w:id="665" w:name="_Toc137266911"/>
      <w:commentRangeStart w:id="666"/>
      <w:r w:rsidRPr="00F2079C">
        <w:rPr>
          <w:highlight w:val="yellow"/>
          <w:rPrChange w:id="667" w:author="nahla" w:date="2023-06-10T12:55:00Z">
            <w:rPr/>
          </w:rPrChange>
        </w:rPr>
        <w:lastRenderedPageBreak/>
        <w:t>Appendix I</w:t>
      </w:r>
      <w:bookmarkEnd w:id="664"/>
      <w:bookmarkEnd w:id="665"/>
      <w:commentRangeEnd w:id="666"/>
      <w:r w:rsidR="00F2079C">
        <w:rPr>
          <w:rStyle w:val="CommentReference"/>
          <w:b w:val="0"/>
          <w:kern w:val="22"/>
        </w:rPr>
        <w:commentReference w:id="666"/>
      </w:r>
    </w:p>
    <w:p w14:paraId="6DF56D4E" w14:textId="7A238D22" w:rsidR="006144D1" w:rsidRPr="006144D1" w:rsidRDefault="006C30DE" w:rsidP="001D33DF">
      <w:pPr>
        <w:jc w:val="both"/>
        <w:rPr>
          <w:rStyle w:val="CommentReference"/>
        </w:rPr>
      </w:pPr>
      <w:r>
        <w:rPr>
          <w:color w:val="000000"/>
        </w:rPr>
        <w:t xml:space="preserve">the hidden folder “.stfolder” specified in </w:t>
      </w:r>
      <w:r>
        <w:rPr>
          <w:color w:val="000000"/>
        </w:rPr>
        <w:fldChar w:fldCharType="begin"/>
      </w:r>
      <w:r>
        <w:rPr>
          <w:color w:val="000000"/>
        </w:rPr>
        <w:instrText xml:space="preserve"> REF _Ref137011035 \h  \* MERGEFORMAT </w:instrText>
      </w:r>
      <w:r>
        <w:rPr>
          <w:color w:val="000000"/>
        </w:rPr>
      </w:r>
      <w:r>
        <w:rPr>
          <w:color w:val="000000"/>
        </w:rPr>
        <w:fldChar w:fldCharType="separate"/>
      </w:r>
      <w:r w:rsidR="009910D7" w:rsidRPr="009910D7">
        <w:rPr>
          <w:color w:val="000000"/>
        </w:rPr>
        <w:t>Figure 16</w:t>
      </w:r>
      <w:r>
        <w:rPr>
          <w:color w:val="000000"/>
        </w:rPr>
        <w:fldChar w:fldCharType="end"/>
      </w:r>
      <w:r>
        <w:rPr>
          <w:color w:val="000000"/>
        </w:rPr>
        <w:t xml:space="preserve"> is a folder marker required by Syncthing that manages “dataset” folder’s metadata to be visible by Syncthing </w:t>
      </w:r>
      <w:r>
        <w:rPr>
          <w:color w:val="000000"/>
        </w:rPr>
        <w:fldChar w:fldCharType="begin"/>
      </w:r>
      <w:r w:rsidR="001D33DF">
        <w:rPr>
          <w:color w:val="000000"/>
        </w:rPr>
        <w:instrText xml:space="preserve"> ADDIN ZOTERO_ITEM CSL_CITATION {"citationID":"a2e5f2h58dm","properties":{"formattedCitation":"[57]","plainCitation":"[57]","noteIndex":0},"citationItems":[{"id":1075,"uris":["http://zotero.org/users/7276241/items/SNGRJE5J"],"itemData":{"id":1075,"type":"webpage","title":"FAQ — Syncthing v1.23.4 documentation","URL":"https://docs.syncthing.net/users/faq.html","accessed":{"date-parts":[["2023",6,7]]}}}],"schema":"https://github.com/citation-style-language/schema/raw/master/csl-citation.json"} </w:instrText>
      </w:r>
      <w:r>
        <w:rPr>
          <w:color w:val="000000"/>
        </w:rPr>
        <w:fldChar w:fldCharType="separate"/>
      </w:r>
      <w:r w:rsidR="001D33DF" w:rsidRPr="001D33DF">
        <w:t>[57]</w:t>
      </w:r>
      <w:r>
        <w:rPr>
          <w:color w:val="000000"/>
        </w:rPr>
        <w:fldChar w:fldCharType="end"/>
      </w:r>
      <w:r w:rsidRPr="006144D1">
        <w:rPr>
          <w:color w:val="000000"/>
        </w:rPr>
        <w:t>.</w:t>
      </w:r>
      <w:r w:rsidRPr="006144D1">
        <w:rPr>
          <w:rStyle w:val="CommentReference"/>
          <w:sz w:val="22"/>
          <w:szCs w:val="22"/>
        </w:rPr>
        <w:t xml:space="preserve"> </w:t>
      </w:r>
      <w:r w:rsidR="006144D1" w:rsidRPr="006144D1">
        <w:rPr>
          <w:rStyle w:val="CommentReference"/>
          <w:sz w:val="22"/>
          <w:szCs w:val="22"/>
        </w:rPr>
        <w:t>Sync</w:t>
      </w:r>
      <w:r w:rsidR="006144D1">
        <w:rPr>
          <w:rStyle w:val="CommentReference"/>
          <w:sz w:val="22"/>
          <w:szCs w:val="22"/>
        </w:rPr>
        <w:t>t</w:t>
      </w:r>
      <w:r w:rsidR="006144D1" w:rsidRPr="006144D1">
        <w:rPr>
          <w:rStyle w:val="CommentReference"/>
          <w:sz w:val="22"/>
          <w:szCs w:val="22"/>
        </w:rPr>
        <w:t>hing is an open-source file synchronization tool designed to keep files and folders in sync across multiple devices. It allows you to easily share and synchronize data between computers, smartphones, tablets, and other devices connected to the same network or even across different networks.</w:t>
      </w:r>
      <w:r w:rsidR="006144D1">
        <w:rPr>
          <w:rStyle w:val="CommentReference"/>
          <w:sz w:val="22"/>
          <w:szCs w:val="22"/>
        </w:rPr>
        <w:t xml:space="preserve"> It was used when we were temporarily switching between laptop and PC devices </w:t>
      </w:r>
      <w:r w:rsidR="00C51C37">
        <w:rPr>
          <w:rStyle w:val="CommentReference"/>
          <w:sz w:val="22"/>
          <w:szCs w:val="22"/>
        </w:rPr>
        <w:t>to simultaneously train models, store results, and have these results synchronize across the devices.</w:t>
      </w:r>
    </w:p>
    <w:p w14:paraId="48846D34" w14:textId="7B6F48A3" w:rsidR="00280A5A" w:rsidRDefault="006C30DE" w:rsidP="006C30DE">
      <w:pPr>
        <w:pStyle w:val="BodyText"/>
        <w:jc w:val="both"/>
      </w:pPr>
      <w:r>
        <w:t xml:space="preserve"> </w:t>
      </w:r>
    </w:p>
    <w:p w14:paraId="074279D4" w14:textId="77777777" w:rsidR="00280A5A" w:rsidRPr="00280A5A" w:rsidRDefault="00280A5A" w:rsidP="00280A5A">
      <w:pPr>
        <w:pStyle w:val="BodyText"/>
      </w:pPr>
    </w:p>
    <w:p w14:paraId="740C84D7" w14:textId="77777777" w:rsidR="00DC66DB" w:rsidRPr="00456B10" w:rsidRDefault="00DC66DB" w:rsidP="008C2463">
      <w:pPr>
        <w:pStyle w:val="BodyText"/>
        <w:jc w:val="both"/>
        <w:rPr>
          <w:color w:val="000000"/>
        </w:rPr>
      </w:pPr>
    </w:p>
    <w:p w14:paraId="000000A0" w14:textId="77777777" w:rsidR="00FF63E7" w:rsidRDefault="000073DA">
      <w:pPr>
        <w:keepNext/>
        <w:pageBreakBefore/>
        <w:pBdr>
          <w:top w:val="nil"/>
          <w:left w:val="nil"/>
          <w:bottom w:val="nil"/>
          <w:right w:val="nil"/>
          <w:between w:val="nil"/>
        </w:pBdr>
        <w:spacing w:before="240" w:after="180"/>
        <w:ind w:left="432" w:hanging="432"/>
        <w:rPr>
          <w:b/>
          <w:color w:val="000000"/>
          <w:sz w:val="32"/>
          <w:szCs w:val="32"/>
        </w:rPr>
      </w:pPr>
      <w:r>
        <w:rPr>
          <w:b/>
          <w:color w:val="000000"/>
          <w:sz w:val="32"/>
          <w:szCs w:val="32"/>
        </w:rPr>
        <w:lastRenderedPageBreak/>
        <w:t>References</w:t>
      </w:r>
    </w:p>
    <w:commentRangeStart w:id="668"/>
    <w:p w14:paraId="06E45C8A" w14:textId="77777777" w:rsidR="001D33DF" w:rsidRPr="000F683B" w:rsidRDefault="0091177D" w:rsidP="007A2CAD">
      <w:pPr>
        <w:pStyle w:val="Bibliography"/>
        <w:spacing w:after="240"/>
        <w:ind w:hanging="540"/>
        <w:rPr>
          <w:sz w:val="20"/>
          <w:szCs w:val="20"/>
        </w:rPr>
      </w:pPr>
      <w:r w:rsidRPr="000F683B">
        <w:rPr>
          <w:color w:val="000000"/>
          <w:sz w:val="20"/>
          <w:szCs w:val="20"/>
        </w:rPr>
        <w:fldChar w:fldCharType="begin"/>
      </w:r>
      <w:r w:rsidR="001D33DF" w:rsidRPr="000F683B">
        <w:rPr>
          <w:color w:val="000000"/>
          <w:sz w:val="20"/>
          <w:szCs w:val="20"/>
        </w:rPr>
        <w:instrText xml:space="preserve"> ADDIN ZOTERO_BIBL {"uncited":[],"omitted":[],"custom":[]} CSL_BIBLIOGRAPHY </w:instrText>
      </w:r>
      <w:r w:rsidRPr="000F683B">
        <w:rPr>
          <w:color w:val="000000"/>
          <w:sz w:val="20"/>
          <w:szCs w:val="20"/>
        </w:rPr>
        <w:fldChar w:fldCharType="separate"/>
      </w:r>
      <w:r w:rsidR="001D33DF" w:rsidRPr="000F683B">
        <w:rPr>
          <w:sz w:val="20"/>
          <w:szCs w:val="20"/>
        </w:rPr>
        <w:t>[1]</w:t>
      </w:r>
      <w:r w:rsidR="001D33DF" w:rsidRPr="000F683B">
        <w:rPr>
          <w:sz w:val="20"/>
          <w:szCs w:val="20"/>
        </w:rPr>
        <w:tab/>
        <w:t xml:space="preserve">E. Ferrara, M. JafariAsbagh, O. Varol, V. Qazvinian, F. Menczer, and A. Flammini, “Clustering memes in social media,” in </w:t>
      </w:r>
      <w:r w:rsidR="001D33DF" w:rsidRPr="000F683B">
        <w:rPr>
          <w:i/>
          <w:iCs/>
          <w:sz w:val="20"/>
          <w:szCs w:val="20"/>
        </w:rPr>
        <w:t>2013 IEEE/ACM International Conference on Advances in Social Networks Analysis and Mining (ASONAM 2013)</w:t>
      </w:r>
      <w:r w:rsidR="001D33DF" w:rsidRPr="000F683B">
        <w:rPr>
          <w:sz w:val="20"/>
          <w:szCs w:val="20"/>
        </w:rPr>
        <w:t>, Aug. 2013, pp. 548–555. doi: 10.1145/2492517.2492530.</w:t>
      </w:r>
    </w:p>
    <w:p w14:paraId="01BECA17" w14:textId="77777777" w:rsidR="001D33DF" w:rsidRPr="000F683B" w:rsidRDefault="001D33DF" w:rsidP="007A2CAD">
      <w:pPr>
        <w:pStyle w:val="Bibliography"/>
        <w:spacing w:after="240"/>
        <w:ind w:hanging="540"/>
        <w:rPr>
          <w:sz w:val="20"/>
          <w:szCs w:val="20"/>
        </w:rPr>
      </w:pPr>
      <w:r w:rsidRPr="000F683B">
        <w:rPr>
          <w:sz w:val="20"/>
          <w:szCs w:val="20"/>
        </w:rPr>
        <w:t>[2]</w:t>
      </w:r>
      <w:r w:rsidRPr="000F683B">
        <w:rPr>
          <w:sz w:val="20"/>
          <w:szCs w:val="20"/>
        </w:rPr>
        <w:tab/>
        <w:t>K.-C. Chang, “Mapping Visual Themes among Authentic and Coordinated Memes.” arXiv, Jun. 05, 2022. doi: 10.48550/arXiv.2206.02306.</w:t>
      </w:r>
    </w:p>
    <w:p w14:paraId="0F5B916D" w14:textId="77777777" w:rsidR="001D33DF" w:rsidRPr="000F683B" w:rsidRDefault="001D33DF" w:rsidP="007A2CAD">
      <w:pPr>
        <w:pStyle w:val="Bibliography"/>
        <w:spacing w:after="240"/>
        <w:ind w:hanging="540"/>
        <w:rPr>
          <w:sz w:val="20"/>
          <w:szCs w:val="20"/>
        </w:rPr>
      </w:pPr>
      <w:r w:rsidRPr="000F683B">
        <w:rPr>
          <w:sz w:val="20"/>
          <w:szCs w:val="20"/>
        </w:rPr>
        <w:t>[3]</w:t>
      </w:r>
      <w:r w:rsidRPr="000F683B">
        <w:rPr>
          <w:sz w:val="20"/>
          <w:szCs w:val="20"/>
        </w:rPr>
        <w:tab/>
        <w:t>M. Caron, P. Bojanowski, A. Joulin, and M. Douze, “Deep Clustering for Unsupervised Learning of Visual Features.” arXiv, Mar. 18, 2019. doi: 10.48550/arXiv.1807.05520.</w:t>
      </w:r>
    </w:p>
    <w:p w14:paraId="46E6B780" w14:textId="77777777" w:rsidR="001D33DF" w:rsidRPr="000F683B" w:rsidRDefault="001D33DF" w:rsidP="007A2CAD">
      <w:pPr>
        <w:pStyle w:val="Bibliography"/>
        <w:spacing w:after="240"/>
        <w:ind w:hanging="540"/>
        <w:rPr>
          <w:sz w:val="20"/>
          <w:szCs w:val="20"/>
        </w:rPr>
      </w:pPr>
      <w:r w:rsidRPr="000F683B">
        <w:rPr>
          <w:sz w:val="20"/>
          <w:szCs w:val="20"/>
        </w:rPr>
        <w:t>[4]</w:t>
      </w:r>
      <w:r w:rsidRPr="000F683B">
        <w:rPr>
          <w:sz w:val="20"/>
          <w:szCs w:val="20"/>
        </w:rPr>
        <w:tab/>
        <w:t xml:space="preserve">S. Zannettou </w:t>
      </w:r>
      <w:r w:rsidRPr="000F683B">
        <w:rPr>
          <w:i/>
          <w:iCs/>
          <w:sz w:val="20"/>
          <w:szCs w:val="20"/>
        </w:rPr>
        <w:t>et al.</w:t>
      </w:r>
      <w:r w:rsidRPr="000F683B">
        <w:rPr>
          <w:sz w:val="20"/>
          <w:szCs w:val="20"/>
        </w:rPr>
        <w:t>, “On the Origins of Memes by Means of Fringe Web Communities.” arXiv, Sep. 22, 2018. Accessed: Nov. 22, 2022. [Online]. Available: http://arxiv.org/abs/1805.12512</w:t>
      </w:r>
    </w:p>
    <w:p w14:paraId="1C1A7D1F" w14:textId="77777777" w:rsidR="001D33DF" w:rsidRPr="000F683B" w:rsidRDefault="001D33DF" w:rsidP="007A2CAD">
      <w:pPr>
        <w:pStyle w:val="Bibliography"/>
        <w:spacing w:after="240"/>
        <w:ind w:hanging="540"/>
        <w:rPr>
          <w:sz w:val="20"/>
          <w:szCs w:val="20"/>
        </w:rPr>
      </w:pPr>
      <w:r w:rsidRPr="000F683B">
        <w:rPr>
          <w:sz w:val="20"/>
          <w:szCs w:val="20"/>
        </w:rPr>
        <w:t>[5]</w:t>
      </w:r>
      <w:r w:rsidRPr="000F683B">
        <w:rPr>
          <w:sz w:val="20"/>
          <w:szCs w:val="20"/>
        </w:rPr>
        <w:tab/>
        <w:t xml:space="preserve">V. Monga and B. L. Evans, “Perceptual Image Hashing Via Feature Points: Performance Evaluation and Tradeoffs,” </w:t>
      </w:r>
      <w:r w:rsidRPr="000F683B">
        <w:rPr>
          <w:i/>
          <w:iCs/>
          <w:sz w:val="20"/>
          <w:szCs w:val="20"/>
        </w:rPr>
        <w:t>IEEE Transactions on Image Processing</w:t>
      </w:r>
      <w:r w:rsidRPr="000F683B">
        <w:rPr>
          <w:sz w:val="20"/>
          <w:szCs w:val="20"/>
        </w:rPr>
        <w:t>, vol. 15, no. 11, pp. 3452–3465, Nov. 2006, doi: 10.1109/TIP.2006.881948.</w:t>
      </w:r>
    </w:p>
    <w:p w14:paraId="3F3EDD03" w14:textId="77777777" w:rsidR="001D33DF" w:rsidRPr="000F683B" w:rsidRDefault="001D33DF" w:rsidP="007A2CAD">
      <w:pPr>
        <w:pStyle w:val="Bibliography"/>
        <w:spacing w:after="240"/>
        <w:ind w:hanging="540"/>
        <w:rPr>
          <w:sz w:val="20"/>
          <w:szCs w:val="20"/>
        </w:rPr>
      </w:pPr>
      <w:r w:rsidRPr="000F683B">
        <w:rPr>
          <w:sz w:val="20"/>
          <w:szCs w:val="20"/>
        </w:rPr>
        <w:t>[6]</w:t>
      </w:r>
      <w:r w:rsidRPr="000F683B">
        <w:rPr>
          <w:sz w:val="20"/>
          <w:szCs w:val="20"/>
        </w:rPr>
        <w:tab/>
        <w:t xml:space="preserve">M. Ester, H.-P. Kriegel, J. Sander, and X. Xu, “A density-based algorithm for discovering clusters in large spatial databases with noise,” in </w:t>
      </w:r>
      <w:r w:rsidRPr="000F683B">
        <w:rPr>
          <w:i/>
          <w:iCs/>
          <w:sz w:val="20"/>
          <w:szCs w:val="20"/>
        </w:rPr>
        <w:t>Proceedings of the Second International Conference on Knowledge Discovery and Data Mining</w:t>
      </w:r>
      <w:r w:rsidRPr="000F683B">
        <w:rPr>
          <w:sz w:val="20"/>
          <w:szCs w:val="20"/>
        </w:rPr>
        <w:t>, in KDD’96. Portland, Oregon: AAAI Press, Aug. 1996, pp. 226–231.</w:t>
      </w:r>
    </w:p>
    <w:p w14:paraId="69B19241" w14:textId="77777777" w:rsidR="001D33DF" w:rsidRPr="000F683B" w:rsidRDefault="001D33DF" w:rsidP="007A2CAD">
      <w:pPr>
        <w:pStyle w:val="Bibliography"/>
        <w:spacing w:after="240"/>
        <w:ind w:hanging="540"/>
        <w:rPr>
          <w:sz w:val="20"/>
          <w:szCs w:val="20"/>
        </w:rPr>
      </w:pPr>
      <w:r w:rsidRPr="000F683B">
        <w:rPr>
          <w:sz w:val="20"/>
          <w:szCs w:val="20"/>
        </w:rPr>
        <w:t>[7]</w:t>
      </w:r>
      <w:r w:rsidRPr="000F683B">
        <w:rPr>
          <w:sz w:val="20"/>
          <w:szCs w:val="20"/>
        </w:rPr>
        <w:tab/>
      </w:r>
      <w:r w:rsidRPr="00BC2D47">
        <w:rPr>
          <w:sz w:val="20"/>
          <w:szCs w:val="20"/>
          <w:highlight w:val="yellow"/>
          <w:rPrChange w:id="669" w:author="nahla" w:date="2023-06-10T12:56:00Z">
            <w:rPr>
              <w:sz w:val="20"/>
              <w:szCs w:val="20"/>
            </w:rPr>
          </w:rPrChange>
        </w:rPr>
        <w:t>E. Schubert, J. Sander, M. Ester, H. P. Kriegel, and X. X</w:t>
      </w:r>
      <w:r w:rsidRPr="000F683B">
        <w:rPr>
          <w:sz w:val="20"/>
          <w:szCs w:val="20"/>
        </w:rPr>
        <w:t xml:space="preserve">u, “DBSCAN Revisited, Revisited: Why and How You Should (Still) Use DBSCAN,” </w:t>
      </w:r>
      <w:r w:rsidRPr="000F683B">
        <w:rPr>
          <w:i/>
          <w:iCs/>
          <w:sz w:val="20"/>
          <w:szCs w:val="20"/>
        </w:rPr>
        <w:t>ACM Trans. Database Syst.</w:t>
      </w:r>
      <w:r w:rsidRPr="000F683B">
        <w:rPr>
          <w:sz w:val="20"/>
          <w:szCs w:val="20"/>
        </w:rPr>
        <w:t>, vol. 42, no. 3, pp. 1–21, Aug. 2017, doi: 10.1145/3068335.</w:t>
      </w:r>
    </w:p>
    <w:p w14:paraId="5C44C378" w14:textId="77777777" w:rsidR="001D33DF" w:rsidRPr="000F683B" w:rsidRDefault="001D33DF" w:rsidP="007A2CAD">
      <w:pPr>
        <w:pStyle w:val="Bibliography"/>
        <w:spacing w:after="240"/>
        <w:ind w:hanging="540"/>
        <w:rPr>
          <w:sz w:val="20"/>
          <w:szCs w:val="20"/>
        </w:rPr>
      </w:pPr>
      <w:r w:rsidRPr="000F683B">
        <w:rPr>
          <w:sz w:val="20"/>
          <w:szCs w:val="20"/>
        </w:rPr>
        <w:t>[8]</w:t>
      </w:r>
      <w:r w:rsidRPr="000F683B">
        <w:rPr>
          <w:sz w:val="20"/>
          <w:szCs w:val="20"/>
        </w:rPr>
        <w:tab/>
        <w:t>C. Onielfa, C. Casacuberta, and S. Escalera, “Influence in Social Networks Through Visual Analysis of Image Memes,” 2022. doi: 10.3233/FAIA220317.</w:t>
      </w:r>
    </w:p>
    <w:p w14:paraId="550BB619" w14:textId="77777777" w:rsidR="001D33DF" w:rsidRPr="000F683B" w:rsidRDefault="001D33DF" w:rsidP="007A2CAD">
      <w:pPr>
        <w:pStyle w:val="Bibliography"/>
        <w:spacing w:after="240"/>
        <w:ind w:hanging="540"/>
        <w:rPr>
          <w:sz w:val="20"/>
          <w:szCs w:val="20"/>
        </w:rPr>
      </w:pPr>
      <w:r w:rsidRPr="000F683B">
        <w:rPr>
          <w:sz w:val="20"/>
          <w:szCs w:val="20"/>
        </w:rPr>
        <w:t>[9]</w:t>
      </w:r>
      <w:r w:rsidRPr="000F683B">
        <w:rPr>
          <w:sz w:val="20"/>
          <w:szCs w:val="20"/>
        </w:rPr>
        <w:tab/>
        <w:t>Y. Baek, B. Lee, D. Han, S. Yun, and H. Lee, “Character Region Awareness for Text Detection.” arXiv, Apr. 03, 2019. doi: 10.48550/arXiv.1904.01941.</w:t>
      </w:r>
    </w:p>
    <w:p w14:paraId="3D55BF50" w14:textId="77777777" w:rsidR="001D33DF" w:rsidRPr="000F683B" w:rsidRDefault="001D33DF" w:rsidP="007A2CAD">
      <w:pPr>
        <w:pStyle w:val="Bibliography"/>
        <w:spacing w:after="240"/>
        <w:ind w:hanging="540"/>
        <w:rPr>
          <w:sz w:val="20"/>
          <w:szCs w:val="20"/>
        </w:rPr>
      </w:pPr>
      <w:r w:rsidRPr="000F683B">
        <w:rPr>
          <w:sz w:val="20"/>
          <w:szCs w:val="20"/>
        </w:rPr>
        <w:t>[10]</w:t>
      </w:r>
      <w:r w:rsidRPr="000F683B">
        <w:rPr>
          <w:sz w:val="20"/>
          <w:szCs w:val="20"/>
        </w:rPr>
        <w:tab/>
        <w:t xml:space="preserve">M. Bertalmio, A. L. Bertozzi, and G. Sapiro, “Navier-stokes, fluid dynamics, and image and video inpainting,” in </w:t>
      </w:r>
      <w:r w:rsidRPr="000F683B">
        <w:rPr>
          <w:i/>
          <w:iCs/>
          <w:sz w:val="20"/>
          <w:szCs w:val="20"/>
        </w:rPr>
        <w:t>Proceedings of the 2001 IEEE Computer Society Conference on Computer Vision and Pattern Recognition. CVPR 2001</w:t>
      </w:r>
      <w:r w:rsidRPr="000F683B">
        <w:rPr>
          <w:sz w:val="20"/>
          <w:szCs w:val="20"/>
        </w:rPr>
        <w:t>, Kauai, HI, USA: IEEE Comput. Soc, 2001, p. I-355-I–362. doi: 10.1109/CVPR.2001.990497.</w:t>
      </w:r>
    </w:p>
    <w:p w14:paraId="1D993EED" w14:textId="77777777" w:rsidR="001D33DF" w:rsidRPr="000F683B" w:rsidRDefault="001D33DF" w:rsidP="007A2CAD">
      <w:pPr>
        <w:pStyle w:val="Bibliography"/>
        <w:spacing w:after="240"/>
        <w:ind w:hanging="540"/>
        <w:rPr>
          <w:sz w:val="20"/>
          <w:szCs w:val="20"/>
        </w:rPr>
      </w:pPr>
      <w:r w:rsidRPr="000F683B">
        <w:rPr>
          <w:sz w:val="20"/>
          <w:szCs w:val="20"/>
        </w:rPr>
        <w:t>[11]</w:t>
      </w:r>
      <w:r w:rsidRPr="000F683B">
        <w:rPr>
          <w:sz w:val="20"/>
          <w:szCs w:val="20"/>
        </w:rPr>
        <w:tab/>
        <w:t>K. Simonyan and A. Zisserman, “Very Deep Convolutional Networks for Large-Scale Image Recognition.” arXiv, Apr. 10, 2015. doi: 10.48550/arXiv.1409.1556.</w:t>
      </w:r>
    </w:p>
    <w:p w14:paraId="1B0FBBED" w14:textId="77777777" w:rsidR="001D33DF" w:rsidRPr="000F683B" w:rsidRDefault="001D33DF" w:rsidP="007A2CAD">
      <w:pPr>
        <w:pStyle w:val="Bibliography"/>
        <w:spacing w:after="240"/>
        <w:ind w:hanging="540"/>
        <w:rPr>
          <w:sz w:val="20"/>
          <w:szCs w:val="20"/>
        </w:rPr>
      </w:pPr>
      <w:r w:rsidRPr="000F683B">
        <w:rPr>
          <w:sz w:val="20"/>
          <w:szCs w:val="20"/>
        </w:rPr>
        <w:t>[12]</w:t>
      </w:r>
      <w:r w:rsidRPr="000F683B">
        <w:rPr>
          <w:sz w:val="20"/>
          <w:szCs w:val="20"/>
        </w:rPr>
        <w:tab/>
        <w:t>J. Perez-Martin, B. Bustos, and M. Saldana, “Semantic Search of Memes on Twitter.” arXiv, May 20, 2020. doi: 10.48550/arXiv.2002.01462.</w:t>
      </w:r>
    </w:p>
    <w:p w14:paraId="45A944EB" w14:textId="77777777" w:rsidR="001D33DF" w:rsidRPr="000F683B" w:rsidRDefault="001D33DF" w:rsidP="007A2CAD">
      <w:pPr>
        <w:pStyle w:val="Bibliography"/>
        <w:spacing w:after="240"/>
        <w:ind w:hanging="540"/>
        <w:rPr>
          <w:sz w:val="20"/>
          <w:szCs w:val="20"/>
        </w:rPr>
      </w:pPr>
      <w:r w:rsidRPr="000F683B">
        <w:rPr>
          <w:sz w:val="20"/>
          <w:szCs w:val="20"/>
        </w:rPr>
        <w:lastRenderedPageBreak/>
        <w:t>[13]</w:t>
      </w:r>
      <w:r w:rsidRPr="000F683B">
        <w:rPr>
          <w:sz w:val="20"/>
          <w:szCs w:val="20"/>
        </w:rPr>
        <w:tab/>
        <w:t xml:space="preserve">C. Sharma, V. Pulabaigari, and A. Das, “Meme vs. Non-meme Classification using Visuo-linguistic Association,” in </w:t>
      </w:r>
      <w:r w:rsidRPr="000F683B">
        <w:rPr>
          <w:i/>
          <w:iCs/>
          <w:sz w:val="20"/>
          <w:szCs w:val="20"/>
        </w:rPr>
        <w:t>Proceedings of the 16th International Conference on Web Information Systems and Technologies</w:t>
      </w:r>
      <w:r w:rsidRPr="000F683B">
        <w:rPr>
          <w:sz w:val="20"/>
          <w:szCs w:val="20"/>
        </w:rPr>
        <w:t>, Budapest, Hungary: SCITEPRESS - Science and Technology Publications, 2020, pp. 353–360. doi: 10.5220/0010176303530360.</w:t>
      </w:r>
    </w:p>
    <w:p w14:paraId="09C5D2B3" w14:textId="77777777" w:rsidR="001D33DF" w:rsidRPr="000F683B" w:rsidRDefault="001D33DF" w:rsidP="007A2CAD">
      <w:pPr>
        <w:pStyle w:val="Bibliography"/>
        <w:spacing w:after="240"/>
        <w:ind w:hanging="540"/>
        <w:rPr>
          <w:sz w:val="20"/>
          <w:szCs w:val="20"/>
        </w:rPr>
      </w:pPr>
      <w:r w:rsidRPr="000F683B">
        <w:rPr>
          <w:sz w:val="20"/>
          <w:szCs w:val="20"/>
        </w:rPr>
        <w:t>[14]</w:t>
      </w:r>
      <w:r w:rsidRPr="000F683B">
        <w:rPr>
          <w:sz w:val="20"/>
          <w:szCs w:val="20"/>
        </w:rPr>
        <w:tab/>
        <w:t>G. Koch, R. Zemel, and R. Salakhutdinov, “Siamese Neural Networks for One-shot Image Recognition,” p. 8, 2015.</w:t>
      </w:r>
    </w:p>
    <w:p w14:paraId="0530E304" w14:textId="77777777" w:rsidR="001D33DF" w:rsidRPr="000F683B" w:rsidRDefault="001D33DF" w:rsidP="007A2CAD">
      <w:pPr>
        <w:pStyle w:val="Bibliography"/>
        <w:spacing w:after="240"/>
        <w:ind w:hanging="540"/>
        <w:rPr>
          <w:sz w:val="20"/>
          <w:szCs w:val="20"/>
        </w:rPr>
      </w:pPr>
      <w:r w:rsidRPr="000F683B">
        <w:rPr>
          <w:sz w:val="20"/>
          <w:szCs w:val="20"/>
        </w:rPr>
        <w:t>[15]</w:t>
      </w:r>
      <w:r w:rsidRPr="000F683B">
        <w:rPr>
          <w:sz w:val="20"/>
          <w:szCs w:val="20"/>
        </w:rPr>
        <w:tab/>
        <w:t xml:space="preserve">D. R. Hardoon, S. Szedmak, and J. Shawe-Taylor, “Canonical Correlation Analysis: An Overview with Application to Learning Methods,” </w:t>
      </w:r>
      <w:r w:rsidRPr="000F683B">
        <w:rPr>
          <w:i/>
          <w:iCs/>
          <w:sz w:val="20"/>
          <w:szCs w:val="20"/>
        </w:rPr>
        <w:t>Neural Computation</w:t>
      </w:r>
      <w:r w:rsidRPr="000F683B">
        <w:rPr>
          <w:sz w:val="20"/>
          <w:szCs w:val="20"/>
        </w:rPr>
        <w:t>, vol. 16, no. 12, pp. 2639–2664, Dec. 2004, doi: 10.1162/0899766042321814.</w:t>
      </w:r>
    </w:p>
    <w:p w14:paraId="3F81B698" w14:textId="77777777" w:rsidR="001D33DF" w:rsidRPr="000F683B" w:rsidRDefault="001D33DF" w:rsidP="007A2CAD">
      <w:pPr>
        <w:pStyle w:val="Bibliography"/>
        <w:spacing w:after="240"/>
        <w:ind w:hanging="540"/>
        <w:rPr>
          <w:sz w:val="20"/>
          <w:szCs w:val="20"/>
        </w:rPr>
      </w:pPr>
      <w:r w:rsidRPr="000F683B">
        <w:rPr>
          <w:sz w:val="20"/>
          <w:szCs w:val="20"/>
        </w:rPr>
        <w:t>[16]</w:t>
      </w:r>
      <w:r w:rsidRPr="000F683B">
        <w:rPr>
          <w:sz w:val="20"/>
          <w:szCs w:val="20"/>
        </w:rPr>
        <w:tab/>
        <w:t>S. D. Das and S. Mandal, “Team Neuro at SemEval-2020 Task 8: Multi-Modal Fine Grain Emotion Classification of Memes using Multitask Learning.” arXiv, May 21, 2020. Accessed: Nov. 23, 2022. [Online]. Available: http://arxiv.org/abs/2005.10915</w:t>
      </w:r>
    </w:p>
    <w:p w14:paraId="6E46AA26" w14:textId="77777777" w:rsidR="001D33DF" w:rsidRPr="000F683B" w:rsidRDefault="001D33DF" w:rsidP="007A2CAD">
      <w:pPr>
        <w:pStyle w:val="Bibliography"/>
        <w:spacing w:after="240"/>
        <w:ind w:hanging="540"/>
        <w:rPr>
          <w:sz w:val="20"/>
          <w:szCs w:val="20"/>
        </w:rPr>
      </w:pPr>
      <w:r w:rsidRPr="000F683B">
        <w:rPr>
          <w:sz w:val="20"/>
          <w:szCs w:val="20"/>
        </w:rPr>
        <w:t>[17]</w:t>
      </w:r>
      <w:r w:rsidRPr="000F683B">
        <w:rPr>
          <w:sz w:val="20"/>
          <w:szCs w:val="20"/>
        </w:rPr>
        <w:tab/>
        <w:t>T. Kudo and J. Richardson, “SentencePiece: A simple and language independent subword tokenizer and detokenizer for Neural Text Processing.” arXiv, Aug. 19, 2018. doi: 10.48550/arXiv.1808.06226.</w:t>
      </w:r>
    </w:p>
    <w:p w14:paraId="27FA7834" w14:textId="77777777" w:rsidR="001D33DF" w:rsidRPr="000F683B" w:rsidRDefault="001D33DF" w:rsidP="007A2CAD">
      <w:pPr>
        <w:pStyle w:val="Bibliography"/>
        <w:spacing w:after="240"/>
        <w:ind w:hanging="540"/>
        <w:rPr>
          <w:sz w:val="20"/>
          <w:szCs w:val="20"/>
        </w:rPr>
      </w:pPr>
      <w:r w:rsidRPr="000F683B">
        <w:rPr>
          <w:sz w:val="20"/>
          <w:szCs w:val="20"/>
        </w:rPr>
        <w:t>[18]</w:t>
      </w:r>
      <w:r w:rsidRPr="000F683B">
        <w:rPr>
          <w:sz w:val="20"/>
          <w:szCs w:val="20"/>
        </w:rPr>
        <w:tab/>
        <w:t>H. Du, H. Shi, D. Zeng, X.-P. Zhang, and T. Mei, “The Elements of End-to-end Deep Face Recognition: A Survey of Recent Advances.” arXiv, Dec. 27, 2021. Accessed: Nov. 23, 2022. [Online]. Available: http://arxiv.org/abs/2009.13290</w:t>
      </w:r>
    </w:p>
    <w:p w14:paraId="4EE23B3B" w14:textId="77777777" w:rsidR="001D33DF" w:rsidRPr="000F683B" w:rsidRDefault="001D33DF" w:rsidP="007A2CAD">
      <w:pPr>
        <w:pStyle w:val="Bibliography"/>
        <w:spacing w:after="240"/>
        <w:ind w:hanging="540"/>
        <w:rPr>
          <w:sz w:val="20"/>
          <w:szCs w:val="20"/>
        </w:rPr>
      </w:pPr>
      <w:r w:rsidRPr="000F683B">
        <w:rPr>
          <w:sz w:val="20"/>
          <w:szCs w:val="20"/>
        </w:rPr>
        <w:t>[19]</w:t>
      </w:r>
      <w:r w:rsidRPr="000F683B">
        <w:rPr>
          <w:sz w:val="20"/>
          <w:szCs w:val="20"/>
        </w:rPr>
        <w:tab/>
        <w:t>Y. Kim, W. Park, M.-C. Roh, and J. Shin, “GroupFace: Learning Latent Groups and Constructing Group-based Representations for Face Recognition.” arXiv, May 25, 2020. doi: 10.48550/arXiv.2005.10497.</w:t>
      </w:r>
    </w:p>
    <w:p w14:paraId="58072631" w14:textId="77777777" w:rsidR="001D33DF" w:rsidRPr="000F683B" w:rsidRDefault="001D33DF" w:rsidP="007A2CAD">
      <w:pPr>
        <w:pStyle w:val="Bibliography"/>
        <w:spacing w:after="240"/>
        <w:ind w:hanging="540"/>
        <w:rPr>
          <w:sz w:val="20"/>
          <w:szCs w:val="20"/>
        </w:rPr>
      </w:pPr>
      <w:r w:rsidRPr="000F683B">
        <w:rPr>
          <w:sz w:val="20"/>
          <w:szCs w:val="20"/>
        </w:rPr>
        <w:t>[20]</w:t>
      </w:r>
      <w:r w:rsidRPr="000F683B">
        <w:rPr>
          <w:sz w:val="20"/>
          <w:szCs w:val="20"/>
        </w:rPr>
        <w:tab/>
        <w:t xml:space="preserve">O. M. Parkhi, A. Vedaldi, and A. Zisserman, “Deep Face Recognition,” in </w:t>
      </w:r>
      <w:r w:rsidRPr="000F683B">
        <w:rPr>
          <w:i/>
          <w:iCs/>
          <w:sz w:val="20"/>
          <w:szCs w:val="20"/>
        </w:rPr>
        <w:t>Procedings of the British Machine Vision Conference 2015</w:t>
      </w:r>
      <w:r w:rsidRPr="000F683B">
        <w:rPr>
          <w:sz w:val="20"/>
          <w:szCs w:val="20"/>
        </w:rPr>
        <w:t>, Swansea: British Machine Vision Association, 2015, p. 41.1-41.12. doi: 10.5244/C.29.41.</w:t>
      </w:r>
    </w:p>
    <w:p w14:paraId="255104E3" w14:textId="77777777" w:rsidR="001D33DF" w:rsidRPr="000F683B" w:rsidRDefault="001D33DF" w:rsidP="007A2CAD">
      <w:pPr>
        <w:pStyle w:val="Bibliography"/>
        <w:spacing w:after="240"/>
        <w:ind w:hanging="540"/>
        <w:rPr>
          <w:sz w:val="20"/>
          <w:szCs w:val="20"/>
        </w:rPr>
      </w:pPr>
      <w:r w:rsidRPr="000F683B">
        <w:rPr>
          <w:sz w:val="20"/>
          <w:szCs w:val="20"/>
        </w:rPr>
        <w:t>[21]</w:t>
      </w:r>
      <w:r w:rsidRPr="000F683B">
        <w:rPr>
          <w:sz w:val="20"/>
          <w:szCs w:val="20"/>
        </w:rPr>
        <w:tab/>
        <w:t>E. Zhou, Z. Cao, and J. Sun, “GridFace: Face Rectification via Learning Local Homography Transformations.” arXiv, Aug. 19, 2018. doi: 10.48550/arXiv.1808.06210.</w:t>
      </w:r>
    </w:p>
    <w:p w14:paraId="30353F33" w14:textId="77777777" w:rsidR="001D33DF" w:rsidRPr="000F683B" w:rsidRDefault="001D33DF" w:rsidP="007A2CAD">
      <w:pPr>
        <w:pStyle w:val="Bibliography"/>
        <w:spacing w:after="240"/>
        <w:ind w:hanging="540"/>
        <w:rPr>
          <w:sz w:val="20"/>
          <w:szCs w:val="20"/>
        </w:rPr>
      </w:pPr>
      <w:r w:rsidRPr="000F683B">
        <w:rPr>
          <w:sz w:val="20"/>
          <w:szCs w:val="20"/>
        </w:rPr>
        <w:t>[22]</w:t>
      </w:r>
      <w:r w:rsidRPr="000F683B">
        <w:rPr>
          <w:sz w:val="20"/>
          <w:szCs w:val="20"/>
        </w:rPr>
        <w:tab/>
        <w:t>B.-N. Kang, Y. Kim, B. Jun, and D. Kim, “Attentional Feature-Pair Relation Networks for Accurate Face Recognition.” arXiv, Aug. 17, 2019. doi: 10.48550/arXiv.1908.06255.</w:t>
      </w:r>
    </w:p>
    <w:p w14:paraId="05C64CFD" w14:textId="77777777" w:rsidR="001D33DF" w:rsidRPr="000F683B" w:rsidRDefault="001D33DF" w:rsidP="007A2CAD">
      <w:pPr>
        <w:pStyle w:val="Bibliography"/>
        <w:spacing w:after="240"/>
        <w:ind w:hanging="540"/>
        <w:rPr>
          <w:sz w:val="20"/>
          <w:szCs w:val="20"/>
        </w:rPr>
      </w:pPr>
      <w:r w:rsidRPr="000F683B">
        <w:rPr>
          <w:sz w:val="20"/>
          <w:szCs w:val="20"/>
        </w:rPr>
        <w:t>[23]</w:t>
      </w:r>
      <w:r w:rsidRPr="000F683B">
        <w:rPr>
          <w:sz w:val="20"/>
          <w:szCs w:val="20"/>
        </w:rPr>
        <w:tab/>
        <w:t>W. Scott, “Memotion Dataset 7k,” 2020. https://www.kaggle.com/datasets/abe12cc1fbe90bb29b63a0438028e1a7c989789bf217c9d54dc05aca186cbd4c (accessed Nov. 24, 2022).</w:t>
      </w:r>
    </w:p>
    <w:p w14:paraId="23844800" w14:textId="77777777" w:rsidR="001D33DF" w:rsidRPr="000F683B" w:rsidRDefault="001D33DF" w:rsidP="007A2CAD">
      <w:pPr>
        <w:pStyle w:val="Bibliography"/>
        <w:spacing w:after="240"/>
        <w:ind w:hanging="540"/>
        <w:rPr>
          <w:sz w:val="20"/>
          <w:szCs w:val="20"/>
        </w:rPr>
      </w:pPr>
      <w:r w:rsidRPr="000F683B">
        <w:rPr>
          <w:sz w:val="20"/>
          <w:szCs w:val="20"/>
        </w:rPr>
        <w:t>[24]</w:t>
      </w:r>
      <w:r w:rsidRPr="000F683B">
        <w:rPr>
          <w:sz w:val="20"/>
          <w:szCs w:val="20"/>
        </w:rPr>
        <w:tab/>
        <w:t xml:space="preserve">V. H. Barella, L. P. F. Garcia, M. C. P. de Souto, A. C. Lorena, and A. C. P. L. F. de Carvalho, “Assessing the data complexity of imbalanced datasets,” </w:t>
      </w:r>
      <w:r w:rsidRPr="000F683B">
        <w:rPr>
          <w:i/>
          <w:iCs/>
          <w:sz w:val="20"/>
          <w:szCs w:val="20"/>
        </w:rPr>
        <w:t>Information Sciences</w:t>
      </w:r>
      <w:r w:rsidRPr="000F683B">
        <w:rPr>
          <w:sz w:val="20"/>
          <w:szCs w:val="20"/>
        </w:rPr>
        <w:t>, vol. 553, pp. 83–109, Apr. 2021, doi: 10.1016/j.ins.2020.12.006.</w:t>
      </w:r>
    </w:p>
    <w:p w14:paraId="24CAE36C" w14:textId="77777777" w:rsidR="001D33DF" w:rsidRPr="000F683B" w:rsidRDefault="001D33DF" w:rsidP="007A2CAD">
      <w:pPr>
        <w:pStyle w:val="Bibliography"/>
        <w:spacing w:after="240"/>
        <w:ind w:hanging="540"/>
        <w:rPr>
          <w:sz w:val="20"/>
          <w:szCs w:val="20"/>
        </w:rPr>
      </w:pPr>
      <w:r w:rsidRPr="000F683B">
        <w:rPr>
          <w:sz w:val="20"/>
          <w:szCs w:val="20"/>
        </w:rPr>
        <w:lastRenderedPageBreak/>
        <w:t>[25]</w:t>
      </w:r>
      <w:r w:rsidRPr="000F683B">
        <w:rPr>
          <w:sz w:val="20"/>
          <w:szCs w:val="20"/>
        </w:rPr>
        <w:tab/>
        <w:t>“CRCV | Center for Research in Computer Vision at the University of Central Florida.” https://www.crcv.ucf.edu/data/Selfie/ (accessed Jun. 07, 2023).</w:t>
      </w:r>
    </w:p>
    <w:p w14:paraId="16835B49" w14:textId="77777777" w:rsidR="001D33DF" w:rsidRPr="000F683B" w:rsidRDefault="001D33DF" w:rsidP="007A2CAD">
      <w:pPr>
        <w:pStyle w:val="Bibliography"/>
        <w:spacing w:after="240"/>
        <w:ind w:hanging="540"/>
        <w:rPr>
          <w:sz w:val="20"/>
          <w:szCs w:val="20"/>
        </w:rPr>
      </w:pPr>
      <w:r w:rsidRPr="000F683B">
        <w:rPr>
          <w:sz w:val="20"/>
          <w:szCs w:val="20"/>
        </w:rPr>
        <w:t>[26]</w:t>
      </w:r>
      <w:r w:rsidRPr="000F683B">
        <w:rPr>
          <w:sz w:val="20"/>
          <w:szCs w:val="20"/>
        </w:rPr>
        <w:tab/>
        <w:t>“Meme Generator Data Set.” https://www.kaggle.com/datasets/electron0zero/memegenerator-dataset (accessed Jun. 07, 2023).</w:t>
      </w:r>
    </w:p>
    <w:p w14:paraId="4851CA13" w14:textId="77777777" w:rsidR="001D33DF" w:rsidRPr="000F683B" w:rsidRDefault="001D33DF" w:rsidP="007A2CAD">
      <w:pPr>
        <w:pStyle w:val="Bibliography"/>
        <w:spacing w:after="240"/>
        <w:ind w:hanging="540"/>
        <w:rPr>
          <w:sz w:val="20"/>
          <w:szCs w:val="20"/>
        </w:rPr>
      </w:pPr>
      <w:r w:rsidRPr="000F683B">
        <w:rPr>
          <w:sz w:val="20"/>
          <w:szCs w:val="20"/>
        </w:rPr>
        <w:t>[27]</w:t>
      </w:r>
      <w:r w:rsidRPr="000F683B">
        <w:rPr>
          <w:sz w:val="20"/>
          <w:szCs w:val="20"/>
        </w:rPr>
        <w:tab/>
        <w:t>“</w:t>
      </w:r>
      <w:r w:rsidRPr="000F683B">
        <w:rPr>
          <w:sz w:val="20"/>
          <w:szCs w:val="20"/>
          <w:rtl/>
        </w:rPr>
        <w:t>ميمز</w:t>
      </w:r>
      <w:r w:rsidRPr="000F683B">
        <w:rPr>
          <w:sz w:val="20"/>
          <w:szCs w:val="20"/>
        </w:rPr>
        <w:t xml:space="preserve"> | Facebook.” https://www.facebook.com/MemesYard/photos/?ref=page_internal (accessed Jun. 07, 2023).</w:t>
      </w:r>
    </w:p>
    <w:p w14:paraId="04C20A7B" w14:textId="77777777" w:rsidR="001D33DF" w:rsidRPr="000F683B" w:rsidRDefault="001D33DF" w:rsidP="007A2CAD">
      <w:pPr>
        <w:pStyle w:val="Bibliography"/>
        <w:spacing w:after="240"/>
        <w:ind w:hanging="540"/>
        <w:rPr>
          <w:sz w:val="20"/>
          <w:szCs w:val="20"/>
        </w:rPr>
      </w:pPr>
      <w:r w:rsidRPr="000F683B">
        <w:rPr>
          <w:sz w:val="20"/>
          <w:szCs w:val="20"/>
        </w:rPr>
        <w:t>[28]</w:t>
      </w:r>
      <w:r w:rsidRPr="000F683B">
        <w:rPr>
          <w:sz w:val="20"/>
          <w:szCs w:val="20"/>
        </w:rPr>
        <w:tab/>
        <w:t>“</w:t>
      </w:r>
      <w:r w:rsidRPr="000F683B">
        <w:rPr>
          <w:sz w:val="20"/>
          <w:szCs w:val="20"/>
          <w:rtl/>
        </w:rPr>
        <w:t>ميمز مسروقه بس عظمه يسطا</w:t>
      </w:r>
      <w:r w:rsidRPr="000F683B">
        <w:rPr>
          <w:sz w:val="20"/>
          <w:szCs w:val="20"/>
        </w:rPr>
        <w:t xml:space="preserve"> | Facebook.” https://www.facebook.com/memes.Stolen.1.0 (accessed Jun. 07, 2023).</w:t>
      </w:r>
    </w:p>
    <w:p w14:paraId="2318C06A" w14:textId="77777777" w:rsidR="001D33DF" w:rsidRPr="000F683B" w:rsidRDefault="001D33DF" w:rsidP="007A2CAD">
      <w:pPr>
        <w:pStyle w:val="Bibliography"/>
        <w:spacing w:after="240"/>
        <w:ind w:hanging="540"/>
        <w:rPr>
          <w:sz w:val="20"/>
          <w:szCs w:val="20"/>
        </w:rPr>
      </w:pPr>
      <w:r w:rsidRPr="000F683B">
        <w:rPr>
          <w:sz w:val="20"/>
          <w:szCs w:val="20"/>
        </w:rPr>
        <w:t>[29]</w:t>
      </w:r>
      <w:r w:rsidRPr="000F683B">
        <w:rPr>
          <w:sz w:val="20"/>
          <w:szCs w:val="20"/>
        </w:rPr>
        <w:tab/>
        <w:t>“</w:t>
      </w:r>
      <w:r w:rsidRPr="000F683B">
        <w:rPr>
          <w:sz w:val="20"/>
          <w:szCs w:val="20"/>
          <w:rtl/>
        </w:rPr>
        <w:t>كلاسيكال ارت ميمز</w:t>
      </w:r>
      <w:r w:rsidRPr="000F683B">
        <w:rPr>
          <w:sz w:val="20"/>
          <w:szCs w:val="20"/>
        </w:rPr>
        <w:t xml:space="preserve"> | Facebook.” https://www.facebook.com/arabicclassicalartmemes/photos/?ref=page_internal (accessed Jun. 07, 2023).</w:t>
      </w:r>
    </w:p>
    <w:p w14:paraId="079A7109" w14:textId="77777777" w:rsidR="001D33DF" w:rsidRPr="000F683B" w:rsidRDefault="001D33DF" w:rsidP="007A2CAD">
      <w:pPr>
        <w:pStyle w:val="Bibliography"/>
        <w:spacing w:after="240"/>
        <w:ind w:hanging="540"/>
        <w:rPr>
          <w:sz w:val="20"/>
          <w:szCs w:val="20"/>
        </w:rPr>
      </w:pPr>
      <w:r w:rsidRPr="000F683B">
        <w:rPr>
          <w:sz w:val="20"/>
          <w:szCs w:val="20"/>
        </w:rPr>
        <w:t>[30]</w:t>
      </w:r>
      <w:r w:rsidRPr="000F683B">
        <w:rPr>
          <w:sz w:val="20"/>
          <w:szCs w:val="20"/>
        </w:rPr>
        <w:tab/>
        <w:t>“</w:t>
      </w:r>
      <w:r w:rsidRPr="000F683B">
        <w:rPr>
          <w:sz w:val="20"/>
          <w:szCs w:val="20"/>
          <w:rtl/>
        </w:rPr>
        <w:t>ميمز و كوميكس طازة معبرة و ترو</w:t>
      </w:r>
      <w:r w:rsidRPr="000F683B">
        <w:rPr>
          <w:sz w:val="20"/>
          <w:szCs w:val="20"/>
        </w:rPr>
        <w:t xml:space="preserve"> | Facebook.” https://www.facebook.com/True.Memes.Comics/photos/?ref=page_internal&amp;_rdc=1&amp;_rdr (accessed Jun. 07, 2023).</w:t>
      </w:r>
    </w:p>
    <w:p w14:paraId="4AEF2788" w14:textId="77777777" w:rsidR="001D33DF" w:rsidRPr="000F683B" w:rsidRDefault="001D33DF" w:rsidP="007A2CAD">
      <w:pPr>
        <w:pStyle w:val="Bibliography"/>
        <w:spacing w:after="240"/>
        <w:ind w:hanging="540"/>
        <w:rPr>
          <w:sz w:val="20"/>
          <w:szCs w:val="20"/>
        </w:rPr>
      </w:pPr>
      <w:r w:rsidRPr="000F683B">
        <w:rPr>
          <w:sz w:val="20"/>
          <w:szCs w:val="20"/>
        </w:rPr>
        <w:t>[31]</w:t>
      </w:r>
      <w:r w:rsidRPr="000F683B">
        <w:rPr>
          <w:sz w:val="20"/>
          <w:szCs w:val="20"/>
        </w:rPr>
        <w:tab/>
        <w:t>“Society Sarcasm | Facebook.” https://www.facebook.com/societyforsarcasm/photos/?ref=page_internal&amp;_rdc=1&amp;_rdr (accessed Jun. 07, 2023).</w:t>
      </w:r>
    </w:p>
    <w:p w14:paraId="53CC6E43" w14:textId="77777777" w:rsidR="001D33DF" w:rsidRPr="000F683B" w:rsidRDefault="001D33DF" w:rsidP="007A2CAD">
      <w:pPr>
        <w:pStyle w:val="Bibliography"/>
        <w:spacing w:after="240"/>
        <w:ind w:hanging="540"/>
        <w:rPr>
          <w:sz w:val="20"/>
          <w:szCs w:val="20"/>
        </w:rPr>
      </w:pPr>
      <w:r w:rsidRPr="000F683B">
        <w:rPr>
          <w:sz w:val="20"/>
          <w:szCs w:val="20"/>
        </w:rPr>
        <w:t>[32]</w:t>
      </w:r>
      <w:r w:rsidRPr="000F683B">
        <w:rPr>
          <w:sz w:val="20"/>
          <w:szCs w:val="20"/>
        </w:rPr>
        <w:tab/>
        <w:t>“Facebook Templates HQ Post for Imgur Albums.” https://ar-ar.facebook.com/TemplatesHQ/posts/pfbid02ykyVfQpp62LAXwNXbzFMVFQD5f2iENdz3TR38sjiSR9cJb6MB8aDieVgYqiFnVyil (accessed Jun. 07, 2023).</w:t>
      </w:r>
    </w:p>
    <w:p w14:paraId="64AEE2B8" w14:textId="77777777" w:rsidR="001D33DF" w:rsidRPr="000F683B" w:rsidRDefault="001D33DF" w:rsidP="007A2CAD">
      <w:pPr>
        <w:pStyle w:val="Bibliography"/>
        <w:spacing w:after="240"/>
        <w:ind w:hanging="540"/>
        <w:rPr>
          <w:sz w:val="20"/>
          <w:szCs w:val="20"/>
        </w:rPr>
      </w:pPr>
      <w:r w:rsidRPr="000F683B">
        <w:rPr>
          <w:sz w:val="20"/>
          <w:szCs w:val="20"/>
        </w:rPr>
        <w:t>[33]</w:t>
      </w:r>
      <w:r w:rsidRPr="000F683B">
        <w:rPr>
          <w:sz w:val="20"/>
          <w:szCs w:val="20"/>
        </w:rPr>
        <w:tab/>
        <w:t>“r/FacebookCringe.” https://www.reddit.com/r/FacebookCringe/ (accessed Jun. 07, 2023).</w:t>
      </w:r>
    </w:p>
    <w:p w14:paraId="243C99A4" w14:textId="77777777" w:rsidR="001D33DF" w:rsidRPr="000F683B" w:rsidRDefault="001D33DF" w:rsidP="007A2CAD">
      <w:pPr>
        <w:pStyle w:val="Bibliography"/>
        <w:spacing w:after="240"/>
        <w:ind w:hanging="540"/>
        <w:rPr>
          <w:sz w:val="20"/>
          <w:szCs w:val="20"/>
        </w:rPr>
      </w:pPr>
      <w:r w:rsidRPr="000F683B">
        <w:rPr>
          <w:sz w:val="20"/>
          <w:szCs w:val="20"/>
        </w:rPr>
        <w:t>[34]</w:t>
      </w:r>
      <w:r w:rsidRPr="000F683B">
        <w:rPr>
          <w:sz w:val="20"/>
          <w:szCs w:val="20"/>
        </w:rPr>
        <w:tab/>
        <w:t>“r/Best of Twitter.” https://www.reddit.com/r/bestoftwitter/ (accessed Jun. 07, 2023).</w:t>
      </w:r>
    </w:p>
    <w:p w14:paraId="43DEF887" w14:textId="77777777" w:rsidR="001D33DF" w:rsidRPr="000F683B" w:rsidRDefault="001D33DF" w:rsidP="007A2CAD">
      <w:pPr>
        <w:pStyle w:val="Bibliography"/>
        <w:spacing w:after="240"/>
        <w:ind w:hanging="540"/>
        <w:rPr>
          <w:sz w:val="20"/>
          <w:szCs w:val="20"/>
        </w:rPr>
      </w:pPr>
      <w:r w:rsidRPr="000F683B">
        <w:rPr>
          <w:sz w:val="20"/>
          <w:szCs w:val="20"/>
        </w:rPr>
        <w:t>[35]</w:t>
      </w:r>
      <w:r w:rsidRPr="000F683B">
        <w:rPr>
          <w:sz w:val="20"/>
          <w:szCs w:val="20"/>
        </w:rPr>
        <w:tab/>
        <w:t>“r/texts.” https://www.reddit.com/r/texts/ (accessed Jun. 07, 2023).</w:t>
      </w:r>
    </w:p>
    <w:p w14:paraId="5BF1259D" w14:textId="77777777" w:rsidR="001D33DF" w:rsidRPr="000F683B" w:rsidRDefault="001D33DF" w:rsidP="007A2CAD">
      <w:pPr>
        <w:pStyle w:val="Bibliography"/>
        <w:spacing w:after="240"/>
        <w:ind w:hanging="540"/>
        <w:rPr>
          <w:sz w:val="20"/>
          <w:szCs w:val="20"/>
        </w:rPr>
      </w:pPr>
      <w:r w:rsidRPr="000F683B">
        <w:rPr>
          <w:sz w:val="20"/>
          <w:szCs w:val="20"/>
        </w:rPr>
        <w:t>[36]</w:t>
      </w:r>
      <w:r w:rsidRPr="000F683B">
        <w:rPr>
          <w:sz w:val="20"/>
          <w:szCs w:val="20"/>
        </w:rPr>
        <w:tab/>
        <w:t>“r/GoodFakeTexts.” https://www.reddit.com/r/GoodFakeTexts/ (accessed Jun. 07, 2023).</w:t>
      </w:r>
    </w:p>
    <w:p w14:paraId="4D3CD851" w14:textId="77777777" w:rsidR="001D33DF" w:rsidRPr="000F683B" w:rsidRDefault="001D33DF" w:rsidP="007A2CAD">
      <w:pPr>
        <w:pStyle w:val="Bibliography"/>
        <w:spacing w:after="240"/>
        <w:ind w:hanging="540"/>
        <w:rPr>
          <w:sz w:val="20"/>
          <w:szCs w:val="20"/>
        </w:rPr>
      </w:pPr>
      <w:r w:rsidRPr="000F683B">
        <w:rPr>
          <w:sz w:val="20"/>
          <w:szCs w:val="20"/>
        </w:rPr>
        <w:t>[37]</w:t>
      </w:r>
      <w:r w:rsidRPr="000F683B">
        <w:rPr>
          <w:sz w:val="20"/>
          <w:szCs w:val="20"/>
        </w:rPr>
        <w:tab/>
        <w:t>“r/Badfaketexts.” https://www.reddit.com/r/Badfaketexts/ (accessed Jun. 07, 2023).</w:t>
      </w:r>
    </w:p>
    <w:p w14:paraId="324384ED" w14:textId="77777777" w:rsidR="001D33DF" w:rsidRPr="000F683B" w:rsidRDefault="001D33DF" w:rsidP="007A2CAD">
      <w:pPr>
        <w:pStyle w:val="Bibliography"/>
        <w:spacing w:after="240"/>
        <w:ind w:hanging="540"/>
        <w:rPr>
          <w:sz w:val="20"/>
          <w:szCs w:val="20"/>
        </w:rPr>
      </w:pPr>
      <w:r w:rsidRPr="000F683B">
        <w:rPr>
          <w:sz w:val="20"/>
          <w:szCs w:val="20"/>
        </w:rPr>
        <w:t>[38]</w:t>
      </w:r>
      <w:r w:rsidRPr="000F683B">
        <w:rPr>
          <w:sz w:val="20"/>
          <w:szCs w:val="20"/>
        </w:rPr>
        <w:tab/>
        <w:t xml:space="preserve">“Pushshift.io API Documentation,” </w:t>
      </w:r>
      <w:r w:rsidRPr="000F683B">
        <w:rPr>
          <w:i/>
          <w:iCs/>
          <w:sz w:val="20"/>
          <w:szCs w:val="20"/>
        </w:rPr>
        <w:t>pushshift.io</w:t>
      </w:r>
      <w:r w:rsidRPr="000F683B">
        <w:rPr>
          <w:sz w:val="20"/>
          <w:szCs w:val="20"/>
        </w:rPr>
        <w:t>. https://pushshift.io/api-parameters/ (accessed Jun. 07, 2023).</w:t>
      </w:r>
    </w:p>
    <w:p w14:paraId="634F4858" w14:textId="77777777" w:rsidR="001D33DF" w:rsidRPr="000F683B" w:rsidRDefault="001D33DF" w:rsidP="007A2CAD">
      <w:pPr>
        <w:pStyle w:val="Bibliography"/>
        <w:spacing w:after="240"/>
        <w:ind w:hanging="540"/>
        <w:rPr>
          <w:sz w:val="20"/>
          <w:szCs w:val="20"/>
        </w:rPr>
      </w:pPr>
      <w:r w:rsidRPr="000F683B">
        <w:rPr>
          <w:sz w:val="20"/>
          <w:szCs w:val="20"/>
        </w:rPr>
        <w:t>[39]</w:t>
      </w:r>
      <w:r w:rsidRPr="000F683B">
        <w:rPr>
          <w:sz w:val="20"/>
          <w:szCs w:val="20"/>
        </w:rPr>
        <w:tab/>
        <w:t>“Image Dimension Visualization Jupyter Notebook Viewer.” https://nbviewer.org/github/OdyAsh/graduation_project/blob/4b0b4d00022d412b5179ff34da234f1eab78e157/dataset_preprocessing_part_2.ipynb#:~:text=ac3ddf010a288be5ce0725854099702355adcfea/dataset_preprocessing.ipynb-,0,As,-we%20can%20see (accessed Jun. 07, 2023).</w:t>
      </w:r>
    </w:p>
    <w:p w14:paraId="73974669" w14:textId="77777777" w:rsidR="001D33DF" w:rsidRPr="000F683B" w:rsidRDefault="001D33DF" w:rsidP="007A2CAD">
      <w:pPr>
        <w:pStyle w:val="Bibliography"/>
        <w:spacing w:after="240"/>
        <w:ind w:hanging="540"/>
        <w:rPr>
          <w:sz w:val="20"/>
          <w:szCs w:val="20"/>
        </w:rPr>
      </w:pPr>
      <w:r w:rsidRPr="000F683B">
        <w:rPr>
          <w:sz w:val="20"/>
          <w:szCs w:val="20"/>
        </w:rPr>
        <w:lastRenderedPageBreak/>
        <w:t>[40]</w:t>
      </w:r>
      <w:r w:rsidRPr="000F683B">
        <w:rPr>
          <w:sz w:val="20"/>
          <w:szCs w:val="20"/>
        </w:rPr>
        <w:tab/>
        <w:t>S. I. Serengil, “RetinaFace.” Jun. 06, 2023. Accessed: Jun. 07, 2023. [Online]. Available: https://github.com/serengil/retinaface</w:t>
      </w:r>
    </w:p>
    <w:p w14:paraId="0D75204F" w14:textId="77777777" w:rsidR="001D33DF" w:rsidRPr="000F683B" w:rsidRDefault="001D33DF" w:rsidP="007A2CAD">
      <w:pPr>
        <w:pStyle w:val="Bibliography"/>
        <w:spacing w:after="240"/>
        <w:ind w:hanging="540"/>
        <w:rPr>
          <w:sz w:val="20"/>
          <w:szCs w:val="20"/>
        </w:rPr>
      </w:pPr>
      <w:r w:rsidRPr="000F683B">
        <w:rPr>
          <w:sz w:val="20"/>
          <w:szCs w:val="20"/>
        </w:rPr>
        <w:t>[41]</w:t>
      </w:r>
      <w:r w:rsidRPr="000F683B">
        <w:rPr>
          <w:sz w:val="20"/>
          <w:szCs w:val="20"/>
        </w:rPr>
        <w:tab/>
        <w:t>“PaddlePaddle/PaddleOCR: Awesome multilingual OCR toolkits based on PaddlePaddle (practical ultra lightweight OCR system, support 80+ languages recognition, provide data annotation and synthesis tools, support training and deployment among server, mobile, embedded and IoT devices).” https://github.com/PaddlePaddle/PaddleOCR (accessed Jun. 07, 2023).</w:t>
      </w:r>
    </w:p>
    <w:p w14:paraId="61653B68" w14:textId="77777777" w:rsidR="001D33DF" w:rsidRPr="000F683B" w:rsidRDefault="001D33DF" w:rsidP="007A2CAD">
      <w:pPr>
        <w:pStyle w:val="Bibliography"/>
        <w:spacing w:after="240"/>
        <w:ind w:hanging="540"/>
        <w:rPr>
          <w:sz w:val="20"/>
          <w:szCs w:val="20"/>
        </w:rPr>
      </w:pPr>
      <w:r w:rsidRPr="000F683B">
        <w:rPr>
          <w:sz w:val="20"/>
          <w:szCs w:val="20"/>
        </w:rPr>
        <w:t>[42]</w:t>
      </w:r>
      <w:r w:rsidRPr="000F683B">
        <w:rPr>
          <w:sz w:val="20"/>
          <w:szCs w:val="20"/>
        </w:rPr>
        <w:tab/>
        <w:t>G. Jenks, “Python Word Segmentation.” Apr. 26, 2023. Accessed: Jun. 07, 2023. [Online]. Available: https://github.com/grantjenks/python-wordsegment</w:t>
      </w:r>
    </w:p>
    <w:p w14:paraId="03A4F447" w14:textId="77777777" w:rsidR="001D33DF" w:rsidRPr="000F683B" w:rsidRDefault="001D33DF" w:rsidP="007A2CAD">
      <w:pPr>
        <w:pStyle w:val="Bibliography"/>
        <w:spacing w:after="240"/>
        <w:ind w:hanging="540"/>
        <w:rPr>
          <w:sz w:val="20"/>
          <w:szCs w:val="20"/>
        </w:rPr>
      </w:pPr>
      <w:r w:rsidRPr="000F683B">
        <w:rPr>
          <w:sz w:val="20"/>
          <w:szCs w:val="20"/>
        </w:rPr>
        <w:t>[43]</w:t>
      </w:r>
      <w:r w:rsidRPr="000F683B">
        <w:rPr>
          <w:sz w:val="20"/>
          <w:szCs w:val="20"/>
        </w:rPr>
        <w:tab/>
        <w:t xml:space="preserve">A. Zafar </w:t>
      </w:r>
      <w:r w:rsidRPr="000F683B">
        <w:rPr>
          <w:i/>
          <w:iCs/>
          <w:sz w:val="20"/>
          <w:szCs w:val="20"/>
        </w:rPr>
        <w:t>et al.</w:t>
      </w:r>
      <w:r w:rsidRPr="000F683B">
        <w:rPr>
          <w:sz w:val="20"/>
          <w:szCs w:val="20"/>
        </w:rPr>
        <w:t xml:space="preserve">, “A Comparison of Pooling Methods for Convolutional Neural Networks,” </w:t>
      </w:r>
      <w:r w:rsidRPr="000F683B">
        <w:rPr>
          <w:i/>
          <w:iCs/>
          <w:sz w:val="20"/>
          <w:szCs w:val="20"/>
        </w:rPr>
        <w:t>Applied Sciences</w:t>
      </w:r>
      <w:r w:rsidRPr="000F683B">
        <w:rPr>
          <w:sz w:val="20"/>
          <w:szCs w:val="20"/>
        </w:rPr>
        <w:t>, vol. 12, no. 17, Art. no. 17, Jan. 2022, doi: 10.3390/app12178643.</w:t>
      </w:r>
    </w:p>
    <w:p w14:paraId="6A3C060E" w14:textId="77777777" w:rsidR="001D33DF" w:rsidRPr="000F683B" w:rsidRDefault="001D33DF" w:rsidP="007A2CAD">
      <w:pPr>
        <w:pStyle w:val="Bibliography"/>
        <w:spacing w:after="240"/>
        <w:ind w:hanging="540"/>
        <w:rPr>
          <w:sz w:val="20"/>
          <w:szCs w:val="20"/>
        </w:rPr>
      </w:pPr>
      <w:r w:rsidRPr="000F683B">
        <w:rPr>
          <w:sz w:val="20"/>
          <w:szCs w:val="20"/>
        </w:rPr>
        <w:t>[44]</w:t>
      </w:r>
      <w:r w:rsidRPr="000F683B">
        <w:rPr>
          <w:sz w:val="20"/>
          <w:szCs w:val="20"/>
        </w:rPr>
        <w:tab/>
        <w:t>R. Sarvepalli, “simple-hierarchy.” Oct. 03, 2021. Accessed: Jun. 07, 2023. [Online]. Available: https://github.com/rajivsarvepalli/SimpleHierarchy</w:t>
      </w:r>
    </w:p>
    <w:p w14:paraId="1BC1451E" w14:textId="77777777" w:rsidR="001D33DF" w:rsidRPr="000F683B" w:rsidRDefault="001D33DF" w:rsidP="007A2CAD">
      <w:pPr>
        <w:pStyle w:val="Bibliography"/>
        <w:spacing w:after="240"/>
        <w:ind w:hanging="540"/>
        <w:rPr>
          <w:sz w:val="20"/>
          <w:szCs w:val="20"/>
        </w:rPr>
      </w:pPr>
      <w:r w:rsidRPr="000F683B">
        <w:rPr>
          <w:sz w:val="20"/>
          <w:szCs w:val="20"/>
        </w:rPr>
        <w:t>[45]</w:t>
      </w:r>
      <w:r w:rsidRPr="000F683B">
        <w:rPr>
          <w:sz w:val="20"/>
          <w:szCs w:val="20"/>
        </w:rPr>
        <w:tab/>
        <w:t xml:space="preserve">R. Bhutaiya, “In a hurry! XGBoost: Six Easy Steps,” </w:t>
      </w:r>
      <w:r w:rsidRPr="000F683B">
        <w:rPr>
          <w:i/>
          <w:iCs/>
          <w:sz w:val="20"/>
          <w:szCs w:val="20"/>
        </w:rPr>
        <w:t>Analytics Vidhya</w:t>
      </w:r>
      <w:r w:rsidRPr="000F683B">
        <w:rPr>
          <w:sz w:val="20"/>
          <w:szCs w:val="20"/>
        </w:rPr>
        <w:t>, Feb. 06, 2020. https://medium.com/analytics-vidhya/in-a-hurry-xgboost-six-easy-steps-b410b56ef85b (accessed Jun. 07, 2023).</w:t>
      </w:r>
    </w:p>
    <w:p w14:paraId="6085574E" w14:textId="77777777" w:rsidR="001D33DF" w:rsidRPr="000F683B" w:rsidRDefault="001D33DF" w:rsidP="007A2CAD">
      <w:pPr>
        <w:pStyle w:val="Bibliography"/>
        <w:spacing w:after="240"/>
        <w:ind w:hanging="540"/>
        <w:rPr>
          <w:sz w:val="20"/>
          <w:szCs w:val="20"/>
        </w:rPr>
      </w:pPr>
      <w:r w:rsidRPr="000F683B">
        <w:rPr>
          <w:sz w:val="20"/>
          <w:szCs w:val="20"/>
        </w:rPr>
        <w:t>[46]</w:t>
      </w:r>
      <w:r w:rsidRPr="000F683B">
        <w:rPr>
          <w:sz w:val="20"/>
          <w:szCs w:val="20"/>
        </w:rPr>
        <w:tab/>
        <w:t>M. Herrmann, “Selenium-python but lighter: Helium.” Jun. 08, 2023. Accessed: Jun. 08, 2023. [Online]. Available: https://github.com/mherrmann/selenium-python-helium</w:t>
      </w:r>
    </w:p>
    <w:p w14:paraId="76732925" w14:textId="77777777" w:rsidR="001D33DF" w:rsidRPr="000F683B" w:rsidRDefault="001D33DF" w:rsidP="007A2CAD">
      <w:pPr>
        <w:pStyle w:val="Bibliography"/>
        <w:spacing w:after="240"/>
        <w:ind w:hanging="540"/>
        <w:rPr>
          <w:sz w:val="20"/>
          <w:szCs w:val="20"/>
        </w:rPr>
      </w:pPr>
      <w:r w:rsidRPr="000F683B">
        <w:rPr>
          <w:sz w:val="20"/>
          <w:szCs w:val="20"/>
        </w:rPr>
        <w:t>[47]</w:t>
      </w:r>
      <w:r w:rsidRPr="000F683B">
        <w:rPr>
          <w:sz w:val="20"/>
          <w:szCs w:val="20"/>
        </w:rPr>
        <w:tab/>
        <w:t>“visual-layer/fastdup: fastdup is a powerful free tool designed to rapidly extract valuable insights from your image &amp; video datasets. Assisting you to increase your dataset images &amp; labels quality and reduce your data operations costs at an unparalleled scale.” https://github.com/visual-layer/fastdup (accessed Jun. 09, 2023).</w:t>
      </w:r>
    </w:p>
    <w:p w14:paraId="3AFE5A2A" w14:textId="77777777" w:rsidR="001D33DF" w:rsidRPr="000F683B" w:rsidRDefault="001D33DF" w:rsidP="007A2CAD">
      <w:pPr>
        <w:pStyle w:val="Bibliography"/>
        <w:spacing w:after="240"/>
        <w:ind w:hanging="540"/>
        <w:rPr>
          <w:sz w:val="20"/>
          <w:szCs w:val="20"/>
        </w:rPr>
      </w:pPr>
      <w:r w:rsidRPr="000F683B">
        <w:rPr>
          <w:sz w:val="20"/>
          <w:szCs w:val="20"/>
        </w:rPr>
        <w:t>[48]</w:t>
      </w:r>
      <w:r w:rsidRPr="000F683B">
        <w:rPr>
          <w:sz w:val="20"/>
          <w:szCs w:val="20"/>
        </w:rPr>
        <w:tab/>
        <w:t>“NLTK :: Natural Language Toolkit.” https://www.nltk.org/ (accessed Jun. 08, 2023).</w:t>
      </w:r>
    </w:p>
    <w:p w14:paraId="4AD5E27C" w14:textId="77777777" w:rsidR="001D33DF" w:rsidRPr="000F683B" w:rsidRDefault="001D33DF" w:rsidP="007A2CAD">
      <w:pPr>
        <w:pStyle w:val="Bibliography"/>
        <w:spacing w:after="240"/>
        <w:ind w:hanging="540"/>
        <w:rPr>
          <w:sz w:val="20"/>
          <w:szCs w:val="20"/>
        </w:rPr>
      </w:pPr>
      <w:r w:rsidRPr="000F683B">
        <w:rPr>
          <w:sz w:val="20"/>
          <w:szCs w:val="20"/>
        </w:rPr>
        <w:t>[49]</w:t>
      </w:r>
      <w:r w:rsidRPr="000F683B">
        <w:rPr>
          <w:sz w:val="20"/>
          <w:szCs w:val="20"/>
        </w:rPr>
        <w:tab/>
        <w:t>Taha Zerrouki, “Qalsadi Arabic Morphological Analyzer and Lemmatizer for Python.” Jun. 02, 2023. Accessed: Jun. 08, 2023. [Online]. Available: https://github.com/linuxscout/qalsadi</w:t>
      </w:r>
    </w:p>
    <w:p w14:paraId="0A5E981A" w14:textId="77777777" w:rsidR="001D33DF" w:rsidRPr="000F683B" w:rsidRDefault="001D33DF" w:rsidP="007A2CAD">
      <w:pPr>
        <w:pStyle w:val="Bibliography"/>
        <w:spacing w:after="240"/>
        <w:ind w:hanging="540"/>
        <w:rPr>
          <w:sz w:val="20"/>
          <w:szCs w:val="20"/>
        </w:rPr>
      </w:pPr>
      <w:r w:rsidRPr="000F683B">
        <w:rPr>
          <w:sz w:val="20"/>
          <w:szCs w:val="20"/>
        </w:rPr>
        <w:t>[50]</w:t>
      </w:r>
      <w:r w:rsidRPr="000F683B">
        <w:rPr>
          <w:sz w:val="20"/>
          <w:szCs w:val="20"/>
        </w:rPr>
        <w:tab/>
        <w:t xml:space="preserve">mohd4482, “Answer to ‘CSV file with Arabic characters is displayed as symbols in Excel,’” </w:t>
      </w:r>
      <w:r w:rsidRPr="000F683B">
        <w:rPr>
          <w:i/>
          <w:iCs/>
          <w:sz w:val="20"/>
          <w:szCs w:val="20"/>
        </w:rPr>
        <w:t>Stack Overflow</w:t>
      </w:r>
      <w:r w:rsidRPr="000F683B">
        <w:rPr>
          <w:sz w:val="20"/>
          <w:szCs w:val="20"/>
        </w:rPr>
        <w:t>, Feb. 15, 2020. https://stackoverflow.com/a/60243234 (accessed Jun. 08, 2023).</w:t>
      </w:r>
    </w:p>
    <w:p w14:paraId="69FDC3E2" w14:textId="77777777" w:rsidR="001D33DF" w:rsidRPr="000F683B" w:rsidRDefault="001D33DF" w:rsidP="007A2CAD">
      <w:pPr>
        <w:pStyle w:val="Bibliography"/>
        <w:spacing w:after="240"/>
        <w:ind w:hanging="540"/>
        <w:rPr>
          <w:sz w:val="20"/>
          <w:szCs w:val="20"/>
        </w:rPr>
      </w:pPr>
      <w:r w:rsidRPr="000F683B">
        <w:rPr>
          <w:sz w:val="20"/>
          <w:szCs w:val="20"/>
        </w:rPr>
        <w:t>[51]</w:t>
      </w:r>
      <w:r w:rsidRPr="000F683B">
        <w:rPr>
          <w:sz w:val="20"/>
          <w:szCs w:val="20"/>
        </w:rPr>
        <w:tab/>
        <w:t xml:space="preserve">“tf.keras.optimizers.Adam | TensorFlow v2.12.0,” </w:t>
      </w:r>
      <w:r w:rsidRPr="000F683B">
        <w:rPr>
          <w:i/>
          <w:iCs/>
          <w:sz w:val="20"/>
          <w:szCs w:val="20"/>
        </w:rPr>
        <w:t>TensorFlow</w:t>
      </w:r>
      <w:r w:rsidRPr="000F683B">
        <w:rPr>
          <w:sz w:val="20"/>
          <w:szCs w:val="20"/>
        </w:rPr>
        <w:t>. https://www.tensorflow.org/api_docs/python/tf/keras/optimizers/Adam (accessed Jun. 08, 2023).</w:t>
      </w:r>
    </w:p>
    <w:p w14:paraId="475095E9" w14:textId="77777777" w:rsidR="001D33DF" w:rsidRPr="000F683B" w:rsidRDefault="001D33DF" w:rsidP="007A2CAD">
      <w:pPr>
        <w:pStyle w:val="Bibliography"/>
        <w:spacing w:after="240"/>
        <w:ind w:hanging="540"/>
        <w:rPr>
          <w:sz w:val="20"/>
          <w:szCs w:val="20"/>
        </w:rPr>
      </w:pPr>
      <w:r w:rsidRPr="000F683B">
        <w:rPr>
          <w:sz w:val="20"/>
          <w:szCs w:val="20"/>
        </w:rPr>
        <w:t>[52]</w:t>
      </w:r>
      <w:r w:rsidRPr="000F683B">
        <w:rPr>
          <w:sz w:val="20"/>
          <w:szCs w:val="20"/>
        </w:rPr>
        <w:tab/>
        <w:t xml:space="preserve">user650654, “Answer to ‘Cross-Entropy or Log Likelihood in Output layer,’” </w:t>
      </w:r>
      <w:r w:rsidRPr="000F683B">
        <w:rPr>
          <w:i/>
          <w:iCs/>
          <w:sz w:val="20"/>
          <w:szCs w:val="20"/>
        </w:rPr>
        <w:t>Cross Validated</w:t>
      </w:r>
      <w:r w:rsidRPr="000F683B">
        <w:rPr>
          <w:sz w:val="20"/>
          <w:szCs w:val="20"/>
        </w:rPr>
        <w:t>, Jan. 17, 2020. https://stats.stackexchange.com/a/445298 (accessed Jun. 08, 2023).</w:t>
      </w:r>
    </w:p>
    <w:p w14:paraId="7993D931" w14:textId="77777777" w:rsidR="001D33DF" w:rsidRPr="000F683B" w:rsidRDefault="001D33DF" w:rsidP="007A2CAD">
      <w:pPr>
        <w:pStyle w:val="Bibliography"/>
        <w:spacing w:after="240"/>
        <w:ind w:hanging="540"/>
        <w:rPr>
          <w:sz w:val="20"/>
          <w:szCs w:val="20"/>
        </w:rPr>
      </w:pPr>
      <w:r w:rsidRPr="000F683B">
        <w:rPr>
          <w:sz w:val="20"/>
          <w:szCs w:val="20"/>
        </w:rPr>
        <w:lastRenderedPageBreak/>
        <w:t>[53]</w:t>
      </w:r>
      <w:r w:rsidRPr="000F683B">
        <w:rPr>
          <w:sz w:val="20"/>
          <w:szCs w:val="20"/>
        </w:rPr>
        <w:tab/>
        <w:t>“scikit-optimize: sequential model-based optimization in Python — scikit-optimize 0.8.1 documentation.” https://scikit-optimize.github.io/stable/ (accessed Jun. 08, 2023).</w:t>
      </w:r>
    </w:p>
    <w:p w14:paraId="38002CEE" w14:textId="77777777" w:rsidR="001D33DF" w:rsidRPr="000F683B" w:rsidRDefault="001D33DF" w:rsidP="007A2CAD">
      <w:pPr>
        <w:pStyle w:val="Bibliography"/>
        <w:spacing w:after="240"/>
        <w:ind w:hanging="540"/>
        <w:rPr>
          <w:sz w:val="20"/>
          <w:szCs w:val="20"/>
        </w:rPr>
      </w:pPr>
      <w:r w:rsidRPr="000F683B">
        <w:rPr>
          <w:sz w:val="20"/>
          <w:szCs w:val="20"/>
        </w:rPr>
        <w:t>[54]</w:t>
      </w:r>
      <w:r w:rsidRPr="000F683B">
        <w:rPr>
          <w:sz w:val="20"/>
          <w:szCs w:val="20"/>
        </w:rPr>
        <w:tab/>
        <w:t>“Plotly: Low-Code Data App Development.” https://plotly.com/ (accessed Jun. 08, 2023).</w:t>
      </w:r>
    </w:p>
    <w:p w14:paraId="79C87150" w14:textId="77777777" w:rsidR="001D33DF" w:rsidRPr="000F683B" w:rsidRDefault="001D33DF" w:rsidP="007A2CAD">
      <w:pPr>
        <w:pStyle w:val="Bibliography"/>
        <w:spacing w:after="240"/>
        <w:ind w:hanging="540"/>
        <w:rPr>
          <w:sz w:val="20"/>
          <w:szCs w:val="20"/>
        </w:rPr>
      </w:pPr>
      <w:r w:rsidRPr="000F683B">
        <w:rPr>
          <w:sz w:val="20"/>
          <w:szCs w:val="20"/>
        </w:rPr>
        <w:t>[55]</w:t>
      </w:r>
      <w:r w:rsidRPr="000F683B">
        <w:rPr>
          <w:sz w:val="20"/>
          <w:szCs w:val="20"/>
        </w:rPr>
        <w:tab/>
        <w:t xml:space="preserve">MIT, “Data-Centric AI vs. Model-Centric AI,” </w:t>
      </w:r>
      <w:r w:rsidRPr="000F683B">
        <w:rPr>
          <w:i/>
          <w:iCs/>
          <w:sz w:val="20"/>
          <w:szCs w:val="20"/>
        </w:rPr>
        <w:t>Introduction to Data-Centric AI</w:t>
      </w:r>
      <w:r w:rsidRPr="000F683B">
        <w:rPr>
          <w:sz w:val="20"/>
          <w:szCs w:val="20"/>
        </w:rPr>
        <w:t>. https://dcai.csail.mit.edu/lectures/data-centric-model-centric/ (accessed Jun. 10, 2023).</w:t>
      </w:r>
    </w:p>
    <w:p w14:paraId="19AFF583" w14:textId="77777777" w:rsidR="001D33DF" w:rsidRPr="000F683B" w:rsidRDefault="001D33DF" w:rsidP="007A2CAD">
      <w:pPr>
        <w:pStyle w:val="Bibliography"/>
        <w:spacing w:after="240"/>
        <w:ind w:hanging="540"/>
        <w:rPr>
          <w:sz w:val="20"/>
          <w:szCs w:val="20"/>
        </w:rPr>
      </w:pPr>
      <w:r w:rsidRPr="000F683B">
        <w:rPr>
          <w:sz w:val="20"/>
          <w:szCs w:val="20"/>
        </w:rPr>
        <w:t>[56]</w:t>
      </w:r>
      <w:r w:rsidRPr="000F683B">
        <w:rPr>
          <w:sz w:val="20"/>
          <w:szCs w:val="20"/>
        </w:rPr>
        <w:tab/>
        <w:t>“pipdeptree.” tox development team, Jun. 09, 2023. Accessed: Jun. 10, 2023. [Online]. Available: https://github.com/tox-dev/pipdeptree</w:t>
      </w:r>
    </w:p>
    <w:p w14:paraId="0E6A685A" w14:textId="77777777" w:rsidR="001D33DF" w:rsidRPr="000F683B" w:rsidRDefault="001D33DF" w:rsidP="007A2CAD">
      <w:pPr>
        <w:pStyle w:val="Bibliography"/>
        <w:spacing w:after="240"/>
        <w:ind w:hanging="540"/>
        <w:rPr>
          <w:sz w:val="20"/>
          <w:szCs w:val="20"/>
        </w:rPr>
      </w:pPr>
      <w:r w:rsidRPr="000F683B">
        <w:rPr>
          <w:sz w:val="20"/>
          <w:szCs w:val="20"/>
        </w:rPr>
        <w:t>[57]</w:t>
      </w:r>
      <w:r w:rsidRPr="000F683B">
        <w:rPr>
          <w:sz w:val="20"/>
          <w:szCs w:val="20"/>
        </w:rPr>
        <w:tab/>
        <w:t>“FAQ — Syncthing v1.23.4 documentation.” https://docs.syncthing.net/users/faq.html (accessed Jun. 07, 2023).</w:t>
      </w:r>
    </w:p>
    <w:p w14:paraId="000000AA" w14:textId="4FA89A8B" w:rsidR="00FF63E7" w:rsidRDefault="0091177D" w:rsidP="007A2CAD">
      <w:pPr>
        <w:pBdr>
          <w:top w:val="nil"/>
          <w:left w:val="nil"/>
          <w:bottom w:val="nil"/>
          <w:right w:val="nil"/>
          <w:between w:val="nil"/>
        </w:pBdr>
        <w:spacing w:after="240"/>
        <w:ind w:hanging="540"/>
        <w:rPr>
          <w:color w:val="000000"/>
        </w:rPr>
      </w:pPr>
      <w:r w:rsidRPr="000F683B">
        <w:rPr>
          <w:color w:val="000000"/>
          <w:sz w:val="20"/>
          <w:szCs w:val="20"/>
        </w:rPr>
        <w:fldChar w:fldCharType="end"/>
      </w:r>
      <w:commentRangeEnd w:id="668"/>
      <w:r w:rsidR="00BC2D47">
        <w:rPr>
          <w:rStyle w:val="CommentReference"/>
        </w:rPr>
        <w:commentReference w:id="668"/>
      </w:r>
    </w:p>
    <w:p w14:paraId="000000AB" w14:textId="77777777" w:rsidR="00FF63E7" w:rsidRDefault="00FF63E7">
      <w:pPr>
        <w:pBdr>
          <w:top w:val="nil"/>
          <w:left w:val="nil"/>
          <w:bottom w:val="nil"/>
          <w:right w:val="nil"/>
          <w:between w:val="nil"/>
        </w:pBdr>
        <w:spacing w:after="240"/>
        <w:ind w:left="426" w:hanging="425"/>
        <w:rPr>
          <w:color w:val="000000"/>
        </w:rPr>
      </w:pPr>
    </w:p>
    <w:p w14:paraId="000000AE" w14:textId="7855593D" w:rsidR="00FF63E7" w:rsidRDefault="00FF63E7">
      <w:pPr>
        <w:pBdr>
          <w:top w:val="nil"/>
          <w:left w:val="nil"/>
          <w:bottom w:val="nil"/>
          <w:right w:val="nil"/>
          <w:between w:val="nil"/>
        </w:pBdr>
        <w:spacing w:after="120"/>
        <w:rPr>
          <w:color w:val="000000"/>
        </w:rPr>
      </w:pPr>
    </w:p>
    <w:sectPr w:rsidR="00FF63E7" w:rsidSect="000A2605">
      <w:footnotePr>
        <w:numRestart w:val="eachPage"/>
      </w:footnotePr>
      <w:type w:val="continuous"/>
      <w:pgSz w:w="11906" w:h="16838"/>
      <w:pgMar w:top="1440" w:right="1841" w:bottom="1440" w:left="1701" w:header="720" w:footer="720" w:gutter="0"/>
      <w:pgBorders w:offsetFrom="page">
        <w:top w:val="double" w:sz="4" w:space="24" w:color="auto"/>
        <w:left w:val="double" w:sz="4" w:space="24" w:color="auto"/>
        <w:bottom w:val="double" w:sz="4" w:space="24" w:color="auto"/>
        <w:right w:val="double" w:sz="4" w:space="24" w:color="auto"/>
      </w:pgBorder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ahla" w:date="2023-06-10T11:00:00Z" w:initials="n">
    <w:p w14:paraId="594AFE6D" w14:textId="0C0670BC" w:rsidR="008928F5" w:rsidRDefault="008928F5">
      <w:pPr>
        <w:pStyle w:val="CommentText"/>
      </w:pPr>
      <w:r>
        <w:rPr>
          <w:rStyle w:val="CommentReference"/>
        </w:rPr>
        <w:annotationRef/>
      </w:r>
      <w:r>
        <w:t>Elaborate more, on the major techniques you have used and the results you achieved.</w:t>
      </w:r>
    </w:p>
  </w:comment>
  <w:comment w:id="1" w:author="nahla" w:date="2023-06-10T11:01:00Z" w:initials="n">
    <w:p w14:paraId="6E1F98C3" w14:textId="734B344D" w:rsidR="008928F5" w:rsidRDefault="008928F5">
      <w:pPr>
        <w:pStyle w:val="CommentText"/>
      </w:pPr>
      <w:r>
        <w:rPr>
          <w:rStyle w:val="CommentReference"/>
        </w:rPr>
        <w:annotationRef/>
      </w:r>
      <w:r>
        <w:t>Put it in a new page</w:t>
      </w:r>
    </w:p>
  </w:comment>
  <w:comment w:id="2" w:author="nahla" w:date="2023-06-10T11:05:00Z" w:initials="n">
    <w:p w14:paraId="27226782" w14:textId="6B0C338B" w:rsidR="008928F5" w:rsidRDefault="008928F5">
      <w:pPr>
        <w:pStyle w:val="CommentText"/>
      </w:pPr>
      <w:r>
        <w:rPr>
          <w:rStyle w:val="CommentReference"/>
        </w:rPr>
        <w:annotationRef/>
      </w:r>
      <w:r>
        <w:t xml:space="preserve">Remove the details (highlighted description) from this and similar cases in this list </w:t>
      </w:r>
    </w:p>
  </w:comment>
  <w:comment w:id="6" w:author="nahla" w:date="2023-06-10T11:11:00Z" w:initials="n">
    <w:p w14:paraId="346F68C4" w14:textId="5EFDC20D" w:rsidR="008928F5" w:rsidRDefault="008928F5">
      <w:pPr>
        <w:pStyle w:val="CommentText"/>
      </w:pPr>
      <w:r>
        <w:rPr>
          <w:rStyle w:val="CommentReference"/>
        </w:rPr>
        <w:annotationRef/>
      </w:r>
      <w:r>
        <w:t>Just write one paragraph on the context of your project.</w:t>
      </w:r>
    </w:p>
  </w:comment>
  <w:comment w:id="10" w:author="nahla" w:date="2023-06-10T11:19:00Z" w:initials="n">
    <w:p w14:paraId="5FFABB96" w14:textId="3F066D38" w:rsidR="008928F5" w:rsidRDefault="008928F5" w:rsidP="008928F5">
      <w:pPr>
        <w:pStyle w:val="CommentText"/>
      </w:pPr>
      <w:r>
        <w:rPr>
          <w:rStyle w:val="CommentReference"/>
        </w:rPr>
        <w:annotationRef/>
      </w:r>
      <w:r>
        <w:t>Revise this based on the final classification you did</w:t>
      </w:r>
    </w:p>
  </w:comment>
  <w:comment w:id="32" w:author="nahla" w:date="2023-06-10T11:19:00Z" w:initials="n">
    <w:p w14:paraId="5E41BDF4" w14:textId="1B211A4D" w:rsidR="008928F5" w:rsidRDefault="008928F5">
      <w:pPr>
        <w:pStyle w:val="CommentText"/>
      </w:pPr>
      <w:r>
        <w:rPr>
          <w:rStyle w:val="CommentReference"/>
        </w:rPr>
        <w:annotationRef/>
      </w:r>
    </w:p>
  </w:comment>
  <w:comment w:id="33" w:author="nahla" w:date="2023-06-10T11:14:00Z" w:initials="n">
    <w:p w14:paraId="7B52F566" w14:textId="57CC9374" w:rsidR="008928F5" w:rsidRDefault="008928F5">
      <w:pPr>
        <w:pStyle w:val="CommentText"/>
      </w:pPr>
      <w:r>
        <w:rPr>
          <w:rStyle w:val="CommentReference"/>
        </w:rPr>
        <w:annotationRef/>
      </w:r>
      <w:r>
        <w:t>Remove this</w:t>
      </w:r>
    </w:p>
  </w:comment>
  <w:comment w:id="39" w:author="nahla" w:date="2023-06-10T11:20:00Z" w:initials="n">
    <w:p w14:paraId="7498D0A9" w14:textId="6EDFB8ED" w:rsidR="008928F5" w:rsidRDefault="008928F5">
      <w:pPr>
        <w:pStyle w:val="CommentText"/>
      </w:pPr>
      <w:r>
        <w:rPr>
          <w:rStyle w:val="CommentReference"/>
        </w:rPr>
        <w:annotationRef/>
      </w:r>
      <w:r>
        <w:t>New page</w:t>
      </w:r>
    </w:p>
  </w:comment>
  <w:comment w:id="104" w:author="nahla" w:date="2023-06-10T11:24:00Z" w:initials="n">
    <w:p w14:paraId="7C4C50D8" w14:textId="29818CB7" w:rsidR="00CC0C6C" w:rsidRDefault="00CC0C6C">
      <w:pPr>
        <w:pStyle w:val="CommentText"/>
      </w:pPr>
      <w:r>
        <w:rPr>
          <w:rStyle w:val="CommentReference"/>
        </w:rPr>
        <w:annotationRef/>
      </w:r>
      <w:r>
        <w:t xml:space="preserve">Add here the research gap </w:t>
      </w:r>
      <w:r>
        <w:t>“ the things that are not done, and  mention that your project will fill that gap”</w:t>
      </w:r>
    </w:p>
  </w:comment>
  <w:comment w:id="117" w:author="nahla" w:date="2023-06-10T11:26:00Z" w:initials="n">
    <w:p w14:paraId="5D09999E" w14:textId="22964AA7" w:rsidR="00CC0C6C" w:rsidRDefault="00CC0C6C">
      <w:pPr>
        <w:pStyle w:val="CommentText"/>
      </w:pPr>
      <w:r>
        <w:rPr>
          <w:rStyle w:val="CommentReference"/>
        </w:rPr>
        <w:annotationRef/>
      </w:r>
      <w:r>
        <w:t>Remove this sentence</w:t>
      </w:r>
    </w:p>
  </w:comment>
  <w:comment w:id="139" w:author="nahla" w:date="2023-06-10T11:31:00Z" w:initials="n">
    <w:p w14:paraId="00478052" w14:textId="5CB43522" w:rsidR="00CC0C6C" w:rsidRDefault="00CC0C6C">
      <w:pPr>
        <w:pStyle w:val="CommentText"/>
      </w:pPr>
      <w:r>
        <w:rPr>
          <w:rStyle w:val="CommentReference"/>
        </w:rPr>
        <w:annotationRef/>
      </w:r>
      <w:r>
        <w:t xml:space="preserve">Benchmark </w:t>
      </w:r>
    </w:p>
  </w:comment>
  <w:comment w:id="142" w:author="nahla" w:date="2023-06-10T11:32:00Z" w:initials="n">
    <w:p w14:paraId="08674687" w14:textId="3B9CED27" w:rsidR="00CC0C6C" w:rsidRDefault="00CC0C6C" w:rsidP="00CC0C6C">
      <w:pPr>
        <w:pStyle w:val="CommentText"/>
      </w:pPr>
      <w:r>
        <w:rPr>
          <w:rStyle w:val="CommentReference"/>
        </w:rPr>
        <w:annotationRef/>
      </w:r>
      <w:r>
        <w:t>Benchmark</w:t>
      </w:r>
    </w:p>
  </w:comment>
  <w:comment w:id="162" w:author="nahla" w:date="2023-06-10T11:36:00Z" w:initials="n">
    <w:p w14:paraId="0F959A4D" w14:textId="77777777" w:rsidR="009E6CBE" w:rsidRDefault="009E6CBE" w:rsidP="009E6CBE">
      <w:pPr>
        <w:pStyle w:val="CommentText"/>
      </w:pPr>
      <w:r>
        <w:rPr>
          <w:rStyle w:val="CommentReference"/>
        </w:rPr>
        <w:annotationRef/>
      </w:r>
      <w:r>
        <w:t xml:space="preserve">Do not talk to the reader, replace it with something </w:t>
      </w:r>
      <w:r>
        <w:t>like  “attempting to scrap…”</w:t>
      </w:r>
    </w:p>
    <w:p w14:paraId="6480F64E" w14:textId="6EEBBB42" w:rsidR="009E6CBE" w:rsidRDefault="009E6CBE" w:rsidP="009E6CBE">
      <w:pPr>
        <w:pStyle w:val="CommentText"/>
      </w:pPr>
      <w:r>
        <w:t>Apply this to the rest of your writings</w:t>
      </w:r>
    </w:p>
  </w:comment>
  <w:comment w:id="197" w:author="nahla" w:date="2023-06-10T11:48:00Z" w:initials="n">
    <w:p w14:paraId="72BE28C9" w14:textId="317FDED6" w:rsidR="00F045A3" w:rsidRDefault="00F045A3">
      <w:pPr>
        <w:pStyle w:val="CommentText"/>
      </w:pPr>
      <w:r>
        <w:rPr>
          <w:rStyle w:val="CommentReference"/>
        </w:rPr>
        <w:annotationRef/>
      </w:r>
      <w:r>
        <w:t xml:space="preserve">Start this as a new </w:t>
      </w:r>
      <w:r>
        <w:t>heading  4. , in new page</w:t>
      </w:r>
    </w:p>
  </w:comment>
  <w:comment w:id="198" w:author="ashraf196280" w:date="2023-06-10T21:36:00Z" w:initials="a">
    <w:p w14:paraId="5C6BA204" w14:textId="77777777" w:rsidR="00145F63" w:rsidRDefault="00145F63" w:rsidP="00E42EBA">
      <w:pPr>
        <w:pStyle w:val="CommentText"/>
        <w:ind w:firstLine="0"/>
      </w:pPr>
      <w:r>
        <w:rPr>
          <w:rStyle w:val="CommentReference"/>
        </w:rPr>
        <w:annotationRef/>
      </w:r>
      <w:r>
        <w:t xml:space="preserve">Convinced Dr. Nahla that it should make sense to leave it here </w:t>
      </w:r>
    </w:p>
  </w:comment>
  <w:comment w:id="245" w:author="nahla" w:date="2023-06-10T12:00:00Z" w:initials="n">
    <w:p w14:paraId="67A12A65" w14:textId="54410A28" w:rsidR="005761F6" w:rsidRDefault="005761F6" w:rsidP="005761F6">
      <w:pPr>
        <w:pStyle w:val="CommentText"/>
        <w:ind w:firstLine="0"/>
      </w:pPr>
      <w:r>
        <w:rPr>
          <w:rStyle w:val="CommentReference"/>
        </w:rPr>
        <w:annotationRef/>
      </w:r>
      <w:r>
        <w:t>Before each subsection, put a subtitle to maje the reader perceive the efforts you did here, ex, scrapping from facebook, scrapping from reddit,… and so on</w:t>
      </w:r>
      <w:r w:rsidR="00A12DE5">
        <w:t xml:space="preserve"> for each source you scrapped from</w:t>
      </w:r>
    </w:p>
  </w:comment>
  <w:comment w:id="258" w:author="nahla" w:date="2023-06-10T12:05:00Z" w:initials="n">
    <w:p w14:paraId="6A96545E" w14:textId="77777777" w:rsidR="000B243F" w:rsidRDefault="000B243F">
      <w:pPr>
        <w:pStyle w:val="CommentText"/>
      </w:pPr>
      <w:r>
        <w:rPr>
          <w:rStyle w:val="CommentReference"/>
        </w:rPr>
        <w:annotationRef/>
      </w:r>
      <w:r>
        <w:t>This is a bit confusing here</w:t>
      </w:r>
      <w:r>
        <w:t>..</w:t>
      </w:r>
    </w:p>
    <w:p w14:paraId="4F9AB361" w14:textId="77777777" w:rsidR="000B243F" w:rsidRDefault="000B243F">
      <w:pPr>
        <w:pStyle w:val="CommentText"/>
      </w:pPr>
    </w:p>
    <w:p w14:paraId="3D5B4C2A" w14:textId="085DF24A" w:rsidR="000B243F" w:rsidRDefault="000B243F">
      <w:pPr>
        <w:pStyle w:val="CommentText"/>
      </w:pPr>
      <w:r>
        <w:t>At the end of this section, It would be better to summarize the cleaning tools you used, on which images categories as table</w:t>
      </w:r>
    </w:p>
  </w:comment>
  <w:comment w:id="306" w:author="nahla" w:date="2023-06-10T12:11:00Z" w:initials="n">
    <w:p w14:paraId="6D4E5B4C" w14:textId="71148855" w:rsidR="0078468C" w:rsidRDefault="0078468C" w:rsidP="00866FFB">
      <w:pPr>
        <w:pStyle w:val="CommentText"/>
      </w:pPr>
      <w:r>
        <w:rPr>
          <w:rStyle w:val="CommentReference"/>
        </w:rPr>
        <w:annotationRef/>
      </w:r>
      <w:r>
        <w:t xml:space="preserve">Add a summary tables showing the models developed at the end of this </w:t>
      </w:r>
      <w:r w:rsidR="00866FFB">
        <w:t>section</w:t>
      </w:r>
    </w:p>
  </w:comment>
  <w:comment w:id="321" w:author="nahla" w:date="2023-06-10T12:15:00Z" w:initials="n">
    <w:p w14:paraId="3FA8239A" w14:textId="4EC60FE7" w:rsidR="00A02E9F" w:rsidRDefault="00A02E9F">
      <w:pPr>
        <w:pStyle w:val="CommentText"/>
      </w:pPr>
      <w:r>
        <w:rPr>
          <w:rStyle w:val="CommentReference"/>
        </w:rPr>
        <w:annotationRef/>
      </w:r>
      <w:r>
        <w:t xml:space="preserve">Do not instruct the reader </w:t>
      </w:r>
      <w:r>
        <w:sym w:font="Wingdings" w:char="F04A"/>
      </w:r>
    </w:p>
  </w:comment>
  <w:comment w:id="331" w:author="nahla" w:date="2023-06-10T12:16:00Z" w:initials="n">
    <w:p w14:paraId="1AAA33FF" w14:textId="77777777" w:rsidR="00994270" w:rsidRDefault="00994270">
      <w:pPr>
        <w:pStyle w:val="CommentText"/>
      </w:pPr>
      <w:r>
        <w:rPr>
          <w:rStyle w:val="CommentReference"/>
        </w:rPr>
        <w:annotationRef/>
      </w:r>
      <w:r>
        <w:t xml:space="preserve">This is not self explanatory! </w:t>
      </w:r>
    </w:p>
    <w:p w14:paraId="752A7D16" w14:textId="4F733A04" w:rsidR="00994270" w:rsidRDefault="00994270">
      <w:pPr>
        <w:pStyle w:val="CommentText"/>
      </w:pPr>
      <w:r>
        <w:t>You also need to comment on each figure, just one/two lines</w:t>
      </w:r>
    </w:p>
  </w:comment>
  <w:comment w:id="341" w:author="nahla" w:date="2023-06-10T12:17:00Z" w:initials="n">
    <w:p w14:paraId="692AF19C" w14:textId="7277252D" w:rsidR="0049656E" w:rsidRDefault="0049656E">
      <w:pPr>
        <w:pStyle w:val="CommentText"/>
      </w:pPr>
      <w:r>
        <w:rPr>
          <w:rStyle w:val="CommentReference"/>
        </w:rPr>
        <w:annotationRef/>
      </w:r>
      <w:r>
        <w:t>Same comments as first model</w:t>
      </w:r>
    </w:p>
  </w:comment>
  <w:comment w:id="476" w:author="nahla" w:date="2023-06-10T12:21:00Z" w:initials="n">
    <w:p w14:paraId="62689C95" w14:textId="7E83D3CB" w:rsidR="000F0821" w:rsidRDefault="000F0821">
      <w:pPr>
        <w:pStyle w:val="CommentText"/>
      </w:pPr>
      <w:r>
        <w:rPr>
          <w:rStyle w:val="CommentReference"/>
        </w:rPr>
        <w:annotationRef/>
      </w:r>
      <w:r>
        <w:t xml:space="preserve">Comment on the results in every table in this section with a one/two sentences, and try to interpret the results </w:t>
      </w:r>
    </w:p>
  </w:comment>
  <w:comment w:id="484" w:author="nahla" w:date="2023-06-10T12:20:00Z" w:initials="n">
    <w:p w14:paraId="1B631DFB" w14:textId="2F978225" w:rsidR="000F0821" w:rsidRDefault="000F0821">
      <w:pPr>
        <w:pStyle w:val="CommentText"/>
      </w:pPr>
      <w:r>
        <w:rPr>
          <w:rStyle w:val="CommentReference"/>
        </w:rPr>
        <w:annotationRef/>
      </w:r>
      <w:r>
        <w:t>Dark shades will not be clear in printing</w:t>
      </w:r>
    </w:p>
  </w:comment>
  <w:comment w:id="500" w:author="nahla" w:date="2023-06-10T12:23:00Z" w:initials="n">
    <w:p w14:paraId="5751F295" w14:textId="3EC894FC" w:rsidR="0013508C" w:rsidRDefault="0013508C">
      <w:pPr>
        <w:pStyle w:val="CommentText"/>
      </w:pPr>
      <w:r>
        <w:rPr>
          <w:rStyle w:val="CommentReference"/>
        </w:rPr>
        <w:annotationRef/>
      </w:r>
      <w:r>
        <w:t>Same here regarding the colours</w:t>
      </w:r>
    </w:p>
  </w:comment>
  <w:comment w:id="518" w:author="nahla" w:date="2023-06-10T12:24:00Z" w:initials="n">
    <w:p w14:paraId="3008619D" w14:textId="4543A6F8" w:rsidR="0013508C" w:rsidRDefault="0013508C">
      <w:pPr>
        <w:pStyle w:val="CommentText"/>
      </w:pPr>
      <w:r>
        <w:rPr>
          <w:rStyle w:val="CommentReference"/>
        </w:rPr>
        <w:annotationRef/>
      </w:r>
      <w:r>
        <w:t>Same here, comments are needed on tables/figures</w:t>
      </w:r>
    </w:p>
  </w:comment>
  <w:comment w:id="539" w:author="nahla" w:date="2023-06-10T12:25:00Z" w:initials="n">
    <w:p w14:paraId="42C8E260" w14:textId="5A942725" w:rsidR="0013508C" w:rsidRDefault="0013508C">
      <w:pPr>
        <w:pStyle w:val="CommentText"/>
      </w:pPr>
      <w:r>
        <w:rPr>
          <w:rStyle w:val="CommentReference"/>
        </w:rPr>
        <w:annotationRef/>
      </w:r>
      <w:r>
        <w:t>fonts</w:t>
      </w:r>
    </w:p>
  </w:comment>
  <w:comment w:id="577" w:author="nahla" w:date="2023-06-10T12:26:00Z" w:initials="n">
    <w:p w14:paraId="449143F0" w14:textId="4ED574D7" w:rsidR="0013508C" w:rsidRDefault="0013508C">
      <w:pPr>
        <w:pStyle w:val="CommentText"/>
      </w:pPr>
      <w:r>
        <w:rPr>
          <w:rStyle w:val="CommentReference"/>
        </w:rPr>
        <w:annotationRef/>
      </w:r>
      <w:r>
        <w:t>do not instruct reader</w:t>
      </w:r>
    </w:p>
  </w:comment>
  <w:comment w:id="579" w:author="nahla" w:date="2023-06-10T12:28:00Z" w:initials="n">
    <w:p w14:paraId="6DF02F33" w14:textId="340F57B9" w:rsidR="0013508C" w:rsidRDefault="0013508C">
      <w:pPr>
        <w:pStyle w:val="CommentText"/>
      </w:pPr>
      <w:r>
        <w:rPr>
          <w:rStyle w:val="CommentReference"/>
        </w:rPr>
        <w:annotationRef/>
      </w:r>
      <w:r>
        <w:t>move those comments to the tables they refer to</w:t>
      </w:r>
    </w:p>
  </w:comment>
  <w:comment w:id="580" w:author="nahla" w:date="2023-06-10T12:29:00Z" w:initials="n">
    <w:p w14:paraId="1AACAC7A" w14:textId="21A31844" w:rsidR="00DF5DBE" w:rsidRDefault="00DF5DBE" w:rsidP="00DF5DBE">
      <w:pPr>
        <w:pStyle w:val="CommentText"/>
      </w:pPr>
      <w:r>
        <w:rPr>
          <w:rStyle w:val="CommentReference"/>
        </w:rPr>
        <w:annotationRef/>
      </w:r>
      <w:r>
        <w:t xml:space="preserve">same as prevuios comment </w:t>
      </w:r>
    </w:p>
  </w:comment>
  <w:comment w:id="591" w:author="nahla" w:date="2023-06-10T12:32:00Z" w:initials="n">
    <w:p w14:paraId="466DCD79" w14:textId="77777777" w:rsidR="009E7756" w:rsidRDefault="009E7756" w:rsidP="009E7756">
      <w:pPr>
        <w:pStyle w:val="CommentText"/>
      </w:pPr>
      <w:r>
        <w:rPr>
          <w:rStyle w:val="CommentReference"/>
        </w:rPr>
        <w:annotationRef/>
      </w:r>
      <w:r>
        <w:t>this title should be conclusions, star with concluding paragraph, followed by “</w:t>
      </w:r>
      <w:r w:rsidRPr="009E7756">
        <w:t>Project Contributions</w:t>
      </w:r>
      <w:r>
        <w:t>” then limitation an future work here in 6, and merge point 8 with it .</w:t>
      </w:r>
    </w:p>
    <w:p w14:paraId="3E2AE73C" w14:textId="60AA82D9" w:rsidR="009E7756" w:rsidRDefault="009E7756" w:rsidP="009E7756">
      <w:pPr>
        <w:pStyle w:val="CommentText"/>
      </w:pPr>
      <w:r>
        <w:t>try to remove the screen shots from this section</w:t>
      </w:r>
    </w:p>
  </w:comment>
  <w:comment w:id="595" w:author="nahla" w:date="2023-06-10T12:45:00Z" w:initials="n">
    <w:p w14:paraId="519DA594" w14:textId="7E86A494" w:rsidR="009918CB" w:rsidRDefault="009918CB" w:rsidP="009918CB">
      <w:pPr>
        <w:pStyle w:val="CommentText"/>
      </w:pPr>
      <w:r>
        <w:rPr>
          <w:rStyle w:val="CommentReference"/>
        </w:rPr>
        <w:annotationRef/>
      </w:r>
      <w:r>
        <w:t>put this text under title difficulties and lessons learnrd</w:t>
      </w:r>
    </w:p>
  </w:comment>
  <w:comment w:id="596" w:author="nahla" w:date="2023-06-10T12:46:00Z" w:initials="n">
    <w:p w14:paraId="0E64CFC2" w14:textId="58CBEC58" w:rsidR="009918CB" w:rsidRDefault="009918CB">
      <w:pPr>
        <w:pStyle w:val="CommentText"/>
      </w:pPr>
      <w:r>
        <w:rPr>
          <w:rStyle w:val="CommentReference"/>
        </w:rPr>
        <w:annotationRef/>
      </w:r>
      <w:r>
        <w:t>better to be included to recommendations and future work?</w:t>
      </w:r>
    </w:p>
  </w:comment>
  <w:comment w:id="599" w:author="nahla" w:date="2023-06-10T12:46:00Z" w:initials="n">
    <w:p w14:paraId="44B33BEA" w14:textId="387C8C72" w:rsidR="00BD0E4D" w:rsidRDefault="00BD0E4D">
      <w:pPr>
        <w:pStyle w:val="CommentText"/>
      </w:pPr>
      <w:r>
        <w:rPr>
          <w:rStyle w:val="CommentReference"/>
        </w:rPr>
        <w:annotationRef/>
      </w:r>
      <w:r>
        <w:t>Should come before any other title in this section</w:t>
      </w:r>
    </w:p>
  </w:comment>
  <w:comment w:id="639" w:author="nahla" w:date="2023-06-10T12:51:00Z" w:initials="n">
    <w:p w14:paraId="3B9FE8C3" w14:textId="1F4A38B2" w:rsidR="00BD0E4D" w:rsidRDefault="00BD0E4D">
      <w:pPr>
        <w:pStyle w:val="CommentText"/>
      </w:pPr>
      <w:r>
        <w:rPr>
          <w:rStyle w:val="CommentReference"/>
        </w:rPr>
        <w:annotationRef/>
      </w:r>
      <w:r>
        <w:t>Put this as bullet points as above, with sub- points for firs, second, etc</w:t>
      </w:r>
    </w:p>
  </w:comment>
  <w:comment w:id="641" w:author="nahla" w:date="2023-06-10T12:50:00Z" w:initials="n">
    <w:p w14:paraId="08BE3AC7" w14:textId="5B5A8B53" w:rsidR="00BD0E4D" w:rsidRDefault="00BD0E4D">
      <w:pPr>
        <w:pStyle w:val="CommentText"/>
      </w:pPr>
      <w:r>
        <w:rPr>
          <w:rStyle w:val="CommentReference"/>
        </w:rPr>
        <w:annotationRef/>
      </w:r>
      <w:r>
        <w:t>??</w:t>
      </w:r>
    </w:p>
  </w:comment>
  <w:comment w:id="642" w:author="nahla" w:date="2023-06-10T12:50:00Z" w:initials="n">
    <w:p w14:paraId="5C9BBF99" w14:textId="7A682772" w:rsidR="00BD0E4D" w:rsidRDefault="00BD0E4D">
      <w:pPr>
        <w:pStyle w:val="CommentText"/>
      </w:pPr>
      <w:r>
        <w:rPr>
          <w:rStyle w:val="CommentReference"/>
        </w:rPr>
        <w:annotationRef/>
      </w:r>
      <w:r>
        <w:t>No need for screenshots</w:t>
      </w:r>
    </w:p>
  </w:comment>
  <w:comment w:id="655" w:author="nahla" w:date="2023-06-10T12:53:00Z" w:initials="n">
    <w:p w14:paraId="1FE53235" w14:textId="6665F960" w:rsidR="00BD0E4D" w:rsidRDefault="00BD0E4D" w:rsidP="00BD0E4D">
      <w:pPr>
        <w:pStyle w:val="CommentText"/>
      </w:pPr>
      <w:r>
        <w:rPr>
          <w:rStyle w:val="CommentReference"/>
        </w:rPr>
        <w:annotationRef/>
      </w:r>
      <w:r>
        <w:rPr>
          <w:rStyle w:val="CommentReference"/>
        </w:rPr>
        <w:t xml:space="preserve">Move this paragraph to the beginning of this chapter </w:t>
      </w:r>
    </w:p>
  </w:comment>
  <w:comment w:id="666" w:author="nahla" w:date="2023-06-10T12:55:00Z" w:initials="n">
    <w:p w14:paraId="2E9A7E76" w14:textId="4D7E40DA" w:rsidR="00F2079C" w:rsidRDefault="00F2079C">
      <w:pPr>
        <w:pStyle w:val="CommentText"/>
      </w:pPr>
      <w:r>
        <w:rPr>
          <w:rStyle w:val="CommentReference"/>
        </w:rPr>
        <w:annotationRef/>
      </w:r>
      <w:r>
        <w:t>Move it after the references</w:t>
      </w:r>
    </w:p>
  </w:comment>
  <w:comment w:id="668" w:author="nahla" w:date="2023-06-10T12:56:00Z" w:initials="n">
    <w:p w14:paraId="3B1AA6B7" w14:textId="6C468A71" w:rsidR="00BC2D47" w:rsidRDefault="00BC2D47">
      <w:pPr>
        <w:pStyle w:val="CommentText"/>
      </w:pPr>
      <w:r>
        <w:rPr>
          <w:rStyle w:val="CommentReference"/>
        </w:rPr>
        <w:annotationRef/>
      </w:r>
      <w:r>
        <w:t>Be consistent in formatting the references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4AFE6D" w15:done="0"/>
  <w15:commentEx w15:paraId="6E1F98C3" w15:done="0"/>
  <w15:commentEx w15:paraId="27226782" w15:done="0"/>
  <w15:commentEx w15:paraId="346F68C4" w15:done="0"/>
  <w15:commentEx w15:paraId="5FFABB96" w15:done="0"/>
  <w15:commentEx w15:paraId="5E41BDF4" w15:done="0"/>
  <w15:commentEx w15:paraId="7B52F566" w15:done="0"/>
  <w15:commentEx w15:paraId="7498D0A9" w15:done="0"/>
  <w15:commentEx w15:paraId="7C4C50D8" w15:done="0"/>
  <w15:commentEx w15:paraId="5D09999E" w15:done="0"/>
  <w15:commentEx w15:paraId="00478052" w15:done="0"/>
  <w15:commentEx w15:paraId="08674687" w15:done="0"/>
  <w15:commentEx w15:paraId="6480F64E" w15:done="0"/>
  <w15:commentEx w15:paraId="72BE28C9" w15:done="0"/>
  <w15:commentEx w15:paraId="5C6BA204" w15:paraIdParent="72BE28C9" w15:done="0"/>
  <w15:commentEx w15:paraId="67A12A65" w15:done="0"/>
  <w15:commentEx w15:paraId="3D5B4C2A" w15:done="0"/>
  <w15:commentEx w15:paraId="6D4E5B4C" w15:done="0"/>
  <w15:commentEx w15:paraId="3FA8239A" w15:done="0"/>
  <w15:commentEx w15:paraId="752A7D16" w15:done="0"/>
  <w15:commentEx w15:paraId="692AF19C" w15:done="0"/>
  <w15:commentEx w15:paraId="62689C95" w15:done="0"/>
  <w15:commentEx w15:paraId="1B631DFB" w15:done="0"/>
  <w15:commentEx w15:paraId="5751F295" w15:done="0"/>
  <w15:commentEx w15:paraId="3008619D" w15:done="0"/>
  <w15:commentEx w15:paraId="42C8E260" w15:done="0"/>
  <w15:commentEx w15:paraId="449143F0" w15:done="0"/>
  <w15:commentEx w15:paraId="6DF02F33" w15:done="0"/>
  <w15:commentEx w15:paraId="1AACAC7A" w15:done="0"/>
  <w15:commentEx w15:paraId="3E2AE73C" w15:done="0"/>
  <w15:commentEx w15:paraId="519DA594" w15:done="0"/>
  <w15:commentEx w15:paraId="0E64CFC2" w15:done="0"/>
  <w15:commentEx w15:paraId="44B33BEA" w15:done="0"/>
  <w15:commentEx w15:paraId="3B9FE8C3" w15:done="0"/>
  <w15:commentEx w15:paraId="08BE3AC7" w15:done="0"/>
  <w15:commentEx w15:paraId="5C9BBF99" w15:done="0"/>
  <w15:commentEx w15:paraId="1FE53235" w15:done="0"/>
  <w15:commentEx w15:paraId="2E9A7E76" w15:done="0"/>
  <w15:commentEx w15:paraId="3B1AA6B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F6B47" w16cex:dateUtc="2023-06-10T18: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4AFE6D" w16cid:durableId="282F2645"/>
  <w16cid:commentId w16cid:paraId="6E1F98C3" w16cid:durableId="282F2646"/>
  <w16cid:commentId w16cid:paraId="27226782" w16cid:durableId="282F2647"/>
  <w16cid:commentId w16cid:paraId="346F68C4" w16cid:durableId="282F2648"/>
  <w16cid:commentId w16cid:paraId="5FFABB96" w16cid:durableId="282F2649"/>
  <w16cid:commentId w16cid:paraId="5E41BDF4" w16cid:durableId="282F264A"/>
  <w16cid:commentId w16cid:paraId="7B52F566" w16cid:durableId="282F264B"/>
  <w16cid:commentId w16cid:paraId="7498D0A9" w16cid:durableId="282F264C"/>
  <w16cid:commentId w16cid:paraId="7C4C50D8" w16cid:durableId="282F264D"/>
  <w16cid:commentId w16cid:paraId="5D09999E" w16cid:durableId="282F264E"/>
  <w16cid:commentId w16cid:paraId="00478052" w16cid:durableId="282F264F"/>
  <w16cid:commentId w16cid:paraId="08674687" w16cid:durableId="282F2650"/>
  <w16cid:commentId w16cid:paraId="6480F64E" w16cid:durableId="282F2651"/>
  <w16cid:commentId w16cid:paraId="72BE28C9" w16cid:durableId="282F2652"/>
  <w16cid:commentId w16cid:paraId="5C6BA204" w16cid:durableId="282F6B47"/>
  <w16cid:commentId w16cid:paraId="67A12A65" w16cid:durableId="282F2654"/>
  <w16cid:commentId w16cid:paraId="3D5B4C2A" w16cid:durableId="282F2655"/>
  <w16cid:commentId w16cid:paraId="6D4E5B4C" w16cid:durableId="282F2656"/>
  <w16cid:commentId w16cid:paraId="3FA8239A" w16cid:durableId="282F2657"/>
  <w16cid:commentId w16cid:paraId="752A7D16" w16cid:durableId="282F2658"/>
  <w16cid:commentId w16cid:paraId="692AF19C" w16cid:durableId="282F2659"/>
  <w16cid:commentId w16cid:paraId="62689C95" w16cid:durableId="282F265A"/>
  <w16cid:commentId w16cid:paraId="1B631DFB" w16cid:durableId="282F265B"/>
  <w16cid:commentId w16cid:paraId="5751F295" w16cid:durableId="282F265C"/>
  <w16cid:commentId w16cid:paraId="3008619D" w16cid:durableId="282F265D"/>
  <w16cid:commentId w16cid:paraId="42C8E260" w16cid:durableId="282F265E"/>
  <w16cid:commentId w16cid:paraId="449143F0" w16cid:durableId="282F265F"/>
  <w16cid:commentId w16cid:paraId="6DF02F33" w16cid:durableId="282F2660"/>
  <w16cid:commentId w16cid:paraId="1AACAC7A" w16cid:durableId="282F2661"/>
  <w16cid:commentId w16cid:paraId="3E2AE73C" w16cid:durableId="282F2662"/>
  <w16cid:commentId w16cid:paraId="519DA594" w16cid:durableId="282F2663"/>
  <w16cid:commentId w16cid:paraId="0E64CFC2" w16cid:durableId="282F2664"/>
  <w16cid:commentId w16cid:paraId="44B33BEA" w16cid:durableId="282F2665"/>
  <w16cid:commentId w16cid:paraId="3B9FE8C3" w16cid:durableId="282F2666"/>
  <w16cid:commentId w16cid:paraId="08BE3AC7" w16cid:durableId="282F2667"/>
  <w16cid:commentId w16cid:paraId="5C9BBF99" w16cid:durableId="282F2668"/>
  <w16cid:commentId w16cid:paraId="1FE53235" w16cid:durableId="282F2669"/>
  <w16cid:commentId w16cid:paraId="2E9A7E76" w16cid:durableId="282F266A"/>
  <w16cid:commentId w16cid:paraId="3B1AA6B7" w16cid:durableId="282F26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375F8" w14:textId="77777777" w:rsidR="0062179D" w:rsidRDefault="0062179D">
      <w:pPr>
        <w:spacing w:line="240" w:lineRule="auto"/>
      </w:pPr>
      <w:r>
        <w:separator/>
      </w:r>
    </w:p>
    <w:p w14:paraId="01517D72" w14:textId="77777777" w:rsidR="0062179D" w:rsidRDefault="0062179D"/>
  </w:endnote>
  <w:endnote w:type="continuationSeparator" w:id="0">
    <w:p w14:paraId="53CA0276" w14:textId="77777777" w:rsidR="0062179D" w:rsidRDefault="0062179D">
      <w:pPr>
        <w:spacing w:line="240" w:lineRule="auto"/>
      </w:pPr>
      <w:r>
        <w:continuationSeparator/>
      </w:r>
    </w:p>
    <w:p w14:paraId="07CD437F" w14:textId="77777777" w:rsidR="0062179D" w:rsidRDefault="0062179D"/>
  </w:endnote>
  <w:endnote w:type="continuationNotice" w:id="1">
    <w:p w14:paraId="542A75E7" w14:textId="77777777" w:rsidR="0062179D" w:rsidRDefault="0062179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0" w14:textId="33D2729C" w:rsidR="008928F5" w:rsidRDefault="008928F5">
    <w:pPr>
      <w:pBdr>
        <w:top w:val="nil"/>
        <w:left w:val="nil"/>
        <w:bottom w:val="nil"/>
        <w:right w:val="nil"/>
        <w:between w:val="nil"/>
      </w:pBdr>
      <w:tabs>
        <w:tab w:val="center" w:pos="4153"/>
        <w:tab w:val="right" w:pos="8306"/>
      </w:tabs>
      <w:jc w:val="center"/>
      <w:rPr>
        <w:color w:val="000000"/>
      </w:rPr>
    </w:pPr>
    <w:bookmarkStart w:id="4" w:name="_heading=h.3o7alnk" w:colFirst="0" w:colLast="0"/>
    <w:bookmarkEnd w:id="4"/>
    <w:r>
      <w:rPr>
        <w:color w:val="000000"/>
      </w:rPr>
      <w:t xml:space="preserve">- </w:t>
    </w:r>
    <w:r>
      <w:rPr>
        <w:color w:val="000000"/>
      </w:rPr>
      <w:fldChar w:fldCharType="begin"/>
    </w:r>
    <w:r>
      <w:rPr>
        <w:color w:val="000000"/>
      </w:rPr>
      <w:instrText>PAGE</w:instrText>
    </w:r>
    <w:r>
      <w:rPr>
        <w:color w:val="000000"/>
      </w:rPr>
      <w:fldChar w:fldCharType="separate"/>
    </w:r>
    <w:r w:rsidR="00BC2D47">
      <w:rPr>
        <w:noProof/>
        <w:color w:val="000000"/>
      </w:rPr>
      <w:t>115</w:t>
    </w:r>
    <w:r>
      <w:rPr>
        <w:color w:val="000000"/>
      </w:rPr>
      <w:fldChar w:fldCharType="end"/>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25C59F" w14:textId="77777777" w:rsidR="0062179D" w:rsidRDefault="0062179D">
      <w:pPr>
        <w:spacing w:line="240" w:lineRule="auto"/>
      </w:pPr>
      <w:r>
        <w:separator/>
      </w:r>
    </w:p>
    <w:p w14:paraId="591B14CA" w14:textId="77777777" w:rsidR="0062179D" w:rsidRDefault="0062179D"/>
  </w:footnote>
  <w:footnote w:type="continuationSeparator" w:id="0">
    <w:p w14:paraId="42DB96CC" w14:textId="77777777" w:rsidR="0062179D" w:rsidRDefault="0062179D">
      <w:pPr>
        <w:spacing w:line="240" w:lineRule="auto"/>
      </w:pPr>
      <w:r>
        <w:continuationSeparator/>
      </w:r>
    </w:p>
    <w:p w14:paraId="7D34F389" w14:textId="77777777" w:rsidR="0062179D" w:rsidRDefault="0062179D"/>
  </w:footnote>
  <w:footnote w:type="continuationNotice" w:id="1">
    <w:p w14:paraId="239A95D3" w14:textId="77777777" w:rsidR="0062179D" w:rsidRDefault="0062179D">
      <w:pPr>
        <w:spacing w:line="240" w:lineRule="auto"/>
      </w:pPr>
    </w:p>
  </w:footnote>
  <w:footnote w:id="2">
    <w:p w14:paraId="65D9CA03" w14:textId="77777777" w:rsidR="008928F5" w:rsidRPr="00B02678" w:rsidRDefault="008928F5" w:rsidP="002F5F2F">
      <w:pPr>
        <w:pStyle w:val="FootnoteText"/>
        <w:rPr>
          <w:lang w:val="en-US"/>
        </w:rPr>
      </w:pPr>
      <w:r w:rsidRPr="00C863F0">
        <w:rPr>
          <w:rStyle w:val="FootnoteReference"/>
        </w:rPr>
        <w:footnoteRef/>
      </w:r>
      <w:r>
        <w:t xml:space="preserve"> Noise refers to the percentage of images not clustered. Zannettou et al. </w:t>
      </w:r>
      <w:r>
        <w:fldChar w:fldCharType="begin"/>
      </w:r>
      <w:r>
        <w:instrText xml:space="preserve"> ADDIN ZOTERO_ITEM CSL_CITATION {"citationID":"YEks8Y7z","properties":{"formattedCitation":"[4]","plainCitation":"[4]","noteIndex":1},"citationItems":[{"id":340,"uris":["http://zotero.org/users/7276241/items/XEGMQYMW"],"itemData":{"id":340,"type":"article","abstract":"Internet memes are increasingly used to sway and manipulate public opinion. This prompts the need to study their propagation, evolution, and influence across the Web. In this paper, we detect and measure the propagation of memes across multiple Web communities, using a processing pipeline based on perceptual hashing and clustering techniques, and a dataset of 160M images from 2.6B posts gathered from Twitter, Reddit, 4chan's Politically Incorrect board (/pol/), and Gab, over the course of 13 months. We group the images posted on fringe Web communities (/pol/, Gab, and The_Donald subreddit) into clusters, annotate them using meme metadata obtained from Know Your Meme, and also map images from mainstream communities (Twitter and Reddit) to the clusters. Our analysis provides an assessment of the popularity and diversity of memes in the context of each community, showing, e.g., that racist memes are extremely common in fringe Web communities. We also find a substantial number of politics-related memes on both mainstream and fringe Web communities, supporting media reports that memes might be used to enhance or harm politicians. Finally, we use Hawkes processes to model the interplay between Web communities and quantify their reciprocal influence, finding that /pol/ substantially influences the meme ecosystem with the number of memes it produces, while \\td has a higher success rate in pushing them to other communities.","note":"arXiv:1805.12512 [cs]","number":"arXiv:1805.12512","publisher":"arXiv","source":"arXiv.org","title":"On the Origins of Memes by Means of Fringe Web Communities","URL":"http://arxiv.org/abs/1805.12512","author":[{"family":"Zannettou","given":"Savvas"},{"family":"Caulfield","given":"Tristan"},{"family":"Blackburn","given":"Jeremy"},{"family":"De Cristofaro","given":"Emiliano"},{"family":"Sirivianos","given":"Michael"},{"family":"Stringhini","given":"Gianluca"},{"family":"Suarez-Tangil","given":"Guillermo"}],"accessed":{"date-parts":[["2022",11,22]]},"issued":{"date-parts":[["2018",9,22]]}}}],"schema":"https://github.com/citation-style-language/schema/raw/master/csl-citation.json"} </w:instrText>
      </w:r>
      <w:r>
        <w:fldChar w:fldCharType="separate"/>
      </w:r>
      <w:r w:rsidRPr="00CC66B0">
        <w:rPr>
          <w:szCs w:val="24"/>
        </w:rPr>
        <w:t>[4]</w:t>
      </w:r>
      <w:r>
        <w:fldChar w:fldCharType="end"/>
      </w:r>
      <w:r>
        <w:t xml:space="preserve"> state that these images are “one-off” images that are not considered memes.</w:t>
      </w:r>
    </w:p>
  </w:footnote>
  <w:footnote w:id="3">
    <w:p w14:paraId="0464B7C2" w14:textId="0863BB9B" w:rsidR="008928F5" w:rsidRPr="000F574B" w:rsidRDefault="008928F5">
      <w:pPr>
        <w:pStyle w:val="FootnoteText"/>
        <w:rPr>
          <w:lang w:val="en-US"/>
        </w:rPr>
      </w:pPr>
      <w:r>
        <w:rPr>
          <w:rStyle w:val="FootnoteReference"/>
        </w:rPr>
        <w:footnoteRef/>
      </w:r>
      <w:r>
        <w:t xml:space="preserve"> However, the HCNN was actually the last model that we tried to implement and test, not the XCNN, due to the complexity of this model both in coding and training time.</w:t>
      </w:r>
    </w:p>
  </w:footnote>
  <w:footnote w:id="4">
    <w:p w14:paraId="18079886" w14:textId="06D72C67" w:rsidR="008928F5" w:rsidRPr="0027359B" w:rsidRDefault="008928F5">
      <w:pPr>
        <w:pStyle w:val="FootnoteText"/>
      </w:pPr>
      <w:r>
        <w:rPr>
          <w:rStyle w:val="FootnoteReference"/>
        </w:rPr>
        <w:footnoteRef/>
      </w:r>
      <w:r>
        <w:t xml:space="preserve"> “dataset_preprocessing_part_</w:t>
      </w:r>
      <w:proofErr w:type="gramStart"/>
      <w:r>
        <w:t>3.ipynb</w:t>
      </w:r>
      <w:proofErr w:type="gramEnd"/>
      <w:r>
        <w:t xml:space="preserve">” decreases the manual work required, by automatically renaming all the image files in the directory (shown in </w:t>
      </w:r>
      <w:r>
        <w:fldChar w:fldCharType="begin"/>
      </w:r>
      <w:r>
        <w:instrText xml:space="preserve"> REF _Ref137216126 \h  \* MERGEFORMAT </w:instrText>
      </w:r>
      <w:r>
        <w:fldChar w:fldCharType="separate"/>
      </w:r>
      <w:r w:rsidRPr="009910D7">
        <w:t>Figure 46</w:t>
      </w:r>
      <w:r>
        <w:fldChar w:fldCharType="end"/>
      </w:r>
      <w:r>
        <w:t>) so that they are sorted and you can directly remove them using your operating system’s GUI.</w:t>
      </w:r>
    </w:p>
  </w:footnote>
  <w:footnote w:id="5">
    <w:p w14:paraId="469EF48C" w14:textId="73B67450" w:rsidR="008928F5" w:rsidRPr="006063DC" w:rsidRDefault="008928F5">
      <w:pPr>
        <w:pStyle w:val="FootnoteText"/>
        <w:rPr>
          <w:lang w:val="en-US"/>
        </w:rPr>
      </w:pPr>
      <w:r>
        <w:rPr>
          <w:rStyle w:val="FootnoteReference"/>
        </w:rPr>
        <w:footnoteRef/>
      </w:r>
      <w:r>
        <w:t xml:space="preserve"> </w:t>
      </w:r>
      <w:r>
        <w:rPr>
          <w:lang w:val="en-US"/>
        </w:rPr>
        <w:t>Unfortunately, we weren’t able to visualize the bounding boxes of the bottom image, so the original image is used instead.</w:t>
      </w:r>
    </w:p>
  </w:footnote>
  <w:footnote w:id="6">
    <w:p w14:paraId="02D5469A" w14:textId="5234BE5D" w:rsidR="008928F5" w:rsidRPr="00956347" w:rsidRDefault="008928F5">
      <w:pPr>
        <w:pStyle w:val="FootnoteText"/>
        <w:rPr>
          <w:lang w:val="en-US"/>
        </w:rPr>
      </w:pPr>
      <w:r>
        <w:rPr>
          <w:rStyle w:val="FootnoteReference"/>
        </w:rPr>
        <w:footnoteRef/>
      </w:r>
      <w:r>
        <w:t xml:space="preserve"> </w:t>
      </w:r>
      <w:r>
        <w:rPr>
          <w:lang w:val="en-US"/>
        </w:rPr>
        <w:t>The “x” refers to the model version, so “m02” variants use “get_generators_v2()”, while “m03” uses “get_</w:t>
      </w:r>
      <w:proofErr w:type="gramStart"/>
      <w:r>
        <w:rPr>
          <w:lang w:val="en-US"/>
        </w:rPr>
        <w:t>dataloaders(</w:t>
      </w:r>
      <w:proofErr w:type="gramEnd"/>
      <w:r>
        <w:rPr>
          <w:lang w:val="en-US"/>
        </w:rPr>
        <w:t xml:space="preserve">)”. </w:t>
      </w:r>
    </w:p>
  </w:footnote>
  <w:footnote w:id="7">
    <w:p w14:paraId="573CF4F7" w14:textId="2793D7A5" w:rsidR="008928F5" w:rsidRPr="00825DB1" w:rsidRDefault="008928F5" w:rsidP="00D97CEB">
      <w:pPr>
        <w:pStyle w:val="FootnoteText"/>
        <w:rPr>
          <w:lang w:val="en-US"/>
        </w:rPr>
      </w:pPr>
      <w:r>
        <w:rPr>
          <w:rStyle w:val="FootnoteReference"/>
        </w:rPr>
        <w:footnoteRef/>
      </w:r>
      <w:r>
        <w:t xml:space="preserve"> </w:t>
      </w:r>
      <w:r>
        <w:rPr>
          <w:lang w:val="en-US"/>
        </w:rPr>
        <w:t>However, given that difficulties related to computational resources occurred during the time frame of training “m02.x” models, we’ll see that batch size 16 was still used in these model variants.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D4791"/>
    <w:multiLevelType w:val="multilevel"/>
    <w:tmpl w:val="86642BA8"/>
    <w:lvl w:ilvl="0">
      <w:start w:val="1"/>
      <w:numFmt w:val="decimal"/>
      <w:pStyle w:val="Reference"/>
      <w:lvlText w:val="%1"/>
      <w:lvlJc w:val="left"/>
      <w:pPr>
        <w:ind w:left="432" w:hanging="432"/>
      </w:pPr>
    </w:lvl>
    <w:lvl w:ilvl="1">
      <w:start w:val="1"/>
      <w:numFmt w:val="decimal"/>
      <w:lvlText w:val="%1.%2"/>
      <w:lvlJc w:val="left"/>
      <w:pPr>
        <w:ind w:left="576" w:hanging="576"/>
      </w:pPr>
      <w:rPr>
        <w:rFonts w:ascii="Times New Roman" w:eastAsia="Times New Roman" w:hAnsi="Times New Roman" w:cs="Times New Roman"/>
        <w:b/>
        <w:i w:val="0"/>
        <w:sz w:val="24"/>
        <w:szCs w:val="24"/>
      </w:rPr>
    </w:lvl>
    <w:lvl w:ilvl="2">
      <w:start w:val="1"/>
      <w:numFmt w:val="decimal"/>
      <w:lvlText w:val="%1.%2.%3"/>
      <w:lvlJc w:val="left"/>
      <w:pPr>
        <w:ind w:left="720" w:hanging="720"/>
      </w:pPr>
      <w:rPr>
        <w:rFonts w:ascii="Times New Roman" w:eastAsia="Times New Roman" w:hAnsi="Times New Roman" w:cs="Times New Roman"/>
        <w:b/>
        <w:i w:val="0"/>
        <w:sz w:val="22"/>
        <w:szCs w:val="22"/>
      </w:rPr>
    </w:lvl>
    <w:lvl w:ilvl="3">
      <w:start w:val="1"/>
      <w:numFmt w:val="decimal"/>
      <w:lvlText w:val="%1.%2.%3.%4"/>
      <w:lvlJc w:val="left"/>
      <w:pPr>
        <w:ind w:left="879" w:hanging="879"/>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21B25C44"/>
    <w:multiLevelType w:val="multilevel"/>
    <w:tmpl w:val="D90674BA"/>
    <w:lvl w:ilvl="0">
      <w:start w:val="1"/>
      <w:numFmt w:val="decimal"/>
      <w:pStyle w:val="Heading1"/>
      <w:lvlText w:val="%1."/>
      <w:lvlJc w:val="left"/>
      <w:pPr>
        <w:ind w:left="644" w:hanging="359"/>
      </w:pPr>
    </w:lvl>
    <w:lvl w:ilvl="1">
      <w:start w:val="1"/>
      <w:numFmt w:val="lowerLetter"/>
      <w:pStyle w:val="Heading2"/>
      <w:lvlText w:val="%2."/>
      <w:lvlJc w:val="left"/>
      <w:pPr>
        <w:ind w:left="1364" w:hanging="360"/>
      </w:pPr>
    </w:lvl>
    <w:lvl w:ilvl="2">
      <w:start w:val="1"/>
      <w:numFmt w:val="lowerRoman"/>
      <w:pStyle w:val="Heading3"/>
      <w:lvlText w:val="%3."/>
      <w:lvlJc w:val="right"/>
      <w:pPr>
        <w:ind w:left="2084" w:hanging="180"/>
      </w:pPr>
    </w:lvl>
    <w:lvl w:ilvl="3">
      <w:start w:val="1"/>
      <w:numFmt w:val="decimal"/>
      <w:pStyle w:val="Heading4"/>
      <w:lvlText w:val="%4."/>
      <w:lvlJc w:val="left"/>
      <w:pPr>
        <w:ind w:left="2804" w:hanging="360"/>
      </w:pPr>
    </w:lvl>
    <w:lvl w:ilvl="4">
      <w:start w:val="1"/>
      <w:numFmt w:val="lowerLetter"/>
      <w:pStyle w:val="Heading5"/>
      <w:lvlText w:val="%5."/>
      <w:lvlJc w:val="left"/>
      <w:pPr>
        <w:ind w:left="3524" w:hanging="360"/>
      </w:pPr>
    </w:lvl>
    <w:lvl w:ilvl="5">
      <w:start w:val="1"/>
      <w:numFmt w:val="lowerRoman"/>
      <w:pStyle w:val="Heading6"/>
      <w:lvlText w:val="%6."/>
      <w:lvlJc w:val="right"/>
      <w:pPr>
        <w:ind w:left="4244" w:hanging="180"/>
      </w:pPr>
    </w:lvl>
    <w:lvl w:ilvl="6">
      <w:start w:val="1"/>
      <w:numFmt w:val="decimal"/>
      <w:pStyle w:val="Heading7"/>
      <w:lvlText w:val="%7."/>
      <w:lvlJc w:val="left"/>
      <w:pPr>
        <w:ind w:left="4964" w:hanging="360"/>
      </w:pPr>
    </w:lvl>
    <w:lvl w:ilvl="7">
      <w:start w:val="1"/>
      <w:numFmt w:val="lowerLetter"/>
      <w:pStyle w:val="Heading8"/>
      <w:lvlText w:val="%8."/>
      <w:lvlJc w:val="left"/>
      <w:pPr>
        <w:ind w:left="5684" w:hanging="360"/>
      </w:pPr>
    </w:lvl>
    <w:lvl w:ilvl="8">
      <w:start w:val="1"/>
      <w:numFmt w:val="lowerRoman"/>
      <w:pStyle w:val="Heading9"/>
      <w:lvlText w:val="%9."/>
      <w:lvlJc w:val="right"/>
      <w:pPr>
        <w:ind w:left="6404" w:hanging="180"/>
      </w:pPr>
    </w:lvl>
  </w:abstractNum>
  <w:abstractNum w:abstractNumId="2" w15:restartNumberingAfterBreak="0">
    <w:nsid w:val="246D2493"/>
    <w:multiLevelType w:val="multilevel"/>
    <w:tmpl w:val="AE6E27AA"/>
    <w:lvl w:ilvl="0">
      <w:start w:val="1"/>
      <w:numFmt w:val="decimal"/>
      <w:pStyle w:val="Figure"/>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 w15:restartNumberingAfterBreak="0">
    <w:nsid w:val="3B27114C"/>
    <w:multiLevelType w:val="multilevel"/>
    <w:tmpl w:val="AE06AFA0"/>
    <w:lvl w:ilvl="0">
      <w:start w:val="1"/>
      <w:numFmt w:val="decimal"/>
      <w:lvlText w:val="Figure %1."/>
      <w:lvlJc w:val="left"/>
      <w:pPr>
        <w:ind w:left="567" w:hanging="567"/>
      </w:pPr>
      <w:rPr>
        <w:rFonts w:ascii="Times New Roman" w:eastAsia="Times New Roman" w:hAnsi="Times New Roman" w:cs="Times New Roman"/>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C1C4A68"/>
    <w:multiLevelType w:val="hybridMultilevel"/>
    <w:tmpl w:val="734E028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 w15:restartNumberingAfterBreak="0">
    <w:nsid w:val="3DA052F8"/>
    <w:multiLevelType w:val="multilevel"/>
    <w:tmpl w:val="83C46E0C"/>
    <w:lvl w:ilvl="0">
      <w:start w:val="1"/>
      <w:numFmt w:val="decimal"/>
      <w:pStyle w:val="List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F58422F"/>
    <w:multiLevelType w:val="hybridMultilevel"/>
    <w:tmpl w:val="7FDA3B22"/>
    <w:lvl w:ilvl="0" w:tplc="04090001">
      <w:start w:val="1"/>
      <w:numFmt w:val="bullet"/>
      <w:lvlText w:val=""/>
      <w:lvlJc w:val="left"/>
      <w:pPr>
        <w:ind w:left="1168" w:hanging="360"/>
      </w:pPr>
      <w:rPr>
        <w:rFonts w:ascii="Symbol" w:hAnsi="Symbol" w:hint="default"/>
      </w:rPr>
    </w:lvl>
    <w:lvl w:ilvl="1" w:tplc="FFFFFFFF" w:tentative="1">
      <w:start w:val="1"/>
      <w:numFmt w:val="lowerLetter"/>
      <w:lvlText w:val="%2."/>
      <w:lvlJc w:val="left"/>
      <w:pPr>
        <w:ind w:left="1888" w:hanging="360"/>
      </w:pPr>
    </w:lvl>
    <w:lvl w:ilvl="2" w:tplc="FFFFFFFF" w:tentative="1">
      <w:start w:val="1"/>
      <w:numFmt w:val="lowerRoman"/>
      <w:lvlText w:val="%3."/>
      <w:lvlJc w:val="right"/>
      <w:pPr>
        <w:ind w:left="2608" w:hanging="180"/>
      </w:pPr>
    </w:lvl>
    <w:lvl w:ilvl="3" w:tplc="FFFFFFFF" w:tentative="1">
      <w:start w:val="1"/>
      <w:numFmt w:val="decimal"/>
      <w:lvlText w:val="%4."/>
      <w:lvlJc w:val="left"/>
      <w:pPr>
        <w:ind w:left="3328" w:hanging="360"/>
      </w:pPr>
    </w:lvl>
    <w:lvl w:ilvl="4" w:tplc="FFFFFFFF" w:tentative="1">
      <w:start w:val="1"/>
      <w:numFmt w:val="lowerLetter"/>
      <w:lvlText w:val="%5."/>
      <w:lvlJc w:val="left"/>
      <w:pPr>
        <w:ind w:left="4048" w:hanging="360"/>
      </w:pPr>
    </w:lvl>
    <w:lvl w:ilvl="5" w:tplc="FFFFFFFF" w:tentative="1">
      <w:start w:val="1"/>
      <w:numFmt w:val="lowerRoman"/>
      <w:lvlText w:val="%6."/>
      <w:lvlJc w:val="right"/>
      <w:pPr>
        <w:ind w:left="4768" w:hanging="180"/>
      </w:pPr>
    </w:lvl>
    <w:lvl w:ilvl="6" w:tplc="FFFFFFFF" w:tentative="1">
      <w:start w:val="1"/>
      <w:numFmt w:val="decimal"/>
      <w:lvlText w:val="%7."/>
      <w:lvlJc w:val="left"/>
      <w:pPr>
        <w:ind w:left="5488" w:hanging="360"/>
      </w:pPr>
    </w:lvl>
    <w:lvl w:ilvl="7" w:tplc="FFFFFFFF" w:tentative="1">
      <w:start w:val="1"/>
      <w:numFmt w:val="lowerLetter"/>
      <w:lvlText w:val="%8."/>
      <w:lvlJc w:val="left"/>
      <w:pPr>
        <w:ind w:left="6208" w:hanging="360"/>
      </w:pPr>
    </w:lvl>
    <w:lvl w:ilvl="8" w:tplc="FFFFFFFF" w:tentative="1">
      <w:start w:val="1"/>
      <w:numFmt w:val="lowerRoman"/>
      <w:lvlText w:val="%9."/>
      <w:lvlJc w:val="right"/>
      <w:pPr>
        <w:ind w:left="6928" w:hanging="180"/>
      </w:pPr>
    </w:lvl>
  </w:abstractNum>
  <w:abstractNum w:abstractNumId="7" w15:restartNumberingAfterBreak="0">
    <w:nsid w:val="410109C1"/>
    <w:multiLevelType w:val="hybridMultilevel"/>
    <w:tmpl w:val="CB341092"/>
    <w:lvl w:ilvl="0" w:tplc="0409000F">
      <w:start w:val="1"/>
      <w:numFmt w:val="decimal"/>
      <w:lvlText w:val="%1."/>
      <w:lvlJc w:val="left"/>
      <w:pPr>
        <w:ind w:left="1004" w:hanging="360"/>
      </w:p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 w15:restartNumberingAfterBreak="0">
    <w:nsid w:val="47693C80"/>
    <w:multiLevelType w:val="hybridMultilevel"/>
    <w:tmpl w:val="64FCADF0"/>
    <w:lvl w:ilvl="0" w:tplc="28247BD6">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15:restartNumberingAfterBreak="0">
    <w:nsid w:val="57EB1D82"/>
    <w:multiLevelType w:val="hybridMultilevel"/>
    <w:tmpl w:val="38D6D1AE"/>
    <w:lvl w:ilvl="0" w:tplc="1F5200DC">
      <w:start w:val="1"/>
      <w:numFmt w:val="bullet"/>
      <w:lvlText w:val=""/>
      <w:lvlJc w:val="left"/>
      <w:pPr>
        <w:ind w:left="644" w:hanging="360"/>
      </w:pPr>
      <w:rPr>
        <w:rFonts w:ascii="Symbol" w:eastAsia="Times" w:hAnsi="Symbol" w:cs="Time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 w15:restartNumberingAfterBreak="0">
    <w:nsid w:val="59706AD1"/>
    <w:multiLevelType w:val="hybridMultilevel"/>
    <w:tmpl w:val="440ABAC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 w15:restartNumberingAfterBreak="0">
    <w:nsid w:val="625F318D"/>
    <w:multiLevelType w:val="hybridMultilevel"/>
    <w:tmpl w:val="6CEAD3B6"/>
    <w:lvl w:ilvl="0" w:tplc="0409000F">
      <w:start w:val="1"/>
      <w:numFmt w:val="decimal"/>
      <w:lvlText w:val="%1."/>
      <w:lvlJc w:val="left"/>
      <w:pPr>
        <w:ind w:left="1168" w:hanging="360"/>
      </w:pPr>
    </w:lvl>
    <w:lvl w:ilvl="1" w:tplc="04090019" w:tentative="1">
      <w:start w:val="1"/>
      <w:numFmt w:val="lowerLetter"/>
      <w:lvlText w:val="%2."/>
      <w:lvlJc w:val="left"/>
      <w:pPr>
        <w:ind w:left="1888" w:hanging="360"/>
      </w:pPr>
    </w:lvl>
    <w:lvl w:ilvl="2" w:tplc="0409001B" w:tentative="1">
      <w:start w:val="1"/>
      <w:numFmt w:val="lowerRoman"/>
      <w:lvlText w:val="%3."/>
      <w:lvlJc w:val="right"/>
      <w:pPr>
        <w:ind w:left="2608" w:hanging="180"/>
      </w:pPr>
    </w:lvl>
    <w:lvl w:ilvl="3" w:tplc="0409000F" w:tentative="1">
      <w:start w:val="1"/>
      <w:numFmt w:val="decimal"/>
      <w:lvlText w:val="%4."/>
      <w:lvlJc w:val="left"/>
      <w:pPr>
        <w:ind w:left="3328" w:hanging="360"/>
      </w:pPr>
    </w:lvl>
    <w:lvl w:ilvl="4" w:tplc="04090019" w:tentative="1">
      <w:start w:val="1"/>
      <w:numFmt w:val="lowerLetter"/>
      <w:lvlText w:val="%5."/>
      <w:lvlJc w:val="left"/>
      <w:pPr>
        <w:ind w:left="4048" w:hanging="360"/>
      </w:pPr>
    </w:lvl>
    <w:lvl w:ilvl="5" w:tplc="0409001B" w:tentative="1">
      <w:start w:val="1"/>
      <w:numFmt w:val="lowerRoman"/>
      <w:lvlText w:val="%6."/>
      <w:lvlJc w:val="right"/>
      <w:pPr>
        <w:ind w:left="4768" w:hanging="180"/>
      </w:pPr>
    </w:lvl>
    <w:lvl w:ilvl="6" w:tplc="0409000F" w:tentative="1">
      <w:start w:val="1"/>
      <w:numFmt w:val="decimal"/>
      <w:lvlText w:val="%7."/>
      <w:lvlJc w:val="left"/>
      <w:pPr>
        <w:ind w:left="5488" w:hanging="360"/>
      </w:pPr>
    </w:lvl>
    <w:lvl w:ilvl="7" w:tplc="04090019" w:tentative="1">
      <w:start w:val="1"/>
      <w:numFmt w:val="lowerLetter"/>
      <w:lvlText w:val="%8."/>
      <w:lvlJc w:val="left"/>
      <w:pPr>
        <w:ind w:left="6208" w:hanging="360"/>
      </w:pPr>
    </w:lvl>
    <w:lvl w:ilvl="8" w:tplc="0409001B" w:tentative="1">
      <w:start w:val="1"/>
      <w:numFmt w:val="lowerRoman"/>
      <w:lvlText w:val="%9."/>
      <w:lvlJc w:val="right"/>
      <w:pPr>
        <w:ind w:left="6928" w:hanging="180"/>
      </w:pPr>
    </w:lvl>
  </w:abstractNum>
  <w:abstractNum w:abstractNumId="12" w15:restartNumberingAfterBreak="0">
    <w:nsid w:val="65E433B5"/>
    <w:multiLevelType w:val="hybridMultilevel"/>
    <w:tmpl w:val="C08C675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15:restartNumberingAfterBreak="0">
    <w:nsid w:val="68CE725E"/>
    <w:multiLevelType w:val="hybridMultilevel"/>
    <w:tmpl w:val="A35226D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 w15:restartNumberingAfterBreak="0">
    <w:nsid w:val="75FB7D41"/>
    <w:multiLevelType w:val="multilevel"/>
    <w:tmpl w:val="FFE8F7DC"/>
    <w:lvl w:ilvl="0">
      <w:start w:val="1"/>
      <w:numFmt w:val="bullet"/>
      <w:lvlText w:val="●"/>
      <w:lvlJc w:val="left"/>
      <w:pPr>
        <w:ind w:left="624" w:hanging="34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2005544211">
    <w:abstractNumId w:val="0"/>
  </w:num>
  <w:num w:numId="2" w16cid:durableId="428937028">
    <w:abstractNumId w:val="5"/>
  </w:num>
  <w:num w:numId="3" w16cid:durableId="1670209475">
    <w:abstractNumId w:val="2"/>
  </w:num>
  <w:num w:numId="4" w16cid:durableId="628903067">
    <w:abstractNumId w:val="1"/>
  </w:num>
  <w:num w:numId="5" w16cid:durableId="321088169">
    <w:abstractNumId w:val="14"/>
  </w:num>
  <w:num w:numId="6" w16cid:durableId="554900920">
    <w:abstractNumId w:val="3"/>
  </w:num>
  <w:num w:numId="7" w16cid:durableId="1505632099">
    <w:abstractNumId w:val="13"/>
  </w:num>
  <w:num w:numId="8" w16cid:durableId="124587273">
    <w:abstractNumId w:val="7"/>
  </w:num>
  <w:num w:numId="9" w16cid:durableId="572588604">
    <w:abstractNumId w:val="11"/>
  </w:num>
  <w:num w:numId="10" w16cid:durableId="1831096019">
    <w:abstractNumId w:val="12"/>
  </w:num>
  <w:num w:numId="11" w16cid:durableId="502625678">
    <w:abstractNumId w:val="10"/>
  </w:num>
  <w:num w:numId="12" w16cid:durableId="2031293921">
    <w:abstractNumId w:val="4"/>
  </w:num>
  <w:num w:numId="13" w16cid:durableId="1332566705">
    <w:abstractNumId w:val="8"/>
  </w:num>
  <w:num w:numId="14" w16cid:durableId="516895291">
    <w:abstractNumId w:val="9"/>
  </w:num>
  <w:num w:numId="15" w16cid:durableId="150628482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hla">
    <w15:presenceInfo w15:providerId="None" w15:userId="nahla"/>
  </w15:person>
  <w15:person w15:author="ashraf196280">
    <w15:presenceInfo w15:providerId="AD" w15:userId="S::ashraf196280@bue.edu.eg::27d99618-55bf-4dc3-9067-1dc06ec615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hdrShapeDefaults>
    <o:shapedefaults v:ext="edit" spidmax="2050"/>
  </w:hdrShapeDefaults>
  <w:footnotePr>
    <w:numRestart w:val="eachPage"/>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63E7"/>
    <w:rsid w:val="00000E2C"/>
    <w:rsid w:val="00001180"/>
    <w:rsid w:val="00001EB3"/>
    <w:rsid w:val="000024B9"/>
    <w:rsid w:val="00003704"/>
    <w:rsid w:val="00004425"/>
    <w:rsid w:val="00004E15"/>
    <w:rsid w:val="00005005"/>
    <w:rsid w:val="0000596B"/>
    <w:rsid w:val="00005BA9"/>
    <w:rsid w:val="00005F4F"/>
    <w:rsid w:val="000073DA"/>
    <w:rsid w:val="000102BD"/>
    <w:rsid w:val="0001036C"/>
    <w:rsid w:val="00010684"/>
    <w:rsid w:val="00010D02"/>
    <w:rsid w:val="00010EB8"/>
    <w:rsid w:val="00011F11"/>
    <w:rsid w:val="0001260B"/>
    <w:rsid w:val="000126ED"/>
    <w:rsid w:val="00014ADA"/>
    <w:rsid w:val="00015953"/>
    <w:rsid w:val="000169F1"/>
    <w:rsid w:val="00016D44"/>
    <w:rsid w:val="00020935"/>
    <w:rsid w:val="00021789"/>
    <w:rsid w:val="00022491"/>
    <w:rsid w:val="00024AFB"/>
    <w:rsid w:val="00030B32"/>
    <w:rsid w:val="00031B1A"/>
    <w:rsid w:val="000323E8"/>
    <w:rsid w:val="00035DBF"/>
    <w:rsid w:val="00043544"/>
    <w:rsid w:val="00044576"/>
    <w:rsid w:val="00046A34"/>
    <w:rsid w:val="00047269"/>
    <w:rsid w:val="00047827"/>
    <w:rsid w:val="0005271B"/>
    <w:rsid w:val="00052B70"/>
    <w:rsid w:val="00054A4C"/>
    <w:rsid w:val="0005764F"/>
    <w:rsid w:val="0006021A"/>
    <w:rsid w:val="00060DA6"/>
    <w:rsid w:val="000612F4"/>
    <w:rsid w:val="000618A8"/>
    <w:rsid w:val="00061CCC"/>
    <w:rsid w:val="0006338C"/>
    <w:rsid w:val="00065231"/>
    <w:rsid w:val="000714A5"/>
    <w:rsid w:val="00073A05"/>
    <w:rsid w:val="00074429"/>
    <w:rsid w:val="00074552"/>
    <w:rsid w:val="00075EF8"/>
    <w:rsid w:val="00077CDE"/>
    <w:rsid w:val="000803F2"/>
    <w:rsid w:val="00083AA7"/>
    <w:rsid w:val="00086EA9"/>
    <w:rsid w:val="00090EB1"/>
    <w:rsid w:val="00091A3F"/>
    <w:rsid w:val="00092ECE"/>
    <w:rsid w:val="000A0862"/>
    <w:rsid w:val="000A1585"/>
    <w:rsid w:val="000A2605"/>
    <w:rsid w:val="000A4C1A"/>
    <w:rsid w:val="000A4C9C"/>
    <w:rsid w:val="000B059C"/>
    <w:rsid w:val="000B1E5E"/>
    <w:rsid w:val="000B1E90"/>
    <w:rsid w:val="000B243F"/>
    <w:rsid w:val="000B38CE"/>
    <w:rsid w:val="000B40C6"/>
    <w:rsid w:val="000B44D2"/>
    <w:rsid w:val="000B4CEC"/>
    <w:rsid w:val="000B69A7"/>
    <w:rsid w:val="000B6A82"/>
    <w:rsid w:val="000B6C83"/>
    <w:rsid w:val="000B7570"/>
    <w:rsid w:val="000C1035"/>
    <w:rsid w:val="000C12F3"/>
    <w:rsid w:val="000C4C54"/>
    <w:rsid w:val="000C633F"/>
    <w:rsid w:val="000C68B5"/>
    <w:rsid w:val="000C6E2D"/>
    <w:rsid w:val="000D216F"/>
    <w:rsid w:val="000D2BAE"/>
    <w:rsid w:val="000D2BEC"/>
    <w:rsid w:val="000D3063"/>
    <w:rsid w:val="000D317E"/>
    <w:rsid w:val="000D3778"/>
    <w:rsid w:val="000D3972"/>
    <w:rsid w:val="000D6C16"/>
    <w:rsid w:val="000E2D6B"/>
    <w:rsid w:val="000E3632"/>
    <w:rsid w:val="000E6248"/>
    <w:rsid w:val="000E79E1"/>
    <w:rsid w:val="000E7BBB"/>
    <w:rsid w:val="000F07BE"/>
    <w:rsid w:val="000F0821"/>
    <w:rsid w:val="000F0917"/>
    <w:rsid w:val="000F22CC"/>
    <w:rsid w:val="000F48EB"/>
    <w:rsid w:val="000F574B"/>
    <w:rsid w:val="000F5989"/>
    <w:rsid w:val="000F59A6"/>
    <w:rsid w:val="000F683B"/>
    <w:rsid w:val="000F6844"/>
    <w:rsid w:val="000F6BFE"/>
    <w:rsid w:val="000F7117"/>
    <w:rsid w:val="000F7976"/>
    <w:rsid w:val="00100348"/>
    <w:rsid w:val="00100A8B"/>
    <w:rsid w:val="00100EE2"/>
    <w:rsid w:val="00102D04"/>
    <w:rsid w:val="001030CD"/>
    <w:rsid w:val="00103127"/>
    <w:rsid w:val="00103F1E"/>
    <w:rsid w:val="00107031"/>
    <w:rsid w:val="001075E8"/>
    <w:rsid w:val="00110E4D"/>
    <w:rsid w:val="00111AF5"/>
    <w:rsid w:val="00111D8A"/>
    <w:rsid w:val="00112CBD"/>
    <w:rsid w:val="00113151"/>
    <w:rsid w:val="00115FC8"/>
    <w:rsid w:val="00116906"/>
    <w:rsid w:val="0012004E"/>
    <w:rsid w:val="001207C1"/>
    <w:rsid w:val="0012160A"/>
    <w:rsid w:val="00123B1F"/>
    <w:rsid w:val="00123D41"/>
    <w:rsid w:val="00125702"/>
    <w:rsid w:val="00127ACD"/>
    <w:rsid w:val="00127E0C"/>
    <w:rsid w:val="0013251A"/>
    <w:rsid w:val="0013508C"/>
    <w:rsid w:val="00136320"/>
    <w:rsid w:val="00136D29"/>
    <w:rsid w:val="0013766F"/>
    <w:rsid w:val="0013791C"/>
    <w:rsid w:val="00144357"/>
    <w:rsid w:val="00144BF1"/>
    <w:rsid w:val="00144CF5"/>
    <w:rsid w:val="0014566C"/>
    <w:rsid w:val="00145F63"/>
    <w:rsid w:val="00150D03"/>
    <w:rsid w:val="00150FC9"/>
    <w:rsid w:val="001546D3"/>
    <w:rsid w:val="001559B1"/>
    <w:rsid w:val="00157183"/>
    <w:rsid w:val="0015796E"/>
    <w:rsid w:val="00161337"/>
    <w:rsid w:val="001617DF"/>
    <w:rsid w:val="001642FE"/>
    <w:rsid w:val="001655E7"/>
    <w:rsid w:val="00170EA8"/>
    <w:rsid w:val="00172FBC"/>
    <w:rsid w:val="001740E0"/>
    <w:rsid w:val="001754F4"/>
    <w:rsid w:val="001762FB"/>
    <w:rsid w:val="0017688B"/>
    <w:rsid w:val="00176B99"/>
    <w:rsid w:val="00177285"/>
    <w:rsid w:val="00177287"/>
    <w:rsid w:val="001776BC"/>
    <w:rsid w:val="0018093F"/>
    <w:rsid w:val="001831A0"/>
    <w:rsid w:val="00184214"/>
    <w:rsid w:val="00184912"/>
    <w:rsid w:val="00186EFA"/>
    <w:rsid w:val="00187C03"/>
    <w:rsid w:val="00190EBB"/>
    <w:rsid w:val="00190FEA"/>
    <w:rsid w:val="001912A4"/>
    <w:rsid w:val="00191837"/>
    <w:rsid w:val="00191899"/>
    <w:rsid w:val="0019264B"/>
    <w:rsid w:val="0019389C"/>
    <w:rsid w:val="001942A1"/>
    <w:rsid w:val="001942EC"/>
    <w:rsid w:val="0019440E"/>
    <w:rsid w:val="001946DB"/>
    <w:rsid w:val="0019518A"/>
    <w:rsid w:val="001959DD"/>
    <w:rsid w:val="001979E7"/>
    <w:rsid w:val="00197C73"/>
    <w:rsid w:val="001A0447"/>
    <w:rsid w:val="001A1D4A"/>
    <w:rsid w:val="001A2036"/>
    <w:rsid w:val="001A25B0"/>
    <w:rsid w:val="001A2626"/>
    <w:rsid w:val="001A2C97"/>
    <w:rsid w:val="001A3333"/>
    <w:rsid w:val="001A5D3C"/>
    <w:rsid w:val="001A6254"/>
    <w:rsid w:val="001A7FB2"/>
    <w:rsid w:val="001B1743"/>
    <w:rsid w:val="001B21BB"/>
    <w:rsid w:val="001B2E06"/>
    <w:rsid w:val="001B3546"/>
    <w:rsid w:val="001B42C6"/>
    <w:rsid w:val="001B64F2"/>
    <w:rsid w:val="001B6991"/>
    <w:rsid w:val="001B7C7A"/>
    <w:rsid w:val="001B7D47"/>
    <w:rsid w:val="001C21AB"/>
    <w:rsid w:val="001C2F61"/>
    <w:rsid w:val="001C3106"/>
    <w:rsid w:val="001C3113"/>
    <w:rsid w:val="001C44B8"/>
    <w:rsid w:val="001C5C5F"/>
    <w:rsid w:val="001D0AA5"/>
    <w:rsid w:val="001D14BD"/>
    <w:rsid w:val="001D20A0"/>
    <w:rsid w:val="001D2A0E"/>
    <w:rsid w:val="001D2B5A"/>
    <w:rsid w:val="001D33DF"/>
    <w:rsid w:val="001D7F45"/>
    <w:rsid w:val="001E1105"/>
    <w:rsid w:val="001E17E2"/>
    <w:rsid w:val="001E1C87"/>
    <w:rsid w:val="001E208C"/>
    <w:rsid w:val="001E494D"/>
    <w:rsid w:val="001E5ED3"/>
    <w:rsid w:val="001E5F10"/>
    <w:rsid w:val="001E6F38"/>
    <w:rsid w:val="001F0FBD"/>
    <w:rsid w:val="001F1EA9"/>
    <w:rsid w:val="001F3919"/>
    <w:rsid w:val="001F446A"/>
    <w:rsid w:val="001F6071"/>
    <w:rsid w:val="001F6506"/>
    <w:rsid w:val="001F650B"/>
    <w:rsid w:val="001F7037"/>
    <w:rsid w:val="001F70C6"/>
    <w:rsid w:val="00204895"/>
    <w:rsid w:val="0020681B"/>
    <w:rsid w:val="00206B4F"/>
    <w:rsid w:val="002078D2"/>
    <w:rsid w:val="00207F1F"/>
    <w:rsid w:val="00211658"/>
    <w:rsid w:val="00211778"/>
    <w:rsid w:val="00212ADA"/>
    <w:rsid w:val="00215475"/>
    <w:rsid w:val="00216E15"/>
    <w:rsid w:val="00220C4C"/>
    <w:rsid w:val="00226740"/>
    <w:rsid w:val="0022692D"/>
    <w:rsid w:val="00227281"/>
    <w:rsid w:val="00230CA2"/>
    <w:rsid w:val="002340AD"/>
    <w:rsid w:val="002358DC"/>
    <w:rsid w:val="00237E7B"/>
    <w:rsid w:val="00237EA4"/>
    <w:rsid w:val="00241599"/>
    <w:rsid w:val="00241BCE"/>
    <w:rsid w:val="00243026"/>
    <w:rsid w:val="00244877"/>
    <w:rsid w:val="00244C2A"/>
    <w:rsid w:val="002463A8"/>
    <w:rsid w:val="00246945"/>
    <w:rsid w:val="00246EAA"/>
    <w:rsid w:val="00246F90"/>
    <w:rsid w:val="00252A6B"/>
    <w:rsid w:val="00253CE1"/>
    <w:rsid w:val="00254CC3"/>
    <w:rsid w:val="0025501D"/>
    <w:rsid w:val="00255729"/>
    <w:rsid w:val="0025625A"/>
    <w:rsid w:val="002565BE"/>
    <w:rsid w:val="00257732"/>
    <w:rsid w:val="002577E6"/>
    <w:rsid w:val="00260CCD"/>
    <w:rsid w:val="00262167"/>
    <w:rsid w:val="00262F54"/>
    <w:rsid w:val="0026533C"/>
    <w:rsid w:val="00265826"/>
    <w:rsid w:val="00267A39"/>
    <w:rsid w:val="00272528"/>
    <w:rsid w:val="0027357A"/>
    <w:rsid w:val="0027359B"/>
    <w:rsid w:val="00274356"/>
    <w:rsid w:val="00275EC9"/>
    <w:rsid w:val="002764DA"/>
    <w:rsid w:val="00280A5A"/>
    <w:rsid w:val="002814CB"/>
    <w:rsid w:val="00282351"/>
    <w:rsid w:val="0028286B"/>
    <w:rsid w:val="0028659C"/>
    <w:rsid w:val="00286762"/>
    <w:rsid w:val="00287773"/>
    <w:rsid w:val="00290868"/>
    <w:rsid w:val="00294C4A"/>
    <w:rsid w:val="00296172"/>
    <w:rsid w:val="002965D2"/>
    <w:rsid w:val="002966F5"/>
    <w:rsid w:val="002A0123"/>
    <w:rsid w:val="002A03B2"/>
    <w:rsid w:val="002A18A2"/>
    <w:rsid w:val="002A2121"/>
    <w:rsid w:val="002A48B7"/>
    <w:rsid w:val="002A5E40"/>
    <w:rsid w:val="002A7D88"/>
    <w:rsid w:val="002B0819"/>
    <w:rsid w:val="002B12E8"/>
    <w:rsid w:val="002B313A"/>
    <w:rsid w:val="002B31CB"/>
    <w:rsid w:val="002B4D9E"/>
    <w:rsid w:val="002B4EDD"/>
    <w:rsid w:val="002B6032"/>
    <w:rsid w:val="002B7875"/>
    <w:rsid w:val="002C13F7"/>
    <w:rsid w:val="002C584D"/>
    <w:rsid w:val="002C6C15"/>
    <w:rsid w:val="002D09B1"/>
    <w:rsid w:val="002D1448"/>
    <w:rsid w:val="002D1DF9"/>
    <w:rsid w:val="002D25B8"/>
    <w:rsid w:val="002D26B7"/>
    <w:rsid w:val="002D2A2E"/>
    <w:rsid w:val="002D2C6A"/>
    <w:rsid w:val="002D3457"/>
    <w:rsid w:val="002D432E"/>
    <w:rsid w:val="002D6158"/>
    <w:rsid w:val="002D7571"/>
    <w:rsid w:val="002D798B"/>
    <w:rsid w:val="002E02FD"/>
    <w:rsid w:val="002E040B"/>
    <w:rsid w:val="002E050B"/>
    <w:rsid w:val="002E0F36"/>
    <w:rsid w:val="002E200C"/>
    <w:rsid w:val="002E278B"/>
    <w:rsid w:val="002E2E45"/>
    <w:rsid w:val="002E3E44"/>
    <w:rsid w:val="002F048A"/>
    <w:rsid w:val="002F17D7"/>
    <w:rsid w:val="002F4211"/>
    <w:rsid w:val="002F5304"/>
    <w:rsid w:val="002F5609"/>
    <w:rsid w:val="002F56BD"/>
    <w:rsid w:val="002F57B4"/>
    <w:rsid w:val="002F5913"/>
    <w:rsid w:val="002F5F2F"/>
    <w:rsid w:val="002F66AD"/>
    <w:rsid w:val="002F7689"/>
    <w:rsid w:val="002F7849"/>
    <w:rsid w:val="00300014"/>
    <w:rsid w:val="0030011A"/>
    <w:rsid w:val="00300DA2"/>
    <w:rsid w:val="00303890"/>
    <w:rsid w:val="00303A7D"/>
    <w:rsid w:val="003049B4"/>
    <w:rsid w:val="003050FD"/>
    <w:rsid w:val="00305FC3"/>
    <w:rsid w:val="00306ACF"/>
    <w:rsid w:val="0030715A"/>
    <w:rsid w:val="00307AFE"/>
    <w:rsid w:val="00312959"/>
    <w:rsid w:val="00312ED4"/>
    <w:rsid w:val="00313328"/>
    <w:rsid w:val="0031404B"/>
    <w:rsid w:val="003140F9"/>
    <w:rsid w:val="0032119A"/>
    <w:rsid w:val="0032266E"/>
    <w:rsid w:val="00322C95"/>
    <w:rsid w:val="003236A5"/>
    <w:rsid w:val="003248E8"/>
    <w:rsid w:val="00324B90"/>
    <w:rsid w:val="003255A3"/>
    <w:rsid w:val="00325FFC"/>
    <w:rsid w:val="00326D23"/>
    <w:rsid w:val="00330AAF"/>
    <w:rsid w:val="00332CA0"/>
    <w:rsid w:val="003357B6"/>
    <w:rsid w:val="00340C01"/>
    <w:rsid w:val="00342206"/>
    <w:rsid w:val="0034220A"/>
    <w:rsid w:val="00343111"/>
    <w:rsid w:val="00344C0E"/>
    <w:rsid w:val="00346374"/>
    <w:rsid w:val="003500EC"/>
    <w:rsid w:val="00351241"/>
    <w:rsid w:val="003515FE"/>
    <w:rsid w:val="00351D61"/>
    <w:rsid w:val="00351DE9"/>
    <w:rsid w:val="00353A98"/>
    <w:rsid w:val="00353D89"/>
    <w:rsid w:val="00354CA0"/>
    <w:rsid w:val="0035606C"/>
    <w:rsid w:val="00356AEB"/>
    <w:rsid w:val="00356D98"/>
    <w:rsid w:val="00363169"/>
    <w:rsid w:val="003656CE"/>
    <w:rsid w:val="00365987"/>
    <w:rsid w:val="0036661A"/>
    <w:rsid w:val="00366657"/>
    <w:rsid w:val="0036668F"/>
    <w:rsid w:val="0036691A"/>
    <w:rsid w:val="00370229"/>
    <w:rsid w:val="003757DF"/>
    <w:rsid w:val="00381B71"/>
    <w:rsid w:val="00381CFE"/>
    <w:rsid w:val="0038228E"/>
    <w:rsid w:val="00382867"/>
    <w:rsid w:val="0038612C"/>
    <w:rsid w:val="003865EB"/>
    <w:rsid w:val="003877E4"/>
    <w:rsid w:val="003879D4"/>
    <w:rsid w:val="003901DD"/>
    <w:rsid w:val="0039057B"/>
    <w:rsid w:val="003933F8"/>
    <w:rsid w:val="003955FB"/>
    <w:rsid w:val="00396089"/>
    <w:rsid w:val="00396451"/>
    <w:rsid w:val="00396481"/>
    <w:rsid w:val="0039686D"/>
    <w:rsid w:val="003A0F02"/>
    <w:rsid w:val="003A2947"/>
    <w:rsid w:val="003A3731"/>
    <w:rsid w:val="003A4EC9"/>
    <w:rsid w:val="003A66FF"/>
    <w:rsid w:val="003A6E40"/>
    <w:rsid w:val="003A760E"/>
    <w:rsid w:val="003A7AFB"/>
    <w:rsid w:val="003B0510"/>
    <w:rsid w:val="003B09C0"/>
    <w:rsid w:val="003B0A07"/>
    <w:rsid w:val="003B0B23"/>
    <w:rsid w:val="003B44F2"/>
    <w:rsid w:val="003C176D"/>
    <w:rsid w:val="003C2077"/>
    <w:rsid w:val="003C250B"/>
    <w:rsid w:val="003C2F4F"/>
    <w:rsid w:val="003C4AB6"/>
    <w:rsid w:val="003C65CB"/>
    <w:rsid w:val="003C7D65"/>
    <w:rsid w:val="003D0759"/>
    <w:rsid w:val="003D095A"/>
    <w:rsid w:val="003D1427"/>
    <w:rsid w:val="003D38C4"/>
    <w:rsid w:val="003D3DF4"/>
    <w:rsid w:val="003D4B1E"/>
    <w:rsid w:val="003D5105"/>
    <w:rsid w:val="003D569B"/>
    <w:rsid w:val="003E12FA"/>
    <w:rsid w:val="003E167E"/>
    <w:rsid w:val="003E1D86"/>
    <w:rsid w:val="003E2E29"/>
    <w:rsid w:val="003E3FC6"/>
    <w:rsid w:val="003E4EE8"/>
    <w:rsid w:val="003E67C3"/>
    <w:rsid w:val="003E6A64"/>
    <w:rsid w:val="003E6C74"/>
    <w:rsid w:val="003E7F03"/>
    <w:rsid w:val="003F0155"/>
    <w:rsid w:val="003F1383"/>
    <w:rsid w:val="003F29A6"/>
    <w:rsid w:val="003F2DB6"/>
    <w:rsid w:val="003F3310"/>
    <w:rsid w:val="003F53A6"/>
    <w:rsid w:val="003F5400"/>
    <w:rsid w:val="003F6037"/>
    <w:rsid w:val="003F6139"/>
    <w:rsid w:val="003F72D5"/>
    <w:rsid w:val="00400C11"/>
    <w:rsid w:val="0040223D"/>
    <w:rsid w:val="00405356"/>
    <w:rsid w:val="00410A0B"/>
    <w:rsid w:val="00410EB5"/>
    <w:rsid w:val="00411A6B"/>
    <w:rsid w:val="00411D0D"/>
    <w:rsid w:val="00411D82"/>
    <w:rsid w:val="00412540"/>
    <w:rsid w:val="00414BEE"/>
    <w:rsid w:val="00415E9B"/>
    <w:rsid w:val="00417001"/>
    <w:rsid w:val="00417E92"/>
    <w:rsid w:val="0042250D"/>
    <w:rsid w:val="00422547"/>
    <w:rsid w:val="0042424D"/>
    <w:rsid w:val="004245E5"/>
    <w:rsid w:val="004255DE"/>
    <w:rsid w:val="00425FF1"/>
    <w:rsid w:val="004271E1"/>
    <w:rsid w:val="00430FC5"/>
    <w:rsid w:val="004323A2"/>
    <w:rsid w:val="00432A4F"/>
    <w:rsid w:val="00432FEE"/>
    <w:rsid w:val="004337F6"/>
    <w:rsid w:val="00436F7B"/>
    <w:rsid w:val="0043784E"/>
    <w:rsid w:val="00440240"/>
    <w:rsid w:val="00440392"/>
    <w:rsid w:val="00440CD6"/>
    <w:rsid w:val="004412E8"/>
    <w:rsid w:val="00445B60"/>
    <w:rsid w:val="00446409"/>
    <w:rsid w:val="00446A63"/>
    <w:rsid w:val="00446CDA"/>
    <w:rsid w:val="00447156"/>
    <w:rsid w:val="004522F7"/>
    <w:rsid w:val="00452538"/>
    <w:rsid w:val="00452F6B"/>
    <w:rsid w:val="00453287"/>
    <w:rsid w:val="00453BC8"/>
    <w:rsid w:val="00454336"/>
    <w:rsid w:val="004547F4"/>
    <w:rsid w:val="00454B15"/>
    <w:rsid w:val="004569D4"/>
    <w:rsid w:val="00456A1B"/>
    <w:rsid w:val="00456B10"/>
    <w:rsid w:val="00457067"/>
    <w:rsid w:val="00461EEB"/>
    <w:rsid w:val="00462FD6"/>
    <w:rsid w:val="0046331C"/>
    <w:rsid w:val="0046377B"/>
    <w:rsid w:val="00467630"/>
    <w:rsid w:val="004678BA"/>
    <w:rsid w:val="00471EC5"/>
    <w:rsid w:val="004727BA"/>
    <w:rsid w:val="00472CC5"/>
    <w:rsid w:val="00473E81"/>
    <w:rsid w:val="004746B4"/>
    <w:rsid w:val="00477A5A"/>
    <w:rsid w:val="00477F52"/>
    <w:rsid w:val="00481E08"/>
    <w:rsid w:val="00482136"/>
    <w:rsid w:val="00482E7E"/>
    <w:rsid w:val="00483BA0"/>
    <w:rsid w:val="00483DAD"/>
    <w:rsid w:val="00484B1A"/>
    <w:rsid w:val="0049068A"/>
    <w:rsid w:val="00490CBC"/>
    <w:rsid w:val="0049174B"/>
    <w:rsid w:val="00491DED"/>
    <w:rsid w:val="004934EA"/>
    <w:rsid w:val="004945C3"/>
    <w:rsid w:val="004958BD"/>
    <w:rsid w:val="0049656E"/>
    <w:rsid w:val="0049707D"/>
    <w:rsid w:val="004A03BD"/>
    <w:rsid w:val="004A22C9"/>
    <w:rsid w:val="004A26D3"/>
    <w:rsid w:val="004A52AD"/>
    <w:rsid w:val="004A7807"/>
    <w:rsid w:val="004A7EB8"/>
    <w:rsid w:val="004A7EF9"/>
    <w:rsid w:val="004B09C4"/>
    <w:rsid w:val="004B222B"/>
    <w:rsid w:val="004B2E93"/>
    <w:rsid w:val="004B3C88"/>
    <w:rsid w:val="004B50BF"/>
    <w:rsid w:val="004B55E4"/>
    <w:rsid w:val="004B6BB7"/>
    <w:rsid w:val="004B6F55"/>
    <w:rsid w:val="004B7532"/>
    <w:rsid w:val="004B7A5D"/>
    <w:rsid w:val="004C0ED6"/>
    <w:rsid w:val="004C18F4"/>
    <w:rsid w:val="004C1B09"/>
    <w:rsid w:val="004C1DB6"/>
    <w:rsid w:val="004C5F6C"/>
    <w:rsid w:val="004C61B9"/>
    <w:rsid w:val="004C6CC5"/>
    <w:rsid w:val="004D16B6"/>
    <w:rsid w:val="004D3864"/>
    <w:rsid w:val="004D4661"/>
    <w:rsid w:val="004D635E"/>
    <w:rsid w:val="004D7A03"/>
    <w:rsid w:val="004E0862"/>
    <w:rsid w:val="004E2012"/>
    <w:rsid w:val="004E2B42"/>
    <w:rsid w:val="004E32C0"/>
    <w:rsid w:val="004E3DD0"/>
    <w:rsid w:val="004E4577"/>
    <w:rsid w:val="004E4793"/>
    <w:rsid w:val="004E541E"/>
    <w:rsid w:val="004E5DE1"/>
    <w:rsid w:val="004E6995"/>
    <w:rsid w:val="004E6BC7"/>
    <w:rsid w:val="004E7087"/>
    <w:rsid w:val="004E7A0F"/>
    <w:rsid w:val="004F4362"/>
    <w:rsid w:val="004F587F"/>
    <w:rsid w:val="004F589A"/>
    <w:rsid w:val="004F745E"/>
    <w:rsid w:val="004F7ED3"/>
    <w:rsid w:val="005006F0"/>
    <w:rsid w:val="00500C95"/>
    <w:rsid w:val="00501A5D"/>
    <w:rsid w:val="00502AFB"/>
    <w:rsid w:val="0050328E"/>
    <w:rsid w:val="005047A6"/>
    <w:rsid w:val="00507CD6"/>
    <w:rsid w:val="00507F46"/>
    <w:rsid w:val="00510E31"/>
    <w:rsid w:val="00511855"/>
    <w:rsid w:val="00512681"/>
    <w:rsid w:val="005134C5"/>
    <w:rsid w:val="0051396B"/>
    <w:rsid w:val="00517776"/>
    <w:rsid w:val="005211AA"/>
    <w:rsid w:val="0052161C"/>
    <w:rsid w:val="00521E6A"/>
    <w:rsid w:val="00521EA6"/>
    <w:rsid w:val="0052381E"/>
    <w:rsid w:val="00525DBA"/>
    <w:rsid w:val="00526091"/>
    <w:rsid w:val="00526DE8"/>
    <w:rsid w:val="005277C0"/>
    <w:rsid w:val="00527DB6"/>
    <w:rsid w:val="00531429"/>
    <w:rsid w:val="00531B8B"/>
    <w:rsid w:val="005348C4"/>
    <w:rsid w:val="00534AC1"/>
    <w:rsid w:val="00534CB2"/>
    <w:rsid w:val="0053504F"/>
    <w:rsid w:val="00536949"/>
    <w:rsid w:val="00537B8F"/>
    <w:rsid w:val="00540E95"/>
    <w:rsid w:val="00542A57"/>
    <w:rsid w:val="00542B5B"/>
    <w:rsid w:val="00543171"/>
    <w:rsid w:val="00543C27"/>
    <w:rsid w:val="005441DE"/>
    <w:rsid w:val="0054518C"/>
    <w:rsid w:val="00552CAE"/>
    <w:rsid w:val="0055390C"/>
    <w:rsid w:val="00553A21"/>
    <w:rsid w:val="00555132"/>
    <w:rsid w:val="00557324"/>
    <w:rsid w:val="0055747C"/>
    <w:rsid w:val="00557562"/>
    <w:rsid w:val="005579E7"/>
    <w:rsid w:val="005601CC"/>
    <w:rsid w:val="00560C56"/>
    <w:rsid w:val="00561134"/>
    <w:rsid w:val="00563250"/>
    <w:rsid w:val="00564F17"/>
    <w:rsid w:val="005652C1"/>
    <w:rsid w:val="00571BA9"/>
    <w:rsid w:val="0057204A"/>
    <w:rsid w:val="005723FA"/>
    <w:rsid w:val="00573D98"/>
    <w:rsid w:val="00574940"/>
    <w:rsid w:val="005761F6"/>
    <w:rsid w:val="00576A29"/>
    <w:rsid w:val="00577CE3"/>
    <w:rsid w:val="00580A60"/>
    <w:rsid w:val="00581433"/>
    <w:rsid w:val="005816E8"/>
    <w:rsid w:val="00581A4D"/>
    <w:rsid w:val="00586226"/>
    <w:rsid w:val="00586951"/>
    <w:rsid w:val="00586DCF"/>
    <w:rsid w:val="00587F93"/>
    <w:rsid w:val="00590911"/>
    <w:rsid w:val="0059106C"/>
    <w:rsid w:val="00591C3A"/>
    <w:rsid w:val="00591FDB"/>
    <w:rsid w:val="00592B38"/>
    <w:rsid w:val="00593895"/>
    <w:rsid w:val="00593FB9"/>
    <w:rsid w:val="00594338"/>
    <w:rsid w:val="00594CD3"/>
    <w:rsid w:val="00595872"/>
    <w:rsid w:val="005A04BC"/>
    <w:rsid w:val="005A0BD1"/>
    <w:rsid w:val="005A467B"/>
    <w:rsid w:val="005A4C80"/>
    <w:rsid w:val="005B0C14"/>
    <w:rsid w:val="005B11C6"/>
    <w:rsid w:val="005B1F94"/>
    <w:rsid w:val="005B3A25"/>
    <w:rsid w:val="005B5555"/>
    <w:rsid w:val="005C06AE"/>
    <w:rsid w:val="005C1CBB"/>
    <w:rsid w:val="005C3C7C"/>
    <w:rsid w:val="005C45C4"/>
    <w:rsid w:val="005C48E3"/>
    <w:rsid w:val="005C5301"/>
    <w:rsid w:val="005C63CE"/>
    <w:rsid w:val="005D0620"/>
    <w:rsid w:val="005D53DC"/>
    <w:rsid w:val="005D71C2"/>
    <w:rsid w:val="005E2F4C"/>
    <w:rsid w:val="005E384C"/>
    <w:rsid w:val="005E5516"/>
    <w:rsid w:val="005E7352"/>
    <w:rsid w:val="005E7B6C"/>
    <w:rsid w:val="005F1BA5"/>
    <w:rsid w:val="005F57FA"/>
    <w:rsid w:val="005F71C5"/>
    <w:rsid w:val="00600819"/>
    <w:rsid w:val="00601142"/>
    <w:rsid w:val="00603015"/>
    <w:rsid w:val="00603F77"/>
    <w:rsid w:val="0060406B"/>
    <w:rsid w:val="006063DC"/>
    <w:rsid w:val="006066B5"/>
    <w:rsid w:val="00607372"/>
    <w:rsid w:val="00610A98"/>
    <w:rsid w:val="00611B3B"/>
    <w:rsid w:val="00612498"/>
    <w:rsid w:val="0061260A"/>
    <w:rsid w:val="00612A79"/>
    <w:rsid w:val="00613B73"/>
    <w:rsid w:val="00614288"/>
    <w:rsid w:val="006144D1"/>
    <w:rsid w:val="00614668"/>
    <w:rsid w:val="0061495A"/>
    <w:rsid w:val="0061529F"/>
    <w:rsid w:val="006153A4"/>
    <w:rsid w:val="00615BB7"/>
    <w:rsid w:val="00617395"/>
    <w:rsid w:val="00617DA1"/>
    <w:rsid w:val="00620306"/>
    <w:rsid w:val="00620F7D"/>
    <w:rsid w:val="0062179D"/>
    <w:rsid w:val="00622E11"/>
    <w:rsid w:val="00623B3A"/>
    <w:rsid w:val="00627EBE"/>
    <w:rsid w:val="00627FEC"/>
    <w:rsid w:val="006318A9"/>
    <w:rsid w:val="00632483"/>
    <w:rsid w:val="006328E3"/>
    <w:rsid w:val="00632F8E"/>
    <w:rsid w:val="0063318A"/>
    <w:rsid w:val="0063367B"/>
    <w:rsid w:val="006347F3"/>
    <w:rsid w:val="00635C54"/>
    <w:rsid w:val="006419CF"/>
    <w:rsid w:val="00641FE3"/>
    <w:rsid w:val="0064232B"/>
    <w:rsid w:val="00645BFE"/>
    <w:rsid w:val="00646F96"/>
    <w:rsid w:val="00647638"/>
    <w:rsid w:val="006513AB"/>
    <w:rsid w:val="0065431A"/>
    <w:rsid w:val="00655F99"/>
    <w:rsid w:val="006560A4"/>
    <w:rsid w:val="006564C1"/>
    <w:rsid w:val="0065657C"/>
    <w:rsid w:val="00657D8E"/>
    <w:rsid w:val="00660E11"/>
    <w:rsid w:val="00661522"/>
    <w:rsid w:val="00662526"/>
    <w:rsid w:val="006645E6"/>
    <w:rsid w:val="006649F0"/>
    <w:rsid w:val="00665103"/>
    <w:rsid w:val="006665E2"/>
    <w:rsid w:val="00667397"/>
    <w:rsid w:val="00667E82"/>
    <w:rsid w:val="006717DC"/>
    <w:rsid w:val="00671CFA"/>
    <w:rsid w:val="0067220B"/>
    <w:rsid w:val="00672CEA"/>
    <w:rsid w:val="00672CFE"/>
    <w:rsid w:val="006733E8"/>
    <w:rsid w:val="006733FF"/>
    <w:rsid w:val="00673F67"/>
    <w:rsid w:val="00674253"/>
    <w:rsid w:val="006806B6"/>
    <w:rsid w:val="00680AC3"/>
    <w:rsid w:val="00680FBE"/>
    <w:rsid w:val="00681440"/>
    <w:rsid w:val="00682DB2"/>
    <w:rsid w:val="00683593"/>
    <w:rsid w:val="0068738A"/>
    <w:rsid w:val="006913A7"/>
    <w:rsid w:val="006917A2"/>
    <w:rsid w:val="006920DD"/>
    <w:rsid w:val="0069219F"/>
    <w:rsid w:val="00692AAC"/>
    <w:rsid w:val="0069361C"/>
    <w:rsid w:val="00694497"/>
    <w:rsid w:val="00695CB3"/>
    <w:rsid w:val="00697822"/>
    <w:rsid w:val="006A173E"/>
    <w:rsid w:val="006A2859"/>
    <w:rsid w:val="006A3046"/>
    <w:rsid w:val="006A3C38"/>
    <w:rsid w:val="006A3C44"/>
    <w:rsid w:val="006A3E2F"/>
    <w:rsid w:val="006A3E7E"/>
    <w:rsid w:val="006A602E"/>
    <w:rsid w:val="006B33C5"/>
    <w:rsid w:val="006B3A3C"/>
    <w:rsid w:val="006B6D2A"/>
    <w:rsid w:val="006B6E62"/>
    <w:rsid w:val="006B7B1A"/>
    <w:rsid w:val="006C1C7D"/>
    <w:rsid w:val="006C30DE"/>
    <w:rsid w:val="006C330B"/>
    <w:rsid w:val="006C37E6"/>
    <w:rsid w:val="006C389D"/>
    <w:rsid w:val="006C6B55"/>
    <w:rsid w:val="006C6BA4"/>
    <w:rsid w:val="006D05D6"/>
    <w:rsid w:val="006D21D5"/>
    <w:rsid w:val="006D2277"/>
    <w:rsid w:val="006D40DB"/>
    <w:rsid w:val="006D600A"/>
    <w:rsid w:val="006E0CFB"/>
    <w:rsid w:val="006E15EC"/>
    <w:rsid w:val="006E361F"/>
    <w:rsid w:val="006E37CD"/>
    <w:rsid w:val="006E56A8"/>
    <w:rsid w:val="006E5A21"/>
    <w:rsid w:val="006E5E2E"/>
    <w:rsid w:val="006E6AD6"/>
    <w:rsid w:val="006F0D4B"/>
    <w:rsid w:val="006F0F7B"/>
    <w:rsid w:val="006F24BF"/>
    <w:rsid w:val="006F25AB"/>
    <w:rsid w:val="006F3038"/>
    <w:rsid w:val="006F37BB"/>
    <w:rsid w:val="006F657C"/>
    <w:rsid w:val="006F76E2"/>
    <w:rsid w:val="006F782A"/>
    <w:rsid w:val="00701D00"/>
    <w:rsid w:val="00701D4A"/>
    <w:rsid w:val="00701D54"/>
    <w:rsid w:val="0070269A"/>
    <w:rsid w:val="007055DB"/>
    <w:rsid w:val="00705E90"/>
    <w:rsid w:val="00706AFF"/>
    <w:rsid w:val="00706B7B"/>
    <w:rsid w:val="007079A0"/>
    <w:rsid w:val="00711061"/>
    <w:rsid w:val="007111F0"/>
    <w:rsid w:val="00711B52"/>
    <w:rsid w:val="00713F17"/>
    <w:rsid w:val="0071539B"/>
    <w:rsid w:val="00715DA4"/>
    <w:rsid w:val="0071663A"/>
    <w:rsid w:val="007229BA"/>
    <w:rsid w:val="007257F2"/>
    <w:rsid w:val="007259CF"/>
    <w:rsid w:val="00726DC4"/>
    <w:rsid w:val="00727007"/>
    <w:rsid w:val="00727055"/>
    <w:rsid w:val="007277FD"/>
    <w:rsid w:val="00730A79"/>
    <w:rsid w:val="00731993"/>
    <w:rsid w:val="00733C4A"/>
    <w:rsid w:val="00734D04"/>
    <w:rsid w:val="00735A9A"/>
    <w:rsid w:val="00736A56"/>
    <w:rsid w:val="00736ABA"/>
    <w:rsid w:val="00737433"/>
    <w:rsid w:val="0074013E"/>
    <w:rsid w:val="007418B4"/>
    <w:rsid w:val="00742630"/>
    <w:rsid w:val="00743628"/>
    <w:rsid w:val="00743D9D"/>
    <w:rsid w:val="00745722"/>
    <w:rsid w:val="007467EC"/>
    <w:rsid w:val="00747078"/>
    <w:rsid w:val="0075043B"/>
    <w:rsid w:val="00751CFA"/>
    <w:rsid w:val="007547B7"/>
    <w:rsid w:val="00755E8E"/>
    <w:rsid w:val="0075659E"/>
    <w:rsid w:val="0075754E"/>
    <w:rsid w:val="00761003"/>
    <w:rsid w:val="00762416"/>
    <w:rsid w:val="0076275F"/>
    <w:rsid w:val="00765E80"/>
    <w:rsid w:val="00766947"/>
    <w:rsid w:val="007679C4"/>
    <w:rsid w:val="0077180D"/>
    <w:rsid w:val="00774876"/>
    <w:rsid w:val="007766B7"/>
    <w:rsid w:val="007766BC"/>
    <w:rsid w:val="00777A19"/>
    <w:rsid w:val="00777D15"/>
    <w:rsid w:val="00780288"/>
    <w:rsid w:val="00780C6C"/>
    <w:rsid w:val="007814A0"/>
    <w:rsid w:val="00783D8F"/>
    <w:rsid w:val="0078468C"/>
    <w:rsid w:val="007867DA"/>
    <w:rsid w:val="00786A4B"/>
    <w:rsid w:val="0078729E"/>
    <w:rsid w:val="00787E10"/>
    <w:rsid w:val="00790376"/>
    <w:rsid w:val="00790E99"/>
    <w:rsid w:val="007926A7"/>
    <w:rsid w:val="007952CF"/>
    <w:rsid w:val="00795AC9"/>
    <w:rsid w:val="007960B9"/>
    <w:rsid w:val="007A1D8D"/>
    <w:rsid w:val="007A2CAD"/>
    <w:rsid w:val="007A5989"/>
    <w:rsid w:val="007A59CC"/>
    <w:rsid w:val="007A6130"/>
    <w:rsid w:val="007A6E54"/>
    <w:rsid w:val="007B0F44"/>
    <w:rsid w:val="007B27F5"/>
    <w:rsid w:val="007B2C28"/>
    <w:rsid w:val="007B4498"/>
    <w:rsid w:val="007B466A"/>
    <w:rsid w:val="007B477B"/>
    <w:rsid w:val="007B4896"/>
    <w:rsid w:val="007B6463"/>
    <w:rsid w:val="007C346D"/>
    <w:rsid w:val="007C581B"/>
    <w:rsid w:val="007C746F"/>
    <w:rsid w:val="007C7A5E"/>
    <w:rsid w:val="007D00E1"/>
    <w:rsid w:val="007D1110"/>
    <w:rsid w:val="007D21A7"/>
    <w:rsid w:val="007D25C4"/>
    <w:rsid w:val="007D2A58"/>
    <w:rsid w:val="007D31D9"/>
    <w:rsid w:val="007D31EF"/>
    <w:rsid w:val="007D33E7"/>
    <w:rsid w:val="007D3B24"/>
    <w:rsid w:val="007D7645"/>
    <w:rsid w:val="007E3CDD"/>
    <w:rsid w:val="007E42BB"/>
    <w:rsid w:val="007E562E"/>
    <w:rsid w:val="007E5EA0"/>
    <w:rsid w:val="007E7BAE"/>
    <w:rsid w:val="007F0713"/>
    <w:rsid w:val="007F0801"/>
    <w:rsid w:val="007F0BA5"/>
    <w:rsid w:val="007F26D3"/>
    <w:rsid w:val="007F28C4"/>
    <w:rsid w:val="007F313A"/>
    <w:rsid w:val="007F3E00"/>
    <w:rsid w:val="007F5B9B"/>
    <w:rsid w:val="007F7FA7"/>
    <w:rsid w:val="00801114"/>
    <w:rsid w:val="0080122C"/>
    <w:rsid w:val="008015C0"/>
    <w:rsid w:val="00802DCE"/>
    <w:rsid w:val="008031C0"/>
    <w:rsid w:val="00803816"/>
    <w:rsid w:val="008044A6"/>
    <w:rsid w:val="00805410"/>
    <w:rsid w:val="00805EC9"/>
    <w:rsid w:val="008063D8"/>
    <w:rsid w:val="00806E9B"/>
    <w:rsid w:val="00807A88"/>
    <w:rsid w:val="00807F81"/>
    <w:rsid w:val="008117D9"/>
    <w:rsid w:val="0081246B"/>
    <w:rsid w:val="00812AC5"/>
    <w:rsid w:val="008138B4"/>
    <w:rsid w:val="008143A9"/>
    <w:rsid w:val="00815D75"/>
    <w:rsid w:val="00817664"/>
    <w:rsid w:val="0082048B"/>
    <w:rsid w:val="008209A3"/>
    <w:rsid w:val="00820F3F"/>
    <w:rsid w:val="00821B9D"/>
    <w:rsid w:val="008221B7"/>
    <w:rsid w:val="00824E3A"/>
    <w:rsid w:val="00825868"/>
    <w:rsid w:val="00825DB1"/>
    <w:rsid w:val="0082646E"/>
    <w:rsid w:val="0082725A"/>
    <w:rsid w:val="00827855"/>
    <w:rsid w:val="00830F07"/>
    <w:rsid w:val="00831653"/>
    <w:rsid w:val="00832AA3"/>
    <w:rsid w:val="00834E88"/>
    <w:rsid w:val="00837AD6"/>
    <w:rsid w:val="00837F40"/>
    <w:rsid w:val="0084036A"/>
    <w:rsid w:val="00841E62"/>
    <w:rsid w:val="00842320"/>
    <w:rsid w:val="00842C3B"/>
    <w:rsid w:val="00843121"/>
    <w:rsid w:val="00843573"/>
    <w:rsid w:val="0084598C"/>
    <w:rsid w:val="00845EBB"/>
    <w:rsid w:val="008468D5"/>
    <w:rsid w:val="00846D6E"/>
    <w:rsid w:val="00847E41"/>
    <w:rsid w:val="00850877"/>
    <w:rsid w:val="00851EBF"/>
    <w:rsid w:val="00851F46"/>
    <w:rsid w:val="00852435"/>
    <w:rsid w:val="00852D11"/>
    <w:rsid w:val="008546E5"/>
    <w:rsid w:val="00854AA8"/>
    <w:rsid w:val="00854F19"/>
    <w:rsid w:val="008558C9"/>
    <w:rsid w:val="008571BA"/>
    <w:rsid w:val="0085754A"/>
    <w:rsid w:val="008579E9"/>
    <w:rsid w:val="00865BBA"/>
    <w:rsid w:val="0086678D"/>
    <w:rsid w:val="00866862"/>
    <w:rsid w:val="00866FFB"/>
    <w:rsid w:val="008737C4"/>
    <w:rsid w:val="00873EEA"/>
    <w:rsid w:val="00874DA8"/>
    <w:rsid w:val="0088095A"/>
    <w:rsid w:val="00882788"/>
    <w:rsid w:val="00883060"/>
    <w:rsid w:val="0088525C"/>
    <w:rsid w:val="00885270"/>
    <w:rsid w:val="00886476"/>
    <w:rsid w:val="00890B12"/>
    <w:rsid w:val="00891642"/>
    <w:rsid w:val="008928F5"/>
    <w:rsid w:val="008951D5"/>
    <w:rsid w:val="00895403"/>
    <w:rsid w:val="0089556D"/>
    <w:rsid w:val="008963E6"/>
    <w:rsid w:val="008A04A9"/>
    <w:rsid w:val="008A0672"/>
    <w:rsid w:val="008A2AF7"/>
    <w:rsid w:val="008A2C26"/>
    <w:rsid w:val="008A3D34"/>
    <w:rsid w:val="008A4041"/>
    <w:rsid w:val="008A577D"/>
    <w:rsid w:val="008A5E37"/>
    <w:rsid w:val="008A6F0F"/>
    <w:rsid w:val="008A7415"/>
    <w:rsid w:val="008A785A"/>
    <w:rsid w:val="008B034D"/>
    <w:rsid w:val="008B0621"/>
    <w:rsid w:val="008B0ADE"/>
    <w:rsid w:val="008B1D29"/>
    <w:rsid w:val="008B43C3"/>
    <w:rsid w:val="008B45D4"/>
    <w:rsid w:val="008B47A4"/>
    <w:rsid w:val="008B60AF"/>
    <w:rsid w:val="008C21AC"/>
    <w:rsid w:val="008C2463"/>
    <w:rsid w:val="008C24C5"/>
    <w:rsid w:val="008C487C"/>
    <w:rsid w:val="008C4AD2"/>
    <w:rsid w:val="008C55A6"/>
    <w:rsid w:val="008D192D"/>
    <w:rsid w:val="008D2E3D"/>
    <w:rsid w:val="008D4CC2"/>
    <w:rsid w:val="008D51E1"/>
    <w:rsid w:val="008D53E2"/>
    <w:rsid w:val="008D5722"/>
    <w:rsid w:val="008D7D26"/>
    <w:rsid w:val="008E031A"/>
    <w:rsid w:val="008E16EF"/>
    <w:rsid w:val="008E1816"/>
    <w:rsid w:val="008E2894"/>
    <w:rsid w:val="008E308B"/>
    <w:rsid w:val="008E3F4D"/>
    <w:rsid w:val="008E5096"/>
    <w:rsid w:val="008E7505"/>
    <w:rsid w:val="008E7A6F"/>
    <w:rsid w:val="008E7CFB"/>
    <w:rsid w:val="008F052E"/>
    <w:rsid w:val="008F060E"/>
    <w:rsid w:val="008F0D67"/>
    <w:rsid w:val="008F1378"/>
    <w:rsid w:val="008F1FE9"/>
    <w:rsid w:val="008F2531"/>
    <w:rsid w:val="008F282C"/>
    <w:rsid w:val="008F5154"/>
    <w:rsid w:val="008F5D38"/>
    <w:rsid w:val="0090062E"/>
    <w:rsid w:val="0090152B"/>
    <w:rsid w:val="00901CAC"/>
    <w:rsid w:val="00901DD2"/>
    <w:rsid w:val="00901EC4"/>
    <w:rsid w:val="00901F0E"/>
    <w:rsid w:val="00903A9C"/>
    <w:rsid w:val="00903F2C"/>
    <w:rsid w:val="009052F0"/>
    <w:rsid w:val="009078B6"/>
    <w:rsid w:val="00910842"/>
    <w:rsid w:val="00910C07"/>
    <w:rsid w:val="0091177D"/>
    <w:rsid w:val="00912738"/>
    <w:rsid w:val="00913536"/>
    <w:rsid w:val="00914199"/>
    <w:rsid w:val="0091456B"/>
    <w:rsid w:val="00915E27"/>
    <w:rsid w:val="009163F3"/>
    <w:rsid w:val="00916FB5"/>
    <w:rsid w:val="00920463"/>
    <w:rsid w:val="00920DB2"/>
    <w:rsid w:val="009212F3"/>
    <w:rsid w:val="0092169D"/>
    <w:rsid w:val="00924CFC"/>
    <w:rsid w:val="00925BC7"/>
    <w:rsid w:val="0092641E"/>
    <w:rsid w:val="00926911"/>
    <w:rsid w:val="00926C9C"/>
    <w:rsid w:val="009272CB"/>
    <w:rsid w:val="0093049B"/>
    <w:rsid w:val="00930AD6"/>
    <w:rsid w:val="00931FCB"/>
    <w:rsid w:val="0093297C"/>
    <w:rsid w:val="00935F25"/>
    <w:rsid w:val="0094087D"/>
    <w:rsid w:val="009421FC"/>
    <w:rsid w:val="00942296"/>
    <w:rsid w:val="00947474"/>
    <w:rsid w:val="00951A8B"/>
    <w:rsid w:val="00953E4E"/>
    <w:rsid w:val="009541EF"/>
    <w:rsid w:val="009550B1"/>
    <w:rsid w:val="009553EC"/>
    <w:rsid w:val="0095596D"/>
    <w:rsid w:val="00956347"/>
    <w:rsid w:val="00956CB0"/>
    <w:rsid w:val="00956CD3"/>
    <w:rsid w:val="009578EC"/>
    <w:rsid w:val="0096080E"/>
    <w:rsid w:val="00960C7A"/>
    <w:rsid w:val="00961560"/>
    <w:rsid w:val="00961999"/>
    <w:rsid w:val="00962299"/>
    <w:rsid w:val="00962C6E"/>
    <w:rsid w:val="009700CA"/>
    <w:rsid w:val="009706AB"/>
    <w:rsid w:val="00971D57"/>
    <w:rsid w:val="00972FD2"/>
    <w:rsid w:val="009752B1"/>
    <w:rsid w:val="00976121"/>
    <w:rsid w:val="0097753A"/>
    <w:rsid w:val="0098034A"/>
    <w:rsid w:val="00985D4E"/>
    <w:rsid w:val="0098776E"/>
    <w:rsid w:val="009910D7"/>
    <w:rsid w:val="009918CB"/>
    <w:rsid w:val="009939B7"/>
    <w:rsid w:val="00994270"/>
    <w:rsid w:val="00994884"/>
    <w:rsid w:val="00996B5C"/>
    <w:rsid w:val="00996C03"/>
    <w:rsid w:val="00996E1E"/>
    <w:rsid w:val="009971C0"/>
    <w:rsid w:val="009A25DA"/>
    <w:rsid w:val="009A32C5"/>
    <w:rsid w:val="009A33B2"/>
    <w:rsid w:val="009A4B4A"/>
    <w:rsid w:val="009A5324"/>
    <w:rsid w:val="009A7FC9"/>
    <w:rsid w:val="009C0400"/>
    <w:rsid w:val="009C1BC7"/>
    <w:rsid w:val="009C4327"/>
    <w:rsid w:val="009C5F61"/>
    <w:rsid w:val="009C6719"/>
    <w:rsid w:val="009C6DF9"/>
    <w:rsid w:val="009C7471"/>
    <w:rsid w:val="009C78DE"/>
    <w:rsid w:val="009D0055"/>
    <w:rsid w:val="009D1446"/>
    <w:rsid w:val="009D330F"/>
    <w:rsid w:val="009D3AF5"/>
    <w:rsid w:val="009D536C"/>
    <w:rsid w:val="009D54C8"/>
    <w:rsid w:val="009D6BA2"/>
    <w:rsid w:val="009D710D"/>
    <w:rsid w:val="009E21B6"/>
    <w:rsid w:val="009E2A2D"/>
    <w:rsid w:val="009E33B1"/>
    <w:rsid w:val="009E4806"/>
    <w:rsid w:val="009E6CBE"/>
    <w:rsid w:val="009E7756"/>
    <w:rsid w:val="009E7F65"/>
    <w:rsid w:val="009F085A"/>
    <w:rsid w:val="009F16A5"/>
    <w:rsid w:val="009F1B7A"/>
    <w:rsid w:val="009F22D7"/>
    <w:rsid w:val="009F283F"/>
    <w:rsid w:val="009F4074"/>
    <w:rsid w:val="009F5C88"/>
    <w:rsid w:val="009F6298"/>
    <w:rsid w:val="009F698B"/>
    <w:rsid w:val="009F6FD0"/>
    <w:rsid w:val="00A00C0D"/>
    <w:rsid w:val="00A020E5"/>
    <w:rsid w:val="00A0220E"/>
    <w:rsid w:val="00A02E9F"/>
    <w:rsid w:val="00A030A3"/>
    <w:rsid w:val="00A06761"/>
    <w:rsid w:val="00A06B8A"/>
    <w:rsid w:val="00A06E17"/>
    <w:rsid w:val="00A073F8"/>
    <w:rsid w:val="00A12A46"/>
    <w:rsid w:val="00A12DE5"/>
    <w:rsid w:val="00A146D9"/>
    <w:rsid w:val="00A14E75"/>
    <w:rsid w:val="00A156A5"/>
    <w:rsid w:val="00A15CA0"/>
    <w:rsid w:val="00A15CDB"/>
    <w:rsid w:val="00A162BC"/>
    <w:rsid w:val="00A176F1"/>
    <w:rsid w:val="00A17FA0"/>
    <w:rsid w:val="00A215DA"/>
    <w:rsid w:val="00A2171C"/>
    <w:rsid w:val="00A21E6A"/>
    <w:rsid w:val="00A22750"/>
    <w:rsid w:val="00A22B4B"/>
    <w:rsid w:val="00A22C6B"/>
    <w:rsid w:val="00A2375E"/>
    <w:rsid w:val="00A2477B"/>
    <w:rsid w:val="00A2493B"/>
    <w:rsid w:val="00A25525"/>
    <w:rsid w:val="00A26629"/>
    <w:rsid w:val="00A2748A"/>
    <w:rsid w:val="00A27770"/>
    <w:rsid w:val="00A3351A"/>
    <w:rsid w:val="00A35FBC"/>
    <w:rsid w:val="00A370AB"/>
    <w:rsid w:val="00A40706"/>
    <w:rsid w:val="00A438EF"/>
    <w:rsid w:val="00A43B90"/>
    <w:rsid w:val="00A4460B"/>
    <w:rsid w:val="00A44AD6"/>
    <w:rsid w:val="00A45A86"/>
    <w:rsid w:val="00A46491"/>
    <w:rsid w:val="00A513C1"/>
    <w:rsid w:val="00A52692"/>
    <w:rsid w:val="00A53D69"/>
    <w:rsid w:val="00A53F56"/>
    <w:rsid w:val="00A54C35"/>
    <w:rsid w:val="00A552E2"/>
    <w:rsid w:val="00A567E8"/>
    <w:rsid w:val="00A568F9"/>
    <w:rsid w:val="00A579DE"/>
    <w:rsid w:val="00A61B88"/>
    <w:rsid w:val="00A62867"/>
    <w:rsid w:val="00A63727"/>
    <w:rsid w:val="00A64C12"/>
    <w:rsid w:val="00A66164"/>
    <w:rsid w:val="00A66B05"/>
    <w:rsid w:val="00A66DFF"/>
    <w:rsid w:val="00A70122"/>
    <w:rsid w:val="00A7148C"/>
    <w:rsid w:val="00A7187E"/>
    <w:rsid w:val="00A727A6"/>
    <w:rsid w:val="00A73516"/>
    <w:rsid w:val="00A736FA"/>
    <w:rsid w:val="00A75ACA"/>
    <w:rsid w:val="00A75E9D"/>
    <w:rsid w:val="00A816A8"/>
    <w:rsid w:val="00A82AD5"/>
    <w:rsid w:val="00A84004"/>
    <w:rsid w:val="00A84B76"/>
    <w:rsid w:val="00A85B27"/>
    <w:rsid w:val="00A85B69"/>
    <w:rsid w:val="00A87705"/>
    <w:rsid w:val="00A9012A"/>
    <w:rsid w:val="00A91DE0"/>
    <w:rsid w:val="00A93FE1"/>
    <w:rsid w:val="00A9550F"/>
    <w:rsid w:val="00A956A1"/>
    <w:rsid w:val="00AA0547"/>
    <w:rsid w:val="00AA0C4F"/>
    <w:rsid w:val="00AA2B56"/>
    <w:rsid w:val="00AA3472"/>
    <w:rsid w:val="00AA6D95"/>
    <w:rsid w:val="00AA779E"/>
    <w:rsid w:val="00AB186F"/>
    <w:rsid w:val="00AB197D"/>
    <w:rsid w:val="00AB28A3"/>
    <w:rsid w:val="00AB360F"/>
    <w:rsid w:val="00AB3DF4"/>
    <w:rsid w:val="00AB56AE"/>
    <w:rsid w:val="00AB6EBC"/>
    <w:rsid w:val="00AC040B"/>
    <w:rsid w:val="00AC0F5D"/>
    <w:rsid w:val="00AC3894"/>
    <w:rsid w:val="00AC54FF"/>
    <w:rsid w:val="00AC7237"/>
    <w:rsid w:val="00AC77A7"/>
    <w:rsid w:val="00AD188F"/>
    <w:rsid w:val="00AD1932"/>
    <w:rsid w:val="00AD34D2"/>
    <w:rsid w:val="00AD5953"/>
    <w:rsid w:val="00AD5AAD"/>
    <w:rsid w:val="00AD65BF"/>
    <w:rsid w:val="00AD66A2"/>
    <w:rsid w:val="00AD6F9A"/>
    <w:rsid w:val="00AD7417"/>
    <w:rsid w:val="00AE0AD2"/>
    <w:rsid w:val="00AE0B85"/>
    <w:rsid w:val="00AE0E3F"/>
    <w:rsid w:val="00AE1556"/>
    <w:rsid w:val="00AE3C2D"/>
    <w:rsid w:val="00AE4164"/>
    <w:rsid w:val="00AE475C"/>
    <w:rsid w:val="00AE6CE2"/>
    <w:rsid w:val="00AE78FA"/>
    <w:rsid w:val="00AF200E"/>
    <w:rsid w:val="00AF292D"/>
    <w:rsid w:val="00AF2B2A"/>
    <w:rsid w:val="00AF3B5F"/>
    <w:rsid w:val="00AF4D14"/>
    <w:rsid w:val="00AF7D55"/>
    <w:rsid w:val="00B00139"/>
    <w:rsid w:val="00B008F3"/>
    <w:rsid w:val="00B02678"/>
    <w:rsid w:val="00B04C42"/>
    <w:rsid w:val="00B101FF"/>
    <w:rsid w:val="00B118A2"/>
    <w:rsid w:val="00B13A44"/>
    <w:rsid w:val="00B13B37"/>
    <w:rsid w:val="00B13FE2"/>
    <w:rsid w:val="00B13FF1"/>
    <w:rsid w:val="00B1416E"/>
    <w:rsid w:val="00B15950"/>
    <w:rsid w:val="00B15C14"/>
    <w:rsid w:val="00B17E9B"/>
    <w:rsid w:val="00B2059F"/>
    <w:rsid w:val="00B20E84"/>
    <w:rsid w:val="00B22BEA"/>
    <w:rsid w:val="00B2520A"/>
    <w:rsid w:val="00B26280"/>
    <w:rsid w:val="00B2761A"/>
    <w:rsid w:val="00B27F67"/>
    <w:rsid w:val="00B30827"/>
    <w:rsid w:val="00B30DDA"/>
    <w:rsid w:val="00B3220B"/>
    <w:rsid w:val="00B334B4"/>
    <w:rsid w:val="00B34D31"/>
    <w:rsid w:val="00B35845"/>
    <w:rsid w:val="00B35986"/>
    <w:rsid w:val="00B364B1"/>
    <w:rsid w:val="00B36BE2"/>
    <w:rsid w:val="00B401E2"/>
    <w:rsid w:val="00B40F88"/>
    <w:rsid w:val="00B4145C"/>
    <w:rsid w:val="00B41998"/>
    <w:rsid w:val="00B42882"/>
    <w:rsid w:val="00B42DED"/>
    <w:rsid w:val="00B42E01"/>
    <w:rsid w:val="00B43847"/>
    <w:rsid w:val="00B43C92"/>
    <w:rsid w:val="00B43C93"/>
    <w:rsid w:val="00B44B83"/>
    <w:rsid w:val="00B456B2"/>
    <w:rsid w:val="00B45901"/>
    <w:rsid w:val="00B45FFF"/>
    <w:rsid w:val="00B501A8"/>
    <w:rsid w:val="00B520F1"/>
    <w:rsid w:val="00B541DF"/>
    <w:rsid w:val="00B54212"/>
    <w:rsid w:val="00B557FA"/>
    <w:rsid w:val="00B60A03"/>
    <w:rsid w:val="00B614DF"/>
    <w:rsid w:val="00B6168A"/>
    <w:rsid w:val="00B61E89"/>
    <w:rsid w:val="00B6333D"/>
    <w:rsid w:val="00B64A37"/>
    <w:rsid w:val="00B6585D"/>
    <w:rsid w:val="00B66EB2"/>
    <w:rsid w:val="00B71EC6"/>
    <w:rsid w:val="00B722A6"/>
    <w:rsid w:val="00B73D77"/>
    <w:rsid w:val="00B777D2"/>
    <w:rsid w:val="00B8079C"/>
    <w:rsid w:val="00B808E3"/>
    <w:rsid w:val="00B82C5D"/>
    <w:rsid w:val="00B8435B"/>
    <w:rsid w:val="00B84452"/>
    <w:rsid w:val="00B85DE4"/>
    <w:rsid w:val="00B878D8"/>
    <w:rsid w:val="00B92BC2"/>
    <w:rsid w:val="00B92C08"/>
    <w:rsid w:val="00B9344B"/>
    <w:rsid w:val="00B93D3A"/>
    <w:rsid w:val="00B9670A"/>
    <w:rsid w:val="00B9751D"/>
    <w:rsid w:val="00B97758"/>
    <w:rsid w:val="00BA05BA"/>
    <w:rsid w:val="00BA07D0"/>
    <w:rsid w:val="00BA1C2C"/>
    <w:rsid w:val="00BA228B"/>
    <w:rsid w:val="00BA38D2"/>
    <w:rsid w:val="00BA3CD3"/>
    <w:rsid w:val="00BA3F97"/>
    <w:rsid w:val="00BA47F9"/>
    <w:rsid w:val="00BA51BA"/>
    <w:rsid w:val="00BA6478"/>
    <w:rsid w:val="00BA64F9"/>
    <w:rsid w:val="00BA65B5"/>
    <w:rsid w:val="00BA7864"/>
    <w:rsid w:val="00BB3489"/>
    <w:rsid w:val="00BC002F"/>
    <w:rsid w:val="00BC0610"/>
    <w:rsid w:val="00BC2D47"/>
    <w:rsid w:val="00BC2EAA"/>
    <w:rsid w:val="00BC31B7"/>
    <w:rsid w:val="00BC38DB"/>
    <w:rsid w:val="00BC3D67"/>
    <w:rsid w:val="00BC4B07"/>
    <w:rsid w:val="00BC6CA0"/>
    <w:rsid w:val="00BC7C69"/>
    <w:rsid w:val="00BC7FB4"/>
    <w:rsid w:val="00BD0E4D"/>
    <w:rsid w:val="00BD2EC2"/>
    <w:rsid w:val="00BD3E9C"/>
    <w:rsid w:val="00BD3F53"/>
    <w:rsid w:val="00BD445D"/>
    <w:rsid w:val="00BD6561"/>
    <w:rsid w:val="00BE0619"/>
    <w:rsid w:val="00BE0F88"/>
    <w:rsid w:val="00BE1017"/>
    <w:rsid w:val="00BE1362"/>
    <w:rsid w:val="00BE44C4"/>
    <w:rsid w:val="00BE59AB"/>
    <w:rsid w:val="00BE5DDF"/>
    <w:rsid w:val="00BE5EA7"/>
    <w:rsid w:val="00BE5FFC"/>
    <w:rsid w:val="00BE6A53"/>
    <w:rsid w:val="00BE6BF4"/>
    <w:rsid w:val="00BE6DCE"/>
    <w:rsid w:val="00BF0C14"/>
    <w:rsid w:val="00BF0EBC"/>
    <w:rsid w:val="00BF43D7"/>
    <w:rsid w:val="00BF4F51"/>
    <w:rsid w:val="00BF590D"/>
    <w:rsid w:val="00BF65FD"/>
    <w:rsid w:val="00BF7619"/>
    <w:rsid w:val="00BF7813"/>
    <w:rsid w:val="00C03010"/>
    <w:rsid w:val="00C0473D"/>
    <w:rsid w:val="00C054AE"/>
    <w:rsid w:val="00C06E41"/>
    <w:rsid w:val="00C10C22"/>
    <w:rsid w:val="00C10F59"/>
    <w:rsid w:val="00C12588"/>
    <w:rsid w:val="00C13874"/>
    <w:rsid w:val="00C13E8F"/>
    <w:rsid w:val="00C163F6"/>
    <w:rsid w:val="00C20FA4"/>
    <w:rsid w:val="00C212A5"/>
    <w:rsid w:val="00C21467"/>
    <w:rsid w:val="00C236C0"/>
    <w:rsid w:val="00C23C4C"/>
    <w:rsid w:val="00C23F99"/>
    <w:rsid w:val="00C24AD3"/>
    <w:rsid w:val="00C250CF"/>
    <w:rsid w:val="00C25B8C"/>
    <w:rsid w:val="00C26DE9"/>
    <w:rsid w:val="00C26FF8"/>
    <w:rsid w:val="00C3006C"/>
    <w:rsid w:val="00C30FA2"/>
    <w:rsid w:val="00C31F04"/>
    <w:rsid w:val="00C31F63"/>
    <w:rsid w:val="00C328B7"/>
    <w:rsid w:val="00C32910"/>
    <w:rsid w:val="00C335CE"/>
    <w:rsid w:val="00C33D9F"/>
    <w:rsid w:val="00C40C0F"/>
    <w:rsid w:val="00C419D8"/>
    <w:rsid w:val="00C426CA"/>
    <w:rsid w:val="00C42C6C"/>
    <w:rsid w:val="00C42F41"/>
    <w:rsid w:val="00C42F5A"/>
    <w:rsid w:val="00C446DF"/>
    <w:rsid w:val="00C44CC5"/>
    <w:rsid w:val="00C4744C"/>
    <w:rsid w:val="00C50629"/>
    <w:rsid w:val="00C50F5B"/>
    <w:rsid w:val="00C514EB"/>
    <w:rsid w:val="00C51C37"/>
    <w:rsid w:val="00C51E75"/>
    <w:rsid w:val="00C6239E"/>
    <w:rsid w:val="00C64FC4"/>
    <w:rsid w:val="00C6613A"/>
    <w:rsid w:val="00C66F9E"/>
    <w:rsid w:val="00C679CD"/>
    <w:rsid w:val="00C70A4E"/>
    <w:rsid w:val="00C73BD0"/>
    <w:rsid w:val="00C763AB"/>
    <w:rsid w:val="00C76E53"/>
    <w:rsid w:val="00C77260"/>
    <w:rsid w:val="00C80F2D"/>
    <w:rsid w:val="00C8182A"/>
    <w:rsid w:val="00C823E3"/>
    <w:rsid w:val="00C8527D"/>
    <w:rsid w:val="00C863F0"/>
    <w:rsid w:val="00C87187"/>
    <w:rsid w:val="00C877B3"/>
    <w:rsid w:val="00C91DFF"/>
    <w:rsid w:val="00C9214C"/>
    <w:rsid w:val="00C92864"/>
    <w:rsid w:val="00C92B87"/>
    <w:rsid w:val="00C93307"/>
    <w:rsid w:val="00C9552F"/>
    <w:rsid w:val="00C9626B"/>
    <w:rsid w:val="00CA2494"/>
    <w:rsid w:val="00CA446D"/>
    <w:rsid w:val="00CA6963"/>
    <w:rsid w:val="00CA7B8A"/>
    <w:rsid w:val="00CB00FF"/>
    <w:rsid w:val="00CB07B1"/>
    <w:rsid w:val="00CB089F"/>
    <w:rsid w:val="00CB1FDF"/>
    <w:rsid w:val="00CB2820"/>
    <w:rsid w:val="00CB2913"/>
    <w:rsid w:val="00CB43AC"/>
    <w:rsid w:val="00CB49C1"/>
    <w:rsid w:val="00CB5B26"/>
    <w:rsid w:val="00CB799E"/>
    <w:rsid w:val="00CC0C6C"/>
    <w:rsid w:val="00CC3A6D"/>
    <w:rsid w:val="00CC52E6"/>
    <w:rsid w:val="00CC60D9"/>
    <w:rsid w:val="00CC66B0"/>
    <w:rsid w:val="00CC6AEA"/>
    <w:rsid w:val="00CC709A"/>
    <w:rsid w:val="00CD0075"/>
    <w:rsid w:val="00CD0D5C"/>
    <w:rsid w:val="00CD123D"/>
    <w:rsid w:val="00CD1A44"/>
    <w:rsid w:val="00CD1C31"/>
    <w:rsid w:val="00CD57C7"/>
    <w:rsid w:val="00CD5CE7"/>
    <w:rsid w:val="00CD6016"/>
    <w:rsid w:val="00CD72DC"/>
    <w:rsid w:val="00CE03F9"/>
    <w:rsid w:val="00CE073C"/>
    <w:rsid w:val="00CE077E"/>
    <w:rsid w:val="00CE0C23"/>
    <w:rsid w:val="00CE3030"/>
    <w:rsid w:val="00CE3357"/>
    <w:rsid w:val="00CE3546"/>
    <w:rsid w:val="00CE39BA"/>
    <w:rsid w:val="00CE3C58"/>
    <w:rsid w:val="00CE5ED9"/>
    <w:rsid w:val="00CF1C15"/>
    <w:rsid w:val="00CF1E41"/>
    <w:rsid w:val="00CF2CEA"/>
    <w:rsid w:val="00CF31CE"/>
    <w:rsid w:val="00CF3303"/>
    <w:rsid w:val="00CF59DA"/>
    <w:rsid w:val="00CF5C00"/>
    <w:rsid w:val="00CF68AC"/>
    <w:rsid w:val="00D00E56"/>
    <w:rsid w:val="00D0172B"/>
    <w:rsid w:val="00D02AD8"/>
    <w:rsid w:val="00D02D92"/>
    <w:rsid w:val="00D0337F"/>
    <w:rsid w:val="00D05488"/>
    <w:rsid w:val="00D05C56"/>
    <w:rsid w:val="00D06FD7"/>
    <w:rsid w:val="00D074C7"/>
    <w:rsid w:val="00D07AD6"/>
    <w:rsid w:val="00D10A7C"/>
    <w:rsid w:val="00D12D4D"/>
    <w:rsid w:val="00D16368"/>
    <w:rsid w:val="00D21E2E"/>
    <w:rsid w:val="00D22D87"/>
    <w:rsid w:val="00D2338D"/>
    <w:rsid w:val="00D24072"/>
    <w:rsid w:val="00D25C0E"/>
    <w:rsid w:val="00D261F4"/>
    <w:rsid w:val="00D266A7"/>
    <w:rsid w:val="00D2676D"/>
    <w:rsid w:val="00D309F8"/>
    <w:rsid w:val="00D30E05"/>
    <w:rsid w:val="00D318BF"/>
    <w:rsid w:val="00D32800"/>
    <w:rsid w:val="00D32D8C"/>
    <w:rsid w:val="00D35DEF"/>
    <w:rsid w:val="00D36462"/>
    <w:rsid w:val="00D36A14"/>
    <w:rsid w:val="00D403AD"/>
    <w:rsid w:val="00D4049B"/>
    <w:rsid w:val="00D50B3E"/>
    <w:rsid w:val="00D51644"/>
    <w:rsid w:val="00D54110"/>
    <w:rsid w:val="00D54EE2"/>
    <w:rsid w:val="00D56E25"/>
    <w:rsid w:val="00D57E04"/>
    <w:rsid w:val="00D61319"/>
    <w:rsid w:val="00D639F2"/>
    <w:rsid w:val="00D63E2C"/>
    <w:rsid w:val="00D66D8A"/>
    <w:rsid w:val="00D7198E"/>
    <w:rsid w:val="00D71BD0"/>
    <w:rsid w:val="00D71D51"/>
    <w:rsid w:val="00D72E96"/>
    <w:rsid w:val="00D74F93"/>
    <w:rsid w:val="00D7527D"/>
    <w:rsid w:val="00D7609E"/>
    <w:rsid w:val="00D768B4"/>
    <w:rsid w:val="00D76C2D"/>
    <w:rsid w:val="00D82FC6"/>
    <w:rsid w:val="00D8320E"/>
    <w:rsid w:val="00D834E8"/>
    <w:rsid w:val="00D83CD3"/>
    <w:rsid w:val="00D85C52"/>
    <w:rsid w:val="00D866FF"/>
    <w:rsid w:val="00D86B77"/>
    <w:rsid w:val="00D87B8F"/>
    <w:rsid w:val="00D909F3"/>
    <w:rsid w:val="00D9157F"/>
    <w:rsid w:val="00D918C8"/>
    <w:rsid w:val="00D91D3B"/>
    <w:rsid w:val="00D9210C"/>
    <w:rsid w:val="00D93024"/>
    <w:rsid w:val="00D93026"/>
    <w:rsid w:val="00D93C61"/>
    <w:rsid w:val="00D944E3"/>
    <w:rsid w:val="00D97CEB"/>
    <w:rsid w:val="00DA020D"/>
    <w:rsid w:val="00DA02CE"/>
    <w:rsid w:val="00DA1790"/>
    <w:rsid w:val="00DA1834"/>
    <w:rsid w:val="00DA2ED8"/>
    <w:rsid w:val="00DA3305"/>
    <w:rsid w:val="00DA3503"/>
    <w:rsid w:val="00DA6FDB"/>
    <w:rsid w:val="00DA7DAA"/>
    <w:rsid w:val="00DB10B8"/>
    <w:rsid w:val="00DB1D29"/>
    <w:rsid w:val="00DB36E2"/>
    <w:rsid w:val="00DB47A7"/>
    <w:rsid w:val="00DB5704"/>
    <w:rsid w:val="00DB60F2"/>
    <w:rsid w:val="00DB6AF3"/>
    <w:rsid w:val="00DB737B"/>
    <w:rsid w:val="00DC0F2B"/>
    <w:rsid w:val="00DC1DFD"/>
    <w:rsid w:val="00DC2343"/>
    <w:rsid w:val="00DC66DB"/>
    <w:rsid w:val="00DC6C1D"/>
    <w:rsid w:val="00DC7426"/>
    <w:rsid w:val="00DD05F4"/>
    <w:rsid w:val="00DD3695"/>
    <w:rsid w:val="00DD46F0"/>
    <w:rsid w:val="00DD477B"/>
    <w:rsid w:val="00DD4C00"/>
    <w:rsid w:val="00DD5651"/>
    <w:rsid w:val="00DD5ED1"/>
    <w:rsid w:val="00DE187F"/>
    <w:rsid w:val="00DE1ADE"/>
    <w:rsid w:val="00DE25AB"/>
    <w:rsid w:val="00DE2741"/>
    <w:rsid w:val="00DE2747"/>
    <w:rsid w:val="00DE2FB6"/>
    <w:rsid w:val="00DE377F"/>
    <w:rsid w:val="00DE4A10"/>
    <w:rsid w:val="00DE5FE1"/>
    <w:rsid w:val="00DE6491"/>
    <w:rsid w:val="00DE7360"/>
    <w:rsid w:val="00DF012F"/>
    <w:rsid w:val="00DF1827"/>
    <w:rsid w:val="00DF2307"/>
    <w:rsid w:val="00DF5DBE"/>
    <w:rsid w:val="00DF6FF7"/>
    <w:rsid w:val="00DF7078"/>
    <w:rsid w:val="00E00F67"/>
    <w:rsid w:val="00E01FAE"/>
    <w:rsid w:val="00E03B8E"/>
    <w:rsid w:val="00E03BF9"/>
    <w:rsid w:val="00E05320"/>
    <w:rsid w:val="00E055AF"/>
    <w:rsid w:val="00E06992"/>
    <w:rsid w:val="00E1025F"/>
    <w:rsid w:val="00E106A5"/>
    <w:rsid w:val="00E11081"/>
    <w:rsid w:val="00E11BC9"/>
    <w:rsid w:val="00E12D1B"/>
    <w:rsid w:val="00E13679"/>
    <w:rsid w:val="00E13E2D"/>
    <w:rsid w:val="00E14C8E"/>
    <w:rsid w:val="00E153A7"/>
    <w:rsid w:val="00E15948"/>
    <w:rsid w:val="00E17D5C"/>
    <w:rsid w:val="00E21074"/>
    <w:rsid w:val="00E21375"/>
    <w:rsid w:val="00E22424"/>
    <w:rsid w:val="00E23B5A"/>
    <w:rsid w:val="00E23D12"/>
    <w:rsid w:val="00E24354"/>
    <w:rsid w:val="00E265EE"/>
    <w:rsid w:val="00E31DC7"/>
    <w:rsid w:val="00E33936"/>
    <w:rsid w:val="00E33A5F"/>
    <w:rsid w:val="00E35860"/>
    <w:rsid w:val="00E35B87"/>
    <w:rsid w:val="00E36885"/>
    <w:rsid w:val="00E4010C"/>
    <w:rsid w:val="00E4254B"/>
    <w:rsid w:val="00E43216"/>
    <w:rsid w:val="00E44723"/>
    <w:rsid w:val="00E44E64"/>
    <w:rsid w:val="00E45967"/>
    <w:rsid w:val="00E50746"/>
    <w:rsid w:val="00E5085F"/>
    <w:rsid w:val="00E51709"/>
    <w:rsid w:val="00E51F8A"/>
    <w:rsid w:val="00E532B3"/>
    <w:rsid w:val="00E54B34"/>
    <w:rsid w:val="00E54ED1"/>
    <w:rsid w:val="00E60331"/>
    <w:rsid w:val="00E61A29"/>
    <w:rsid w:val="00E61FDC"/>
    <w:rsid w:val="00E622E2"/>
    <w:rsid w:val="00E6253B"/>
    <w:rsid w:val="00E65812"/>
    <w:rsid w:val="00E66EFC"/>
    <w:rsid w:val="00E676F6"/>
    <w:rsid w:val="00E67BA5"/>
    <w:rsid w:val="00E67D9C"/>
    <w:rsid w:val="00E70AA6"/>
    <w:rsid w:val="00E71729"/>
    <w:rsid w:val="00E72B9E"/>
    <w:rsid w:val="00E72FFD"/>
    <w:rsid w:val="00E737DE"/>
    <w:rsid w:val="00E743F7"/>
    <w:rsid w:val="00E746A8"/>
    <w:rsid w:val="00E75484"/>
    <w:rsid w:val="00E761EC"/>
    <w:rsid w:val="00E800C8"/>
    <w:rsid w:val="00E802DC"/>
    <w:rsid w:val="00E81705"/>
    <w:rsid w:val="00E81F4F"/>
    <w:rsid w:val="00E847B1"/>
    <w:rsid w:val="00E86DC8"/>
    <w:rsid w:val="00E874C3"/>
    <w:rsid w:val="00E87CDD"/>
    <w:rsid w:val="00E94969"/>
    <w:rsid w:val="00E9526D"/>
    <w:rsid w:val="00E95C2F"/>
    <w:rsid w:val="00E96E0F"/>
    <w:rsid w:val="00EA0F73"/>
    <w:rsid w:val="00EA3E22"/>
    <w:rsid w:val="00EA3F2D"/>
    <w:rsid w:val="00EA43E8"/>
    <w:rsid w:val="00EA53D4"/>
    <w:rsid w:val="00EA5888"/>
    <w:rsid w:val="00EA6AF5"/>
    <w:rsid w:val="00EB0C82"/>
    <w:rsid w:val="00EB1728"/>
    <w:rsid w:val="00EB18FC"/>
    <w:rsid w:val="00EB2368"/>
    <w:rsid w:val="00EB32D7"/>
    <w:rsid w:val="00EB6DAE"/>
    <w:rsid w:val="00EC1CE3"/>
    <w:rsid w:val="00EC3F9A"/>
    <w:rsid w:val="00EC4BF5"/>
    <w:rsid w:val="00EC78D2"/>
    <w:rsid w:val="00ED12B6"/>
    <w:rsid w:val="00ED1E04"/>
    <w:rsid w:val="00ED28D9"/>
    <w:rsid w:val="00ED363F"/>
    <w:rsid w:val="00ED3AE4"/>
    <w:rsid w:val="00ED4331"/>
    <w:rsid w:val="00ED476A"/>
    <w:rsid w:val="00ED5897"/>
    <w:rsid w:val="00ED6F85"/>
    <w:rsid w:val="00ED79A3"/>
    <w:rsid w:val="00ED7D38"/>
    <w:rsid w:val="00EE04EA"/>
    <w:rsid w:val="00EE0899"/>
    <w:rsid w:val="00EE2102"/>
    <w:rsid w:val="00EE2A55"/>
    <w:rsid w:val="00EE32C7"/>
    <w:rsid w:val="00EE49B2"/>
    <w:rsid w:val="00EE4E08"/>
    <w:rsid w:val="00EE5C38"/>
    <w:rsid w:val="00EE63C9"/>
    <w:rsid w:val="00EF0189"/>
    <w:rsid w:val="00EF1D35"/>
    <w:rsid w:val="00EF1F73"/>
    <w:rsid w:val="00EF262F"/>
    <w:rsid w:val="00EF49A2"/>
    <w:rsid w:val="00EF7321"/>
    <w:rsid w:val="00F00241"/>
    <w:rsid w:val="00F02ED7"/>
    <w:rsid w:val="00F03EFF"/>
    <w:rsid w:val="00F045A3"/>
    <w:rsid w:val="00F05D9C"/>
    <w:rsid w:val="00F0643A"/>
    <w:rsid w:val="00F06B62"/>
    <w:rsid w:val="00F072B3"/>
    <w:rsid w:val="00F108FB"/>
    <w:rsid w:val="00F11BBB"/>
    <w:rsid w:val="00F1212A"/>
    <w:rsid w:val="00F13F7B"/>
    <w:rsid w:val="00F14299"/>
    <w:rsid w:val="00F155AA"/>
    <w:rsid w:val="00F15BD9"/>
    <w:rsid w:val="00F163E8"/>
    <w:rsid w:val="00F17347"/>
    <w:rsid w:val="00F17CA6"/>
    <w:rsid w:val="00F201A0"/>
    <w:rsid w:val="00F20444"/>
    <w:rsid w:val="00F2079C"/>
    <w:rsid w:val="00F20C05"/>
    <w:rsid w:val="00F20F0E"/>
    <w:rsid w:val="00F21F4B"/>
    <w:rsid w:val="00F220DE"/>
    <w:rsid w:val="00F22D1C"/>
    <w:rsid w:val="00F23298"/>
    <w:rsid w:val="00F23DE4"/>
    <w:rsid w:val="00F24953"/>
    <w:rsid w:val="00F249ED"/>
    <w:rsid w:val="00F24CB9"/>
    <w:rsid w:val="00F25148"/>
    <w:rsid w:val="00F26A9F"/>
    <w:rsid w:val="00F30191"/>
    <w:rsid w:val="00F31880"/>
    <w:rsid w:val="00F33AB3"/>
    <w:rsid w:val="00F370B1"/>
    <w:rsid w:val="00F37670"/>
    <w:rsid w:val="00F37BD8"/>
    <w:rsid w:val="00F37DDD"/>
    <w:rsid w:val="00F418B8"/>
    <w:rsid w:val="00F4201F"/>
    <w:rsid w:val="00F43459"/>
    <w:rsid w:val="00F504C7"/>
    <w:rsid w:val="00F50677"/>
    <w:rsid w:val="00F50A27"/>
    <w:rsid w:val="00F50D57"/>
    <w:rsid w:val="00F51DBD"/>
    <w:rsid w:val="00F5275B"/>
    <w:rsid w:val="00F52B83"/>
    <w:rsid w:val="00F5410D"/>
    <w:rsid w:val="00F54674"/>
    <w:rsid w:val="00F5503B"/>
    <w:rsid w:val="00F55B73"/>
    <w:rsid w:val="00F5678D"/>
    <w:rsid w:val="00F5744D"/>
    <w:rsid w:val="00F578F5"/>
    <w:rsid w:val="00F57BE6"/>
    <w:rsid w:val="00F605EF"/>
    <w:rsid w:val="00F614DF"/>
    <w:rsid w:val="00F6287D"/>
    <w:rsid w:val="00F63501"/>
    <w:rsid w:val="00F643D9"/>
    <w:rsid w:val="00F6644D"/>
    <w:rsid w:val="00F679E9"/>
    <w:rsid w:val="00F70B0A"/>
    <w:rsid w:val="00F70CF1"/>
    <w:rsid w:val="00F7315D"/>
    <w:rsid w:val="00F73190"/>
    <w:rsid w:val="00F76212"/>
    <w:rsid w:val="00F76B09"/>
    <w:rsid w:val="00F77C6E"/>
    <w:rsid w:val="00F8397B"/>
    <w:rsid w:val="00F86A16"/>
    <w:rsid w:val="00F90566"/>
    <w:rsid w:val="00F91559"/>
    <w:rsid w:val="00F91798"/>
    <w:rsid w:val="00F96971"/>
    <w:rsid w:val="00FA0206"/>
    <w:rsid w:val="00FA0A9C"/>
    <w:rsid w:val="00FA408C"/>
    <w:rsid w:val="00FA4A42"/>
    <w:rsid w:val="00FB160D"/>
    <w:rsid w:val="00FB25FC"/>
    <w:rsid w:val="00FB2613"/>
    <w:rsid w:val="00FB332B"/>
    <w:rsid w:val="00FB3FA6"/>
    <w:rsid w:val="00FB441D"/>
    <w:rsid w:val="00FB68D5"/>
    <w:rsid w:val="00FC346C"/>
    <w:rsid w:val="00FC37B7"/>
    <w:rsid w:val="00FC3ABE"/>
    <w:rsid w:val="00FC40DE"/>
    <w:rsid w:val="00FC53CF"/>
    <w:rsid w:val="00FC6242"/>
    <w:rsid w:val="00FC7661"/>
    <w:rsid w:val="00FD054E"/>
    <w:rsid w:val="00FD12D1"/>
    <w:rsid w:val="00FD1CB2"/>
    <w:rsid w:val="00FD30AA"/>
    <w:rsid w:val="00FD5728"/>
    <w:rsid w:val="00FD6155"/>
    <w:rsid w:val="00FD66FC"/>
    <w:rsid w:val="00FD6B18"/>
    <w:rsid w:val="00FD79A1"/>
    <w:rsid w:val="00FE023F"/>
    <w:rsid w:val="00FE0DBD"/>
    <w:rsid w:val="00FE0F26"/>
    <w:rsid w:val="00FE0FBB"/>
    <w:rsid w:val="00FE2226"/>
    <w:rsid w:val="00FE2C71"/>
    <w:rsid w:val="00FE3F74"/>
    <w:rsid w:val="00FE45B7"/>
    <w:rsid w:val="00FE68AF"/>
    <w:rsid w:val="00FF034C"/>
    <w:rsid w:val="00FF0D98"/>
    <w:rsid w:val="00FF1F91"/>
    <w:rsid w:val="00FF63E7"/>
    <w:rsid w:val="00FF737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9F75E0"/>
  <w15:docId w15:val="{446D2445-C600-4BCE-B2C0-A9C88F772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2"/>
        <w:szCs w:val="22"/>
        <w:lang w:val="en-GB" w:eastAsia="en-US" w:bidi="ar-SA"/>
      </w:rPr>
    </w:rPrDefault>
    <w:pPrDefault>
      <w:pPr>
        <w:spacing w:line="36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0AD6"/>
    <w:rPr>
      <w:kern w:val="22"/>
      <w:lang w:eastAsia="en-GB"/>
    </w:rPr>
  </w:style>
  <w:style w:type="paragraph" w:styleId="Heading1">
    <w:name w:val="heading 1"/>
    <w:basedOn w:val="Normal"/>
    <w:next w:val="BodyFirst"/>
    <w:link w:val="Heading1Char"/>
    <w:uiPriority w:val="9"/>
    <w:qFormat/>
    <w:pPr>
      <w:keepNext/>
      <w:pageBreakBefore/>
      <w:numPr>
        <w:numId w:val="4"/>
      </w:numPr>
      <w:spacing w:before="240" w:after="180"/>
      <w:outlineLvl w:val="0"/>
    </w:pPr>
    <w:rPr>
      <w:b/>
      <w:kern w:val="28"/>
      <w:sz w:val="32"/>
    </w:rPr>
  </w:style>
  <w:style w:type="paragraph" w:styleId="Heading2">
    <w:name w:val="heading 2"/>
    <w:basedOn w:val="Normal"/>
    <w:next w:val="BodyFirst"/>
    <w:link w:val="Heading2Char"/>
    <w:uiPriority w:val="9"/>
    <w:unhideWhenUsed/>
    <w:qFormat/>
    <w:pPr>
      <w:keepNext/>
      <w:numPr>
        <w:ilvl w:val="1"/>
        <w:numId w:val="4"/>
      </w:numPr>
      <w:spacing w:before="180" w:after="120"/>
      <w:outlineLvl w:val="1"/>
    </w:pPr>
    <w:rPr>
      <w:b/>
      <w:sz w:val="26"/>
    </w:rPr>
  </w:style>
  <w:style w:type="paragraph" w:styleId="Heading3">
    <w:name w:val="heading 3"/>
    <w:basedOn w:val="Normal"/>
    <w:next w:val="BodyFirst"/>
    <w:link w:val="Heading3Char"/>
    <w:uiPriority w:val="9"/>
    <w:unhideWhenUsed/>
    <w:qFormat/>
    <w:pPr>
      <w:keepNext/>
      <w:numPr>
        <w:ilvl w:val="2"/>
        <w:numId w:val="4"/>
      </w:numPr>
      <w:spacing w:before="240" w:after="120"/>
      <w:outlineLvl w:val="2"/>
    </w:pPr>
    <w:rPr>
      <w:b/>
    </w:rPr>
  </w:style>
  <w:style w:type="paragraph" w:styleId="Heading4">
    <w:name w:val="heading 4"/>
    <w:basedOn w:val="Normal"/>
    <w:next w:val="BodyFirst"/>
    <w:link w:val="Heading4Char"/>
    <w:uiPriority w:val="9"/>
    <w:unhideWhenUsed/>
    <w:qFormat/>
    <w:pPr>
      <w:keepNext/>
      <w:numPr>
        <w:ilvl w:val="3"/>
        <w:numId w:val="4"/>
      </w:numPr>
      <w:tabs>
        <w:tab w:val="left" w:pos="879"/>
      </w:tabs>
      <w:spacing w:before="240" w:after="60"/>
      <w:outlineLvl w:val="3"/>
    </w:pPr>
  </w:style>
  <w:style w:type="paragraph" w:styleId="Heading5">
    <w:name w:val="heading 5"/>
    <w:basedOn w:val="Normal"/>
    <w:next w:val="BodyFirst"/>
    <w:uiPriority w:val="9"/>
    <w:semiHidden/>
    <w:unhideWhenUsed/>
    <w:qFormat/>
    <w:pPr>
      <w:numPr>
        <w:ilvl w:val="4"/>
        <w:numId w:val="4"/>
      </w:numPr>
      <w:spacing w:before="240" w:after="60"/>
      <w:outlineLvl w:val="4"/>
    </w:pPr>
    <w:rPr>
      <w:b/>
      <w:bCs/>
      <w:i/>
      <w:iCs/>
      <w:sz w:val="26"/>
      <w:szCs w:val="26"/>
    </w:rPr>
  </w:style>
  <w:style w:type="paragraph" w:styleId="Heading6">
    <w:name w:val="heading 6"/>
    <w:basedOn w:val="Normal"/>
    <w:next w:val="BodyFirst"/>
    <w:uiPriority w:val="9"/>
    <w:semiHidden/>
    <w:unhideWhenUsed/>
    <w:qFormat/>
    <w:pPr>
      <w:numPr>
        <w:ilvl w:val="5"/>
        <w:numId w:val="4"/>
      </w:numPr>
      <w:spacing w:before="240" w:after="60"/>
      <w:outlineLvl w:val="5"/>
    </w:pPr>
    <w:rPr>
      <w:b/>
      <w:bCs/>
    </w:rPr>
  </w:style>
  <w:style w:type="paragraph" w:styleId="Heading7">
    <w:name w:val="heading 7"/>
    <w:basedOn w:val="Normal"/>
    <w:next w:val="BodyFirst"/>
    <w:qFormat/>
    <w:pPr>
      <w:numPr>
        <w:ilvl w:val="6"/>
        <w:numId w:val="4"/>
      </w:numPr>
      <w:spacing w:before="240" w:after="60"/>
      <w:outlineLvl w:val="6"/>
    </w:pPr>
    <w:rPr>
      <w:sz w:val="24"/>
      <w:szCs w:val="24"/>
    </w:rPr>
  </w:style>
  <w:style w:type="paragraph" w:styleId="Heading8">
    <w:name w:val="heading 8"/>
    <w:basedOn w:val="Normal"/>
    <w:next w:val="Normal"/>
    <w:qFormat/>
    <w:pPr>
      <w:numPr>
        <w:ilvl w:val="7"/>
        <w:numId w:val="4"/>
      </w:numPr>
      <w:spacing w:before="240" w:after="60"/>
      <w:outlineLvl w:val="7"/>
    </w:pPr>
    <w:rPr>
      <w:i/>
      <w:iCs/>
      <w:sz w:val="24"/>
      <w:szCs w:val="24"/>
    </w:rPr>
  </w:style>
  <w:style w:type="paragraph" w:styleId="Heading9">
    <w:name w:val="heading 9"/>
    <w:basedOn w:val="Normal"/>
    <w:next w:val="Normal"/>
    <w:qFormat/>
    <w:pPr>
      <w:numPr>
        <w:ilvl w:val="8"/>
        <w:numId w:val="4"/>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tabs>
        <w:tab w:val="center" w:pos="4153"/>
        <w:tab w:val="left" w:pos="6324"/>
      </w:tabs>
      <w:spacing w:before="480" w:after="480"/>
      <w:ind w:firstLine="0"/>
      <w:jc w:val="center"/>
      <w:outlineLvl w:val="0"/>
    </w:pPr>
    <w:rPr>
      <w:b/>
      <w:kern w:val="28"/>
      <w:sz w:val="36"/>
    </w:rPr>
  </w:style>
  <w:style w:type="character" w:styleId="Hyperlink">
    <w:name w:val="Hyperlink"/>
    <w:uiPriority w:val="99"/>
    <w:rPr>
      <w:color w:val="0000FF"/>
      <w:u w:val="single"/>
    </w:rPr>
  </w:style>
  <w:style w:type="paragraph" w:styleId="ListBullet">
    <w:name w:val="List Bullet"/>
    <w:basedOn w:val="Normal"/>
    <w:autoRedefine/>
    <w:pPr>
      <w:numPr>
        <w:numId w:val="2"/>
      </w:numPr>
    </w:pPr>
  </w:style>
  <w:style w:type="paragraph" w:customStyle="1" w:styleId="Author">
    <w:name w:val="Author"/>
    <w:basedOn w:val="Title"/>
    <w:rPr>
      <w:bCs/>
      <w:sz w:val="32"/>
    </w:rPr>
  </w:style>
  <w:style w:type="character" w:styleId="FollowedHyperlink">
    <w:name w:val="FollowedHyperlink"/>
    <w:rPr>
      <w:color w:val="800080"/>
      <w:u w:val="single"/>
    </w:rPr>
  </w:style>
  <w:style w:type="paragraph" w:customStyle="1" w:styleId="Unnumbered1">
    <w:name w:val="Unnumbered 1"/>
    <w:basedOn w:val="Heading1"/>
    <w:next w:val="BodyFirst"/>
    <w:pPr>
      <w:numPr>
        <w:numId w:val="0"/>
      </w:numPr>
    </w:pPr>
  </w:style>
  <w:style w:type="paragraph" w:customStyle="1" w:styleId="Reference">
    <w:name w:val="Reference"/>
    <w:basedOn w:val="Normal"/>
    <w:pPr>
      <w:numPr>
        <w:numId w:val="1"/>
      </w:numPr>
      <w:tabs>
        <w:tab w:val="num" w:pos="426"/>
      </w:tabs>
      <w:ind w:left="426" w:hanging="425"/>
    </w:pPr>
  </w:style>
  <w:style w:type="paragraph" w:styleId="Date">
    <w:name w:val="Date"/>
    <w:basedOn w:val="Normal"/>
    <w:next w:val="Normal"/>
    <w:pPr>
      <w:ind w:firstLine="0"/>
      <w:jc w:val="center"/>
    </w:pPr>
    <w:rPr>
      <w:sz w:val="24"/>
    </w:rPr>
  </w:style>
  <w:style w:type="paragraph" w:customStyle="1" w:styleId="Figure">
    <w:name w:val="Figure"/>
    <w:basedOn w:val="Normal"/>
    <w:next w:val="BodyText"/>
    <w:pPr>
      <w:numPr>
        <w:numId w:val="3"/>
      </w:numPr>
      <w:tabs>
        <w:tab w:val="left" w:pos="900"/>
      </w:tabs>
      <w:jc w:val="center"/>
    </w:pPr>
    <w:rPr>
      <w:b/>
    </w:rPr>
  </w:style>
  <w:style w:type="paragraph" w:styleId="TOC1">
    <w:name w:val="toc 1"/>
    <w:basedOn w:val="Normal"/>
    <w:next w:val="Normal"/>
    <w:autoRedefine/>
    <w:uiPriority w:val="39"/>
    <w:pPr>
      <w:tabs>
        <w:tab w:val="left" w:pos="567"/>
        <w:tab w:val="right" w:leader="dot" w:pos="8302"/>
      </w:tabs>
    </w:pPr>
    <w:rPr>
      <w:noProof/>
    </w:rPr>
  </w:style>
  <w:style w:type="paragraph" w:styleId="TOC2">
    <w:name w:val="toc 2"/>
    <w:basedOn w:val="Normal"/>
    <w:next w:val="Normal"/>
    <w:autoRedefine/>
    <w:uiPriority w:val="39"/>
    <w:rsid w:val="005C63CE"/>
    <w:pPr>
      <w:tabs>
        <w:tab w:val="left" w:pos="993"/>
        <w:tab w:val="right" w:leader="dot" w:pos="8302"/>
      </w:tabs>
      <w:ind w:left="220"/>
    </w:pPr>
    <w:rPr>
      <w:noProof/>
    </w:rPr>
  </w:style>
  <w:style w:type="paragraph" w:styleId="TOC3">
    <w:name w:val="toc 3"/>
    <w:basedOn w:val="Normal"/>
    <w:next w:val="Normal"/>
    <w:autoRedefine/>
    <w:uiPriority w:val="39"/>
    <w:pPr>
      <w:tabs>
        <w:tab w:val="left" w:pos="1276"/>
        <w:tab w:val="right" w:leader="dot" w:pos="8302"/>
      </w:tabs>
      <w:ind w:left="440"/>
    </w:pPr>
    <w:rPr>
      <w:noProof/>
    </w:rPr>
  </w:style>
  <w:style w:type="paragraph" w:styleId="BodyTextIndent">
    <w:name w:val="Body Text Indent"/>
    <w:basedOn w:val="Normal"/>
  </w:style>
  <w:style w:type="paragraph" w:styleId="Header">
    <w:name w:val="header"/>
    <w:basedOn w:val="Normal"/>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TableofFigures">
    <w:name w:val="table of figures"/>
    <w:basedOn w:val="Normal"/>
    <w:next w:val="Normal"/>
    <w:uiPriority w:val="99"/>
    <w:pPr>
      <w:ind w:left="440" w:hanging="440"/>
    </w:pPr>
  </w:style>
  <w:style w:type="paragraph" w:customStyle="1" w:styleId="BodyFirst">
    <w:name w:val="Body First"/>
    <w:basedOn w:val="Normal"/>
    <w:next w:val="BodyText"/>
    <w:link w:val="BodyFirstChar"/>
    <w:qFormat/>
    <w:pPr>
      <w:spacing w:after="120"/>
      <w:ind w:firstLine="0"/>
    </w:pPr>
  </w:style>
  <w:style w:type="paragraph" w:styleId="BodyText">
    <w:name w:val="Body Text"/>
    <w:basedOn w:val="Normal"/>
    <w:link w:val="BodyTextChar"/>
    <w:pPr>
      <w:spacing w:after="120"/>
    </w:pPr>
  </w:style>
  <w:style w:type="paragraph" w:styleId="TOC4">
    <w:name w:val="toc 4"/>
    <w:basedOn w:val="Normal"/>
    <w:next w:val="Normal"/>
    <w:autoRedefine/>
    <w:uiPriority w:val="39"/>
    <w:pPr>
      <w:tabs>
        <w:tab w:val="left" w:pos="1701"/>
        <w:tab w:val="right" w:leader="dot" w:pos="8302"/>
      </w:tabs>
      <w:ind w:left="660"/>
    </w:pPr>
    <w:rPr>
      <w:noProof/>
    </w:rPr>
  </w:style>
  <w:style w:type="paragraph" w:styleId="TOC5">
    <w:name w:val="toc 5"/>
    <w:basedOn w:val="Normal"/>
    <w:next w:val="Normal"/>
    <w:autoRedefine/>
    <w:semiHidden/>
    <w:pPr>
      <w:ind w:left="880"/>
    </w:pPr>
  </w:style>
  <w:style w:type="paragraph" w:styleId="TOC6">
    <w:name w:val="toc 6"/>
    <w:basedOn w:val="Normal"/>
    <w:next w:val="Normal"/>
    <w:autoRedefine/>
    <w:semiHidden/>
    <w:pPr>
      <w:ind w:left="1100"/>
    </w:pPr>
  </w:style>
  <w:style w:type="paragraph" w:styleId="TOC7">
    <w:name w:val="toc 7"/>
    <w:basedOn w:val="Normal"/>
    <w:next w:val="Normal"/>
    <w:autoRedefine/>
    <w:semiHidden/>
    <w:pPr>
      <w:ind w:left="1320"/>
    </w:pPr>
  </w:style>
  <w:style w:type="paragraph" w:styleId="TOC8">
    <w:name w:val="toc 8"/>
    <w:basedOn w:val="Normal"/>
    <w:next w:val="Normal"/>
    <w:autoRedefine/>
    <w:semiHidden/>
    <w:pPr>
      <w:ind w:left="1540"/>
    </w:pPr>
  </w:style>
  <w:style w:type="paragraph" w:styleId="TOC9">
    <w:name w:val="toc 9"/>
    <w:basedOn w:val="Normal"/>
    <w:next w:val="Normal"/>
    <w:autoRedefine/>
    <w:semiHidden/>
    <w:pPr>
      <w:ind w:left="1760"/>
    </w:pPr>
  </w:style>
  <w:style w:type="character" w:customStyle="1" w:styleId="BodyTextChar">
    <w:name w:val="Body Text Char"/>
    <w:link w:val="BodyText"/>
    <w:rsid w:val="00C43069"/>
    <w:rPr>
      <w:rFonts w:ascii="Times" w:hAnsi="Times"/>
      <w:kern w:val="22"/>
      <w:sz w:val="22"/>
      <w:lang w:val="en-GB" w:eastAsia="en-GB" w:bidi="ar-SA"/>
    </w:rPr>
  </w:style>
  <w:style w:type="paragraph" w:customStyle="1" w:styleId="BodyCentre">
    <w:name w:val="Body Centre"/>
    <w:basedOn w:val="Normal"/>
    <w:next w:val="Figure"/>
    <w:pPr>
      <w:keepNext/>
      <w:spacing w:after="120"/>
      <w:ind w:firstLine="0"/>
      <w:jc w:val="center"/>
    </w:pPr>
  </w:style>
  <w:style w:type="character" w:customStyle="1" w:styleId="BodyFirstChar">
    <w:name w:val="Body First Char"/>
    <w:link w:val="BodyFirst"/>
    <w:rsid w:val="00C43069"/>
    <w:rPr>
      <w:rFonts w:ascii="Times" w:hAnsi="Times"/>
      <w:kern w:val="22"/>
      <w:sz w:val="22"/>
      <w:lang w:val="en-GB" w:eastAsia="en-GB" w:bidi="ar-SA"/>
    </w:rPr>
  </w:style>
  <w:style w:type="paragraph" w:styleId="DocumentMap">
    <w:name w:val="Document Map"/>
    <w:basedOn w:val="Normal"/>
    <w:link w:val="DocumentMapChar"/>
    <w:rsid w:val="00D67CB4"/>
    <w:rPr>
      <w:rFonts w:ascii="Tahoma" w:hAnsi="Tahoma" w:cs="Tahoma"/>
      <w:sz w:val="16"/>
      <w:szCs w:val="16"/>
    </w:rPr>
  </w:style>
  <w:style w:type="character" w:customStyle="1" w:styleId="DocumentMapChar">
    <w:name w:val="Document Map Char"/>
    <w:link w:val="DocumentMap"/>
    <w:rsid w:val="00D67CB4"/>
    <w:rPr>
      <w:rFonts w:ascii="Tahoma" w:hAnsi="Tahoma" w:cs="Tahoma"/>
      <w:kern w:val="22"/>
      <w:sz w:val="16"/>
      <w:szCs w:val="16"/>
    </w:rPr>
  </w:style>
  <w:style w:type="paragraph" w:styleId="BalloonText">
    <w:name w:val="Balloon Text"/>
    <w:basedOn w:val="Normal"/>
    <w:link w:val="BalloonTextChar"/>
    <w:rsid w:val="00AA1A5C"/>
    <w:pPr>
      <w:spacing w:line="240" w:lineRule="auto"/>
    </w:pPr>
    <w:rPr>
      <w:rFonts w:ascii="Segoe UI" w:hAnsi="Segoe UI" w:cs="Segoe UI"/>
      <w:sz w:val="18"/>
      <w:szCs w:val="18"/>
    </w:rPr>
  </w:style>
  <w:style w:type="character" w:customStyle="1" w:styleId="BalloonTextChar">
    <w:name w:val="Balloon Text Char"/>
    <w:link w:val="BalloonText"/>
    <w:rsid w:val="00AA1A5C"/>
    <w:rPr>
      <w:rFonts w:ascii="Segoe UI" w:hAnsi="Segoe UI" w:cs="Segoe UI"/>
      <w:kern w:val="22"/>
      <w:sz w:val="18"/>
      <w:szCs w:val="18"/>
    </w:rPr>
  </w:style>
  <w:style w:type="character" w:customStyle="1" w:styleId="Heading2Char">
    <w:name w:val="Heading 2 Char"/>
    <w:link w:val="Heading2"/>
    <w:uiPriority w:val="9"/>
    <w:rsid w:val="003364AE"/>
    <w:rPr>
      <w:rFonts w:ascii="Times" w:hAnsi="Times"/>
      <w:b/>
      <w:kern w:val="22"/>
      <w:sz w:val="26"/>
    </w:rPr>
  </w:style>
  <w:style w:type="character" w:customStyle="1" w:styleId="Heading1Char">
    <w:name w:val="Heading 1 Char"/>
    <w:link w:val="Heading1"/>
    <w:uiPriority w:val="9"/>
    <w:rsid w:val="006B0CF8"/>
    <w:rPr>
      <w:rFonts w:ascii="Times" w:hAnsi="Times"/>
      <w:b/>
      <w:kern w:val="28"/>
      <w:sz w:val="32"/>
    </w:rPr>
  </w:style>
  <w:style w:type="paragraph" w:styleId="TOCHeading">
    <w:name w:val="TOC Heading"/>
    <w:basedOn w:val="Heading1"/>
    <w:next w:val="Normal"/>
    <w:uiPriority w:val="39"/>
    <w:unhideWhenUsed/>
    <w:qFormat/>
    <w:rsid w:val="00AB6A87"/>
    <w:pPr>
      <w:keepLines/>
      <w:pageBreakBefore w:val="0"/>
      <w:numPr>
        <w:numId w:val="0"/>
      </w:numPr>
      <w:spacing w:after="0" w:line="259" w:lineRule="auto"/>
      <w:outlineLvl w:val="9"/>
    </w:pPr>
    <w:rPr>
      <w:rFonts w:ascii="Calibri Light" w:hAnsi="Calibri Light"/>
      <w:b w:val="0"/>
      <w:color w:val="2E74B5"/>
      <w:kern w:val="0"/>
      <w:szCs w:val="32"/>
      <w:lang w:val="en-US" w:eastAsia="en-US"/>
    </w:rPr>
  </w:style>
  <w:style w:type="paragraph" w:styleId="Bibliography">
    <w:name w:val="Bibliography"/>
    <w:basedOn w:val="Normal"/>
    <w:next w:val="Normal"/>
    <w:uiPriority w:val="37"/>
    <w:unhideWhenUsed/>
    <w:rsid w:val="002333D5"/>
  </w:style>
  <w:style w:type="character" w:customStyle="1" w:styleId="Heading3Char">
    <w:name w:val="Heading 3 Char"/>
    <w:basedOn w:val="DefaultParagraphFont"/>
    <w:link w:val="Heading3"/>
    <w:uiPriority w:val="9"/>
    <w:rsid w:val="00692ADF"/>
    <w:rPr>
      <w:rFonts w:ascii="Times" w:hAnsi="Times"/>
      <w:b/>
      <w:kern w:val="22"/>
      <w:sz w:val="22"/>
      <w:lang w:val="en-GB" w:eastAsia="en-GB"/>
    </w:rPr>
  </w:style>
  <w:style w:type="character" w:styleId="PlaceholderText">
    <w:name w:val="Placeholder Text"/>
    <w:basedOn w:val="DefaultParagraphFont"/>
    <w:uiPriority w:val="99"/>
    <w:semiHidden/>
    <w:rsid w:val="00A80136"/>
    <w:rPr>
      <w:color w:val="808080"/>
    </w:rPr>
  </w:style>
  <w:style w:type="paragraph" w:styleId="FootnoteText">
    <w:name w:val="footnote text"/>
    <w:basedOn w:val="Normal"/>
    <w:link w:val="FootnoteTextChar"/>
    <w:rsid w:val="008C3985"/>
    <w:pPr>
      <w:spacing w:line="240" w:lineRule="auto"/>
    </w:pPr>
    <w:rPr>
      <w:sz w:val="20"/>
    </w:rPr>
  </w:style>
  <w:style w:type="character" w:customStyle="1" w:styleId="FootnoteTextChar">
    <w:name w:val="Footnote Text Char"/>
    <w:basedOn w:val="DefaultParagraphFont"/>
    <w:link w:val="FootnoteText"/>
    <w:rsid w:val="008C3985"/>
    <w:rPr>
      <w:rFonts w:ascii="Times" w:hAnsi="Times"/>
      <w:kern w:val="22"/>
      <w:lang w:val="en-GB" w:eastAsia="en-GB"/>
    </w:rPr>
  </w:style>
  <w:style w:type="character" w:styleId="FootnoteReference">
    <w:name w:val="footnote reference"/>
    <w:basedOn w:val="DefaultParagraphFont"/>
    <w:rsid w:val="008C3985"/>
    <w:rPr>
      <w:vertAlign w:val="superscript"/>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kern w:val="22"/>
      <w:sz w:val="20"/>
      <w:szCs w:val="20"/>
      <w:lang w:eastAsia="en-GB"/>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qFormat/>
    <w:rsid w:val="004B3C88"/>
    <w:pPr>
      <w:spacing w:after="200" w:line="240" w:lineRule="auto"/>
    </w:pPr>
    <w:rPr>
      <w:i/>
      <w:iCs/>
      <w:color w:val="44546A" w:themeColor="text2"/>
      <w:sz w:val="18"/>
      <w:szCs w:val="18"/>
    </w:rPr>
  </w:style>
  <w:style w:type="paragraph" w:styleId="ListParagraph">
    <w:name w:val="List Paragraph"/>
    <w:basedOn w:val="Normal"/>
    <w:uiPriority w:val="34"/>
    <w:qFormat/>
    <w:rsid w:val="00E802DC"/>
    <w:pPr>
      <w:ind w:left="720"/>
      <w:contextualSpacing/>
    </w:pPr>
  </w:style>
  <w:style w:type="table" w:styleId="TableGrid">
    <w:name w:val="Table Grid"/>
    <w:basedOn w:val="TableNormal"/>
    <w:uiPriority w:val="39"/>
    <w:rsid w:val="00706AF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70AA6"/>
    <w:rPr>
      <w:b/>
      <w:bCs/>
    </w:rPr>
  </w:style>
  <w:style w:type="character" w:customStyle="1" w:styleId="CommentSubjectChar">
    <w:name w:val="Comment Subject Char"/>
    <w:basedOn w:val="CommentTextChar"/>
    <w:link w:val="CommentSubject"/>
    <w:uiPriority w:val="99"/>
    <w:semiHidden/>
    <w:rsid w:val="00E70AA6"/>
    <w:rPr>
      <w:b/>
      <w:bCs/>
      <w:kern w:val="22"/>
      <w:sz w:val="20"/>
      <w:szCs w:val="20"/>
      <w:lang w:eastAsia="en-GB"/>
    </w:rPr>
  </w:style>
  <w:style w:type="character" w:customStyle="1" w:styleId="UnresolvedMention1">
    <w:name w:val="Unresolved Mention1"/>
    <w:basedOn w:val="DefaultParagraphFont"/>
    <w:uiPriority w:val="99"/>
    <w:semiHidden/>
    <w:unhideWhenUsed/>
    <w:rsid w:val="00A62867"/>
    <w:rPr>
      <w:color w:val="605E5C"/>
      <w:shd w:val="clear" w:color="auto" w:fill="E1DFDD"/>
    </w:rPr>
  </w:style>
  <w:style w:type="character" w:styleId="EndnoteReference">
    <w:name w:val="endnote reference"/>
    <w:basedOn w:val="DefaultParagraphFont"/>
    <w:uiPriority w:val="99"/>
    <w:semiHidden/>
    <w:unhideWhenUsed/>
    <w:rsid w:val="00C863F0"/>
    <w:rPr>
      <w:vertAlign w:val="superscript"/>
    </w:rPr>
  </w:style>
  <w:style w:type="character" w:customStyle="1" w:styleId="Heading4Char">
    <w:name w:val="Heading 4 Char"/>
    <w:basedOn w:val="DefaultParagraphFont"/>
    <w:link w:val="Heading4"/>
    <w:uiPriority w:val="9"/>
    <w:rsid w:val="00B42E01"/>
    <w:rPr>
      <w:kern w:val="22"/>
      <w:lang w:eastAsia="en-GB"/>
    </w:rPr>
  </w:style>
  <w:style w:type="character" w:customStyle="1" w:styleId="FooterChar">
    <w:name w:val="Footer Char"/>
    <w:basedOn w:val="DefaultParagraphFont"/>
    <w:link w:val="Footer"/>
    <w:uiPriority w:val="99"/>
    <w:rsid w:val="00DE2741"/>
    <w:rPr>
      <w:kern w:val="22"/>
      <w:lang w:eastAsia="en-GB"/>
    </w:rPr>
  </w:style>
  <w:style w:type="paragraph" w:styleId="Revision">
    <w:name w:val="Revision"/>
    <w:hidden/>
    <w:uiPriority w:val="99"/>
    <w:semiHidden/>
    <w:rsid w:val="00005BA9"/>
    <w:pPr>
      <w:spacing w:line="240" w:lineRule="auto"/>
      <w:ind w:firstLine="0"/>
    </w:pPr>
    <w:rPr>
      <w:kern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42030">
      <w:bodyDiv w:val="1"/>
      <w:marLeft w:val="0"/>
      <w:marRight w:val="0"/>
      <w:marTop w:val="0"/>
      <w:marBottom w:val="0"/>
      <w:divBdr>
        <w:top w:val="none" w:sz="0" w:space="0" w:color="auto"/>
        <w:left w:val="none" w:sz="0" w:space="0" w:color="auto"/>
        <w:bottom w:val="none" w:sz="0" w:space="0" w:color="auto"/>
        <w:right w:val="none" w:sz="0" w:space="0" w:color="auto"/>
      </w:divBdr>
      <w:divsChild>
        <w:div w:id="1358432336">
          <w:marLeft w:val="0"/>
          <w:marRight w:val="0"/>
          <w:marTop w:val="0"/>
          <w:marBottom w:val="0"/>
          <w:divBdr>
            <w:top w:val="none" w:sz="0" w:space="0" w:color="auto"/>
            <w:left w:val="none" w:sz="0" w:space="0" w:color="auto"/>
            <w:bottom w:val="none" w:sz="0" w:space="0" w:color="auto"/>
            <w:right w:val="none" w:sz="0" w:space="0" w:color="auto"/>
          </w:divBdr>
          <w:divsChild>
            <w:div w:id="206151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62314">
      <w:bodyDiv w:val="1"/>
      <w:marLeft w:val="0"/>
      <w:marRight w:val="0"/>
      <w:marTop w:val="0"/>
      <w:marBottom w:val="0"/>
      <w:divBdr>
        <w:top w:val="none" w:sz="0" w:space="0" w:color="auto"/>
        <w:left w:val="none" w:sz="0" w:space="0" w:color="auto"/>
        <w:bottom w:val="none" w:sz="0" w:space="0" w:color="auto"/>
        <w:right w:val="none" w:sz="0" w:space="0" w:color="auto"/>
      </w:divBdr>
      <w:divsChild>
        <w:div w:id="104278783">
          <w:marLeft w:val="0"/>
          <w:marRight w:val="0"/>
          <w:marTop w:val="0"/>
          <w:marBottom w:val="0"/>
          <w:divBdr>
            <w:top w:val="none" w:sz="0" w:space="0" w:color="auto"/>
            <w:left w:val="none" w:sz="0" w:space="0" w:color="auto"/>
            <w:bottom w:val="none" w:sz="0" w:space="0" w:color="auto"/>
            <w:right w:val="none" w:sz="0" w:space="0" w:color="auto"/>
          </w:divBdr>
          <w:divsChild>
            <w:div w:id="150342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32897">
      <w:bodyDiv w:val="1"/>
      <w:marLeft w:val="0"/>
      <w:marRight w:val="0"/>
      <w:marTop w:val="0"/>
      <w:marBottom w:val="0"/>
      <w:divBdr>
        <w:top w:val="none" w:sz="0" w:space="0" w:color="auto"/>
        <w:left w:val="none" w:sz="0" w:space="0" w:color="auto"/>
        <w:bottom w:val="none" w:sz="0" w:space="0" w:color="auto"/>
        <w:right w:val="none" w:sz="0" w:space="0" w:color="auto"/>
      </w:divBdr>
      <w:divsChild>
        <w:div w:id="882405758">
          <w:marLeft w:val="0"/>
          <w:marRight w:val="0"/>
          <w:marTop w:val="0"/>
          <w:marBottom w:val="0"/>
          <w:divBdr>
            <w:top w:val="none" w:sz="0" w:space="0" w:color="auto"/>
            <w:left w:val="none" w:sz="0" w:space="0" w:color="auto"/>
            <w:bottom w:val="none" w:sz="0" w:space="0" w:color="auto"/>
            <w:right w:val="none" w:sz="0" w:space="0" w:color="auto"/>
          </w:divBdr>
          <w:divsChild>
            <w:div w:id="20160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6922">
      <w:bodyDiv w:val="1"/>
      <w:marLeft w:val="0"/>
      <w:marRight w:val="0"/>
      <w:marTop w:val="0"/>
      <w:marBottom w:val="0"/>
      <w:divBdr>
        <w:top w:val="none" w:sz="0" w:space="0" w:color="auto"/>
        <w:left w:val="none" w:sz="0" w:space="0" w:color="auto"/>
        <w:bottom w:val="none" w:sz="0" w:space="0" w:color="auto"/>
        <w:right w:val="none" w:sz="0" w:space="0" w:color="auto"/>
      </w:divBdr>
    </w:div>
    <w:div w:id="363140453">
      <w:bodyDiv w:val="1"/>
      <w:marLeft w:val="0"/>
      <w:marRight w:val="0"/>
      <w:marTop w:val="0"/>
      <w:marBottom w:val="0"/>
      <w:divBdr>
        <w:top w:val="none" w:sz="0" w:space="0" w:color="auto"/>
        <w:left w:val="none" w:sz="0" w:space="0" w:color="auto"/>
        <w:bottom w:val="none" w:sz="0" w:space="0" w:color="auto"/>
        <w:right w:val="none" w:sz="0" w:space="0" w:color="auto"/>
      </w:divBdr>
      <w:divsChild>
        <w:div w:id="1540820179">
          <w:marLeft w:val="0"/>
          <w:marRight w:val="0"/>
          <w:marTop w:val="0"/>
          <w:marBottom w:val="0"/>
          <w:divBdr>
            <w:top w:val="none" w:sz="0" w:space="0" w:color="auto"/>
            <w:left w:val="none" w:sz="0" w:space="0" w:color="auto"/>
            <w:bottom w:val="none" w:sz="0" w:space="0" w:color="auto"/>
            <w:right w:val="none" w:sz="0" w:space="0" w:color="auto"/>
          </w:divBdr>
          <w:divsChild>
            <w:div w:id="132234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36914">
      <w:bodyDiv w:val="1"/>
      <w:marLeft w:val="0"/>
      <w:marRight w:val="0"/>
      <w:marTop w:val="0"/>
      <w:marBottom w:val="0"/>
      <w:divBdr>
        <w:top w:val="none" w:sz="0" w:space="0" w:color="auto"/>
        <w:left w:val="none" w:sz="0" w:space="0" w:color="auto"/>
        <w:bottom w:val="none" w:sz="0" w:space="0" w:color="auto"/>
        <w:right w:val="none" w:sz="0" w:space="0" w:color="auto"/>
      </w:divBdr>
    </w:div>
    <w:div w:id="531109603">
      <w:bodyDiv w:val="1"/>
      <w:marLeft w:val="0"/>
      <w:marRight w:val="0"/>
      <w:marTop w:val="0"/>
      <w:marBottom w:val="0"/>
      <w:divBdr>
        <w:top w:val="none" w:sz="0" w:space="0" w:color="auto"/>
        <w:left w:val="none" w:sz="0" w:space="0" w:color="auto"/>
        <w:bottom w:val="none" w:sz="0" w:space="0" w:color="auto"/>
        <w:right w:val="none" w:sz="0" w:space="0" w:color="auto"/>
      </w:divBdr>
      <w:divsChild>
        <w:div w:id="727456787">
          <w:marLeft w:val="0"/>
          <w:marRight w:val="0"/>
          <w:marTop w:val="0"/>
          <w:marBottom w:val="0"/>
          <w:divBdr>
            <w:top w:val="none" w:sz="0" w:space="0" w:color="auto"/>
            <w:left w:val="none" w:sz="0" w:space="0" w:color="auto"/>
            <w:bottom w:val="none" w:sz="0" w:space="0" w:color="auto"/>
            <w:right w:val="none" w:sz="0" w:space="0" w:color="auto"/>
          </w:divBdr>
          <w:divsChild>
            <w:div w:id="8111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37228">
      <w:bodyDiv w:val="1"/>
      <w:marLeft w:val="0"/>
      <w:marRight w:val="0"/>
      <w:marTop w:val="0"/>
      <w:marBottom w:val="0"/>
      <w:divBdr>
        <w:top w:val="none" w:sz="0" w:space="0" w:color="auto"/>
        <w:left w:val="none" w:sz="0" w:space="0" w:color="auto"/>
        <w:bottom w:val="none" w:sz="0" w:space="0" w:color="auto"/>
        <w:right w:val="none" w:sz="0" w:space="0" w:color="auto"/>
      </w:divBdr>
    </w:div>
    <w:div w:id="588390140">
      <w:bodyDiv w:val="1"/>
      <w:marLeft w:val="0"/>
      <w:marRight w:val="0"/>
      <w:marTop w:val="0"/>
      <w:marBottom w:val="0"/>
      <w:divBdr>
        <w:top w:val="none" w:sz="0" w:space="0" w:color="auto"/>
        <w:left w:val="none" w:sz="0" w:space="0" w:color="auto"/>
        <w:bottom w:val="none" w:sz="0" w:space="0" w:color="auto"/>
        <w:right w:val="none" w:sz="0" w:space="0" w:color="auto"/>
      </w:divBdr>
    </w:div>
    <w:div w:id="670912702">
      <w:bodyDiv w:val="1"/>
      <w:marLeft w:val="0"/>
      <w:marRight w:val="0"/>
      <w:marTop w:val="0"/>
      <w:marBottom w:val="0"/>
      <w:divBdr>
        <w:top w:val="none" w:sz="0" w:space="0" w:color="auto"/>
        <w:left w:val="none" w:sz="0" w:space="0" w:color="auto"/>
        <w:bottom w:val="none" w:sz="0" w:space="0" w:color="auto"/>
        <w:right w:val="none" w:sz="0" w:space="0" w:color="auto"/>
      </w:divBdr>
      <w:divsChild>
        <w:div w:id="1529103092">
          <w:marLeft w:val="0"/>
          <w:marRight w:val="0"/>
          <w:marTop w:val="0"/>
          <w:marBottom w:val="0"/>
          <w:divBdr>
            <w:top w:val="none" w:sz="0" w:space="0" w:color="auto"/>
            <w:left w:val="none" w:sz="0" w:space="0" w:color="auto"/>
            <w:bottom w:val="none" w:sz="0" w:space="0" w:color="auto"/>
            <w:right w:val="none" w:sz="0" w:space="0" w:color="auto"/>
          </w:divBdr>
          <w:divsChild>
            <w:div w:id="190548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5575">
      <w:bodyDiv w:val="1"/>
      <w:marLeft w:val="0"/>
      <w:marRight w:val="0"/>
      <w:marTop w:val="0"/>
      <w:marBottom w:val="0"/>
      <w:divBdr>
        <w:top w:val="none" w:sz="0" w:space="0" w:color="auto"/>
        <w:left w:val="none" w:sz="0" w:space="0" w:color="auto"/>
        <w:bottom w:val="none" w:sz="0" w:space="0" w:color="auto"/>
        <w:right w:val="none" w:sz="0" w:space="0" w:color="auto"/>
      </w:divBdr>
      <w:divsChild>
        <w:div w:id="730619198">
          <w:marLeft w:val="0"/>
          <w:marRight w:val="0"/>
          <w:marTop w:val="0"/>
          <w:marBottom w:val="0"/>
          <w:divBdr>
            <w:top w:val="none" w:sz="0" w:space="0" w:color="auto"/>
            <w:left w:val="none" w:sz="0" w:space="0" w:color="auto"/>
            <w:bottom w:val="none" w:sz="0" w:space="0" w:color="auto"/>
            <w:right w:val="none" w:sz="0" w:space="0" w:color="auto"/>
          </w:divBdr>
          <w:divsChild>
            <w:div w:id="9034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79388">
      <w:bodyDiv w:val="1"/>
      <w:marLeft w:val="0"/>
      <w:marRight w:val="0"/>
      <w:marTop w:val="0"/>
      <w:marBottom w:val="0"/>
      <w:divBdr>
        <w:top w:val="none" w:sz="0" w:space="0" w:color="auto"/>
        <w:left w:val="none" w:sz="0" w:space="0" w:color="auto"/>
        <w:bottom w:val="none" w:sz="0" w:space="0" w:color="auto"/>
        <w:right w:val="none" w:sz="0" w:space="0" w:color="auto"/>
      </w:divBdr>
    </w:div>
    <w:div w:id="854420221">
      <w:bodyDiv w:val="1"/>
      <w:marLeft w:val="0"/>
      <w:marRight w:val="0"/>
      <w:marTop w:val="0"/>
      <w:marBottom w:val="0"/>
      <w:divBdr>
        <w:top w:val="none" w:sz="0" w:space="0" w:color="auto"/>
        <w:left w:val="none" w:sz="0" w:space="0" w:color="auto"/>
        <w:bottom w:val="none" w:sz="0" w:space="0" w:color="auto"/>
        <w:right w:val="none" w:sz="0" w:space="0" w:color="auto"/>
      </w:divBdr>
    </w:div>
    <w:div w:id="889464693">
      <w:bodyDiv w:val="1"/>
      <w:marLeft w:val="0"/>
      <w:marRight w:val="0"/>
      <w:marTop w:val="0"/>
      <w:marBottom w:val="0"/>
      <w:divBdr>
        <w:top w:val="none" w:sz="0" w:space="0" w:color="auto"/>
        <w:left w:val="none" w:sz="0" w:space="0" w:color="auto"/>
        <w:bottom w:val="none" w:sz="0" w:space="0" w:color="auto"/>
        <w:right w:val="none" w:sz="0" w:space="0" w:color="auto"/>
      </w:divBdr>
      <w:divsChild>
        <w:div w:id="201283998">
          <w:marLeft w:val="0"/>
          <w:marRight w:val="0"/>
          <w:marTop w:val="0"/>
          <w:marBottom w:val="0"/>
          <w:divBdr>
            <w:top w:val="none" w:sz="0" w:space="0" w:color="auto"/>
            <w:left w:val="none" w:sz="0" w:space="0" w:color="auto"/>
            <w:bottom w:val="none" w:sz="0" w:space="0" w:color="auto"/>
            <w:right w:val="none" w:sz="0" w:space="0" w:color="auto"/>
          </w:divBdr>
          <w:divsChild>
            <w:div w:id="188024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39959">
      <w:bodyDiv w:val="1"/>
      <w:marLeft w:val="0"/>
      <w:marRight w:val="0"/>
      <w:marTop w:val="0"/>
      <w:marBottom w:val="0"/>
      <w:divBdr>
        <w:top w:val="none" w:sz="0" w:space="0" w:color="auto"/>
        <w:left w:val="none" w:sz="0" w:space="0" w:color="auto"/>
        <w:bottom w:val="none" w:sz="0" w:space="0" w:color="auto"/>
        <w:right w:val="none" w:sz="0" w:space="0" w:color="auto"/>
      </w:divBdr>
      <w:divsChild>
        <w:div w:id="640159119">
          <w:marLeft w:val="0"/>
          <w:marRight w:val="0"/>
          <w:marTop w:val="0"/>
          <w:marBottom w:val="0"/>
          <w:divBdr>
            <w:top w:val="none" w:sz="0" w:space="0" w:color="auto"/>
            <w:left w:val="none" w:sz="0" w:space="0" w:color="auto"/>
            <w:bottom w:val="none" w:sz="0" w:space="0" w:color="auto"/>
            <w:right w:val="none" w:sz="0" w:space="0" w:color="auto"/>
          </w:divBdr>
          <w:divsChild>
            <w:div w:id="160395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568979">
      <w:bodyDiv w:val="1"/>
      <w:marLeft w:val="0"/>
      <w:marRight w:val="0"/>
      <w:marTop w:val="0"/>
      <w:marBottom w:val="0"/>
      <w:divBdr>
        <w:top w:val="none" w:sz="0" w:space="0" w:color="auto"/>
        <w:left w:val="none" w:sz="0" w:space="0" w:color="auto"/>
        <w:bottom w:val="none" w:sz="0" w:space="0" w:color="auto"/>
        <w:right w:val="none" w:sz="0" w:space="0" w:color="auto"/>
      </w:divBdr>
      <w:divsChild>
        <w:div w:id="936866956">
          <w:marLeft w:val="0"/>
          <w:marRight w:val="0"/>
          <w:marTop w:val="0"/>
          <w:marBottom w:val="0"/>
          <w:divBdr>
            <w:top w:val="none" w:sz="0" w:space="0" w:color="auto"/>
            <w:left w:val="none" w:sz="0" w:space="0" w:color="auto"/>
            <w:bottom w:val="none" w:sz="0" w:space="0" w:color="auto"/>
            <w:right w:val="none" w:sz="0" w:space="0" w:color="auto"/>
          </w:divBdr>
          <w:divsChild>
            <w:div w:id="122260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46773">
      <w:bodyDiv w:val="1"/>
      <w:marLeft w:val="0"/>
      <w:marRight w:val="0"/>
      <w:marTop w:val="0"/>
      <w:marBottom w:val="0"/>
      <w:divBdr>
        <w:top w:val="none" w:sz="0" w:space="0" w:color="auto"/>
        <w:left w:val="none" w:sz="0" w:space="0" w:color="auto"/>
        <w:bottom w:val="none" w:sz="0" w:space="0" w:color="auto"/>
        <w:right w:val="none" w:sz="0" w:space="0" w:color="auto"/>
      </w:divBdr>
      <w:divsChild>
        <w:div w:id="36392477">
          <w:marLeft w:val="0"/>
          <w:marRight w:val="0"/>
          <w:marTop w:val="0"/>
          <w:marBottom w:val="0"/>
          <w:divBdr>
            <w:top w:val="none" w:sz="0" w:space="0" w:color="auto"/>
            <w:left w:val="none" w:sz="0" w:space="0" w:color="auto"/>
            <w:bottom w:val="none" w:sz="0" w:space="0" w:color="auto"/>
            <w:right w:val="none" w:sz="0" w:space="0" w:color="auto"/>
          </w:divBdr>
          <w:divsChild>
            <w:div w:id="97499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5035">
      <w:bodyDiv w:val="1"/>
      <w:marLeft w:val="0"/>
      <w:marRight w:val="0"/>
      <w:marTop w:val="0"/>
      <w:marBottom w:val="0"/>
      <w:divBdr>
        <w:top w:val="none" w:sz="0" w:space="0" w:color="auto"/>
        <w:left w:val="none" w:sz="0" w:space="0" w:color="auto"/>
        <w:bottom w:val="none" w:sz="0" w:space="0" w:color="auto"/>
        <w:right w:val="none" w:sz="0" w:space="0" w:color="auto"/>
      </w:divBdr>
      <w:divsChild>
        <w:div w:id="1770471660">
          <w:marLeft w:val="0"/>
          <w:marRight w:val="0"/>
          <w:marTop w:val="0"/>
          <w:marBottom w:val="0"/>
          <w:divBdr>
            <w:top w:val="none" w:sz="0" w:space="0" w:color="auto"/>
            <w:left w:val="none" w:sz="0" w:space="0" w:color="auto"/>
            <w:bottom w:val="none" w:sz="0" w:space="0" w:color="auto"/>
            <w:right w:val="none" w:sz="0" w:space="0" w:color="auto"/>
          </w:divBdr>
          <w:divsChild>
            <w:div w:id="90021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5436">
      <w:bodyDiv w:val="1"/>
      <w:marLeft w:val="0"/>
      <w:marRight w:val="0"/>
      <w:marTop w:val="0"/>
      <w:marBottom w:val="0"/>
      <w:divBdr>
        <w:top w:val="none" w:sz="0" w:space="0" w:color="auto"/>
        <w:left w:val="none" w:sz="0" w:space="0" w:color="auto"/>
        <w:bottom w:val="none" w:sz="0" w:space="0" w:color="auto"/>
        <w:right w:val="none" w:sz="0" w:space="0" w:color="auto"/>
      </w:divBdr>
      <w:divsChild>
        <w:div w:id="1955676260">
          <w:marLeft w:val="0"/>
          <w:marRight w:val="0"/>
          <w:marTop w:val="0"/>
          <w:marBottom w:val="0"/>
          <w:divBdr>
            <w:top w:val="none" w:sz="0" w:space="0" w:color="auto"/>
            <w:left w:val="none" w:sz="0" w:space="0" w:color="auto"/>
            <w:bottom w:val="none" w:sz="0" w:space="0" w:color="auto"/>
            <w:right w:val="none" w:sz="0" w:space="0" w:color="auto"/>
          </w:divBdr>
          <w:divsChild>
            <w:div w:id="28681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5375">
      <w:bodyDiv w:val="1"/>
      <w:marLeft w:val="0"/>
      <w:marRight w:val="0"/>
      <w:marTop w:val="0"/>
      <w:marBottom w:val="0"/>
      <w:divBdr>
        <w:top w:val="none" w:sz="0" w:space="0" w:color="auto"/>
        <w:left w:val="none" w:sz="0" w:space="0" w:color="auto"/>
        <w:bottom w:val="none" w:sz="0" w:space="0" w:color="auto"/>
        <w:right w:val="none" w:sz="0" w:space="0" w:color="auto"/>
      </w:divBdr>
    </w:div>
    <w:div w:id="1309048133">
      <w:bodyDiv w:val="1"/>
      <w:marLeft w:val="0"/>
      <w:marRight w:val="0"/>
      <w:marTop w:val="0"/>
      <w:marBottom w:val="0"/>
      <w:divBdr>
        <w:top w:val="none" w:sz="0" w:space="0" w:color="auto"/>
        <w:left w:val="none" w:sz="0" w:space="0" w:color="auto"/>
        <w:bottom w:val="none" w:sz="0" w:space="0" w:color="auto"/>
        <w:right w:val="none" w:sz="0" w:space="0" w:color="auto"/>
      </w:divBdr>
    </w:div>
    <w:div w:id="1369909291">
      <w:bodyDiv w:val="1"/>
      <w:marLeft w:val="0"/>
      <w:marRight w:val="0"/>
      <w:marTop w:val="0"/>
      <w:marBottom w:val="0"/>
      <w:divBdr>
        <w:top w:val="none" w:sz="0" w:space="0" w:color="auto"/>
        <w:left w:val="none" w:sz="0" w:space="0" w:color="auto"/>
        <w:bottom w:val="none" w:sz="0" w:space="0" w:color="auto"/>
        <w:right w:val="none" w:sz="0" w:space="0" w:color="auto"/>
      </w:divBdr>
      <w:divsChild>
        <w:div w:id="1409035286">
          <w:marLeft w:val="0"/>
          <w:marRight w:val="0"/>
          <w:marTop w:val="0"/>
          <w:marBottom w:val="0"/>
          <w:divBdr>
            <w:top w:val="none" w:sz="0" w:space="0" w:color="auto"/>
            <w:left w:val="none" w:sz="0" w:space="0" w:color="auto"/>
            <w:bottom w:val="none" w:sz="0" w:space="0" w:color="auto"/>
            <w:right w:val="none" w:sz="0" w:space="0" w:color="auto"/>
          </w:divBdr>
          <w:divsChild>
            <w:div w:id="55485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5175">
      <w:bodyDiv w:val="1"/>
      <w:marLeft w:val="0"/>
      <w:marRight w:val="0"/>
      <w:marTop w:val="0"/>
      <w:marBottom w:val="0"/>
      <w:divBdr>
        <w:top w:val="none" w:sz="0" w:space="0" w:color="auto"/>
        <w:left w:val="none" w:sz="0" w:space="0" w:color="auto"/>
        <w:bottom w:val="none" w:sz="0" w:space="0" w:color="auto"/>
        <w:right w:val="none" w:sz="0" w:space="0" w:color="auto"/>
      </w:divBdr>
      <w:divsChild>
        <w:div w:id="836967985">
          <w:marLeft w:val="0"/>
          <w:marRight w:val="0"/>
          <w:marTop w:val="0"/>
          <w:marBottom w:val="0"/>
          <w:divBdr>
            <w:top w:val="none" w:sz="0" w:space="0" w:color="auto"/>
            <w:left w:val="none" w:sz="0" w:space="0" w:color="auto"/>
            <w:bottom w:val="none" w:sz="0" w:space="0" w:color="auto"/>
            <w:right w:val="none" w:sz="0" w:space="0" w:color="auto"/>
          </w:divBdr>
          <w:divsChild>
            <w:div w:id="47391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91100">
      <w:bodyDiv w:val="1"/>
      <w:marLeft w:val="0"/>
      <w:marRight w:val="0"/>
      <w:marTop w:val="0"/>
      <w:marBottom w:val="0"/>
      <w:divBdr>
        <w:top w:val="none" w:sz="0" w:space="0" w:color="auto"/>
        <w:left w:val="none" w:sz="0" w:space="0" w:color="auto"/>
        <w:bottom w:val="none" w:sz="0" w:space="0" w:color="auto"/>
        <w:right w:val="none" w:sz="0" w:space="0" w:color="auto"/>
      </w:divBdr>
      <w:divsChild>
        <w:div w:id="2064598003">
          <w:marLeft w:val="0"/>
          <w:marRight w:val="0"/>
          <w:marTop w:val="0"/>
          <w:marBottom w:val="0"/>
          <w:divBdr>
            <w:top w:val="none" w:sz="0" w:space="0" w:color="auto"/>
            <w:left w:val="none" w:sz="0" w:space="0" w:color="auto"/>
            <w:bottom w:val="none" w:sz="0" w:space="0" w:color="auto"/>
            <w:right w:val="none" w:sz="0" w:space="0" w:color="auto"/>
          </w:divBdr>
          <w:divsChild>
            <w:div w:id="134081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064941">
      <w:bodyDiv w:val="1"/>
      <w:marLeft w:val="0"/>
      <w:marRight w:val="0"/>
      <w:marTop w:val="0"/>
      <w:marBottom w:val="0"/>
      <w:divBdr>
        <w:top w:val="none" w:sz="0" w:space="0" w:color="auto"/>
        <w:left w:val="none" w:sz="0" w:space="0" w:color="auto"/>
        <w:bottom w:val="none" w:sz="0" w:space="0" w:color="auto"/>
        <w:right w:val="none" w:sz="0" w:space="0" w:color="auto"/>
      </w:divBdr>
    </w:div>
    <w:div w:id="1575240311">
      <w:bodyDiv w:val="1"/>
      <w:marLeft w:val="0"/>
      <w:marRight w:val="0"/>
      <w:marTop w:val="0"/>
      <w:marBottom w:val="0"/>
      <w:divBdr>
        <w:top w:val="none" w:sz="0" w:space="0" w:color="auto"/>
        <w:left w:val="none" w:sz="0" w:space="0" w:color="auto"/>
        <w:bottom w:val="none" w:sz="0" w:space="0" w:color="auto"/>
        <w:right w:val="none" w:sz="0" w:space="0" w:color="auto"/>
      </w:divBdr>
      <w:divsChild>
        <w:div w:id="113333083">
          <w:marLeft w:val="0"/>
          <w:marRight w:val="0"/>
          <w:marTop w:val="0"/>
          <w:marBottom w:val="0"/>
          <w:divBdr>
            <w:top w:val="none" w:sz="0" w:space="0" w:color="auto"/>
            <w:left w:val="none" w:sz="0" w:space="0" w:color="auto"/>
            <w:bottom w:val="none" w:sz="0" w:space="0" w:color="auto"/>
            <w:right w:val="none" w:sz="0" w:space="0" w:color="auto"/>
          </w:divBdr>
          <w:divsChild>
            <w:div w:id="202782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67941">
      <w:bodyDiv w:val="1"/>
      <w:marLeft w:val="0"/>
      <w:marRight w:val="0"/>
      <w:marTop w:val="0"/>
      <w:marBottom w:val="0"/>
      <w:divBdr>
        <w:top w:val="none" w:sz="0" w:space="0" w:color="auto"/>
        <w:left w:val="none" w:sz="0" w:space="0" w:color="auto"/>
        <w:bottom w:val="none" w:sz="0" w:space="0" w:color="auto"/>
        <w:right w:val="none" w:sz="0" w:space="0" w:color="auto"/>
      </w:divBdr>
      <w:divsChild>
        <w:div w:id="1664772740">
          <w:marLeft w:val="0"/>
          <w:marRight w:val="0"/>
          <w:marTop w:val="0"/>
          <w:marBottom w:val="0"/>
          <w:divBdr>
            <w:top w:val="none" w:sz="0" w:space="0" w:color="auto"/>
            <w:left w:val="none" w:sz="0" w:space="0" w:color="auto"/>
            <w:bottom w:val="none" w:sz="0" w:space="0" w:color="auto"/>
            <w:right w:val="none" w:sz="0" w:space="0" w:color="auto"/>
          </w:divBdr>
          <w:divsChild>
            <w:div w:id="100755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8141">
      <w:bodyDiv w:val="1"/>
      <w:marLeft w:val="0"/>
      <w:marRight w:val="0"/>
      <w:marTop w:val="0"/>
      <w:marBottom w:val="0"/>
      <w:divBdr>
        <w:top w:val="none" w:sz="0" w:space="0" w:color="auto"/>
        <w:left w:val="none" w:sz="0" w:space="0" w:color="auto"/>
        <w:bottom w:val="none" w:sz="0" w:space="0" w:color="auto"/>
        <w:right w:val="none" w:sz="0" w:space="0" w:color="auto"/>
      </w:divBdr>
      <w:divsChild>
        <w:div w:id="166292313">
          <w:marLeft w:val="0"/>
          <w:marRight w:val="0"/>
          <w:marTop w:val="0"/>
          <w:marBottom w:val="0"/>
          <w:divBdr>
            <w:top w:val="none" w:sz="0" w:space="0" w:color="auto"/>
            <w:left w:val="none" w:sz="0" w:space="0" w:color="auto"/>
            <w:bottom w:val="none" w:sz="0" w:space="0" w:color="auto"/>
            <w:right w:val="none" w:sz="0" w:space="0" w:color="auto"/>
          </w:divBdr>
          <w:divsChild>
            <w:div w:id="7987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7253">
      <w:bodyDiv w:val="1"/>
      <w:marLeft w:val="0"/>
      <w:marRight w:val="0"/>
      <w:marTop w:val="0"/>
      <w:marBottom w:val="0"/>
      <w:divBdr>
        <w:top w:val="none" w:sz="0" w:space="0" w:color="auto"/>
        <w:left w:val="none" w:sz="0" w:space="0" w:color="auto"/>
        <w:bottom w:val="none" w:sz="0" w:space="0" w:color="auto"/>
        <w:right w:val="none" w:sz="0" w:space="0" w:color="auto"/>
      </w:divBdr>
      <w:divsChild>
        <w:div w:id="28996145">
          <w:marLeft w:val="0"/>
          <w:marRight w:val="0"/>
          <w:marTop w:val="0"/>
          <w:marBottom w:val="0"/>
          <w:divBdr>
            <w:top w:val="none" w:sz="0" w:space="0" w:color="auto"/>
            <w:left w:val="none" w:sz="0" w:space="0" w:color="auto"/>
            <w:bottom w:val="none" w:sz="0" w:space="0" w:color="auto"/>
            <w:right w:val="none" w:sz="0" w:space="0" w:color="auto"/>
          </w:divBdr>
          <w:divsChild>
            <w:div w:id="5268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97388">
      <w:bodyDiv w:val="1"/>
      <w:marLeft w:val="0"/>
      <w:marRight w:val="0"/>
      <w:marTop w:val="0"/>
      <w:marBottom w:val="0"/>
      <w:divBdr>
        <w:top w:val="none" w:sz="0" w:space="0" w:color="auto"/>
        <w:left w:val="none" w:sz="0" w:space="0" w:color="auto"/>
        <w:bottom w:val="none" w:sz="0" w:space="0" w:color="auto"/>
        <w:right w:val="none" w:sz="0" w:space="0" w:color="auto"/>
      </w:divBdr>
      <w:divsChild>
        <w:div w:id="466705848">
          <w:marLeft w:val="0"/>
          <w:marRight w:val="0"/>
          <w:marTop w:val="0"/>
          <w:marBottom w:val="0"/>
          <w:divBdr>
            <w:top w:val="none" w:sz="0" w:space="0" w:color="auto"/>
            <w:left w:val="none" w:sz="0" w:space="0" w:color="auto"/>
            <w:bottom w:val="none" w:sz="0" w:space="0" w:color="auto"/>
            <w:right w:val="none" w:sz="0" w:space="0" w:color="auto"/>
          </w:divBdr>
          <w:divsChild>
            <w:div w:id="201156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94361">
      <w:bodyDiv w:val="1"/>
      <w:marLeft w:val="0"/>
      <w:marRight w:val="0"/>
      <w:marTop w:val="0"/>
      <w:marBottom w:val="0"/>
      <w:divBdr>
        <w:top w:val="none" w:sz="0" w:space="0" w:color="auto"/>
        <w:left w:val="none" w:sz="0" w:space="0" w:color="auto"/>
        <w:bottom w:val="none" w:sz="0" w:space="0" w:color="auto"/>
        <w:right w:val="none" w:sz="0" w:space="0" w:color="auto"/>
      </w:divBdr>
      <w:divsChild>
        <w:div w:id="912158364">
          <w:marLeft w:val="0"/>
          <w:marRight w:val="0"/>
          <w:marTop w:val="0"/>
          <w:marBottom w:val="0"/>
          <w:divBdr>
            <w:top w:val="none" w:sz="0" w:space="0" w:color="auto"/>
            <w:left w:val="none" w:sz="0" w:space="0" w:color="auto"/>
            <w:bottom w:val="none" w:sz="0" w:space="0" w:color="auto"/>
            <w:right w:val="none" w:sz="0" w:space="0" w:color="auto"/>
          </w:divBdr>
          <w:divsChild>
            <w:div w:id="1860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20029">
      <w:bodyDiv w:val="1"/>
      <w:marLeft w:val="0"/>
      <w:marRight w:val="0"/>
      <w:marTop w:val="0"/>
      <w:marBottom w:val="0"/>
      <w:divBdr>
        <w:top w:val="none" w:sz="0" w:space="0" w:color="auto"/>
        <w:left w:val="none" w:sz="0" w:space="0" w:color="auto"/>
        <w:bottom w:val="none" w:sz="0" w:space="0" w:color="auto"/>
        <w:right w:val="none" w:sz="0" w:space="0" w:color="auto"/>
      </w:divBdr>
    </w:div>
    <w:div w:id="1996299224">
      <w:bodyDiv w:val="1"/>
      <w:marLeft w:val="0"/>
      <w:marRight w:val="0"/>
      <w:marTop w:val="0"/>
      <w:marBottom w:val="0"/>
      <w:divBdr>
        <w:top w:val="none" w:sz="0" w:space="0" w:color="auto"/>
        <w:left w:val="none" w:sz="0" w:space="0" w:color="auto"/>
        <w:bottom w:val="none" w:sz="0" w:space="0" w:color="auto"/>
        <w:right w:val="none" w:sz="0" w:space="0" w:color="auto"/>
      </w:divBdr>
      <w:divsChild>
        <w:div w:id="1630238114">
          <w:marLeft w:val="0"/>
          <w:marRight w:val="0"/>
          <w:marTop w:val="0"/>
          <w:marBottom w:val="0"/>
          <w:divBdr>
            <w:top w:val="none" w:sz="0" w:space="0" w:color="auto"/>
            <w:left w:val="none" w:sz="0" w:space="0" w:color="auto"/>
            <w:bottom w:val="none" w:sz="0" w:space="0" w:color="auto"/>
            <w:right w:val="none" w:sz="0" w:space="0" w:color="auto"/>
          </w:divBdr>
          <w:divsChild>
            <w:div w:id="202239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1115">
      <w:bodyDiv w:val="1"/>
      <w:marLeft w:val="0"/>
      <w:marRight w:val="0"/>
      <w:marTop w:val="0"/>
      <w:marBottom w:val="0"/>
      <w:divBdr>
        <w:top w:val="none" w:sz="0" w:space="0" w:color="auto"/>
        <w:left w:val="none" w:sz="0" w:space="0" w:color="auto"/>
        <w:bottom w:val="none" w:sz="0" w:space="0" w:color="auto"/>
        <w:right w:val="none" w:sz="0" w:space="0" w:color="auto"/>
      </w:divBdr>
      <w:divsChild>
        <w:div w:id="531305937">
          <w:marLeft w:val="0"/>
          <w:marRight w:val="0"/>
          <w:marTop w:val="0"/>
          <w:marBottom w:val="0"/>
          <w:divBdr>
            <w:top w:val="none" w:sz="0" w:space="0" w:color="auto"/>
            <w:left w:val="none" w:sz="0" w:space="0" w:color="auto"/>
            <w:bottom w:val="none" w:sz="0" w:space="0" w:color="auto"/>
            <w:right w:val="none" w:sz="0" w:space="0" w:color="auto"/>
          </w:divBdr>
          <w:divsChild>
            <w:div w:id="12084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01745">
      <w:bodyDiv w:val="1"/>
      <w:marLeft w:val="0"/>
      <w:marRight w:val="0"/>
      <w:marTop w:val="0"/>
      <w:marBottom w:val="0"/>
      <w:divBdr>
        <w:top w:val="none" w:sz="0" w:space="0" w:color="auto"/>
        <w:left w:val="none" w:sz="0" w:space="0" w:color="auto"/>
        <w:bottom w:val="none" w:sz="0" w:space="0" w:color="auto"/>
        <w:right w:val="none" w:sz="0" w:space="0" w:color="auto"/>
      </w:divBdr>
      <w:divsChild>
        <w:div w:id="4867774">
          <w:marLeft w:val="0"/>
          <w:marRight w:val="0"/>
          <w:marTop w:val="0"/>
          <w:marBottom w:val="0"/>
          <w:divBdr>
            <w:top w:val="none" w:sz="0" w:space="0" w:color="auto"/>
            <w:left w:val="none" w:sz="0" w:space="0" w:color="auto"/>
            <w:bottom w:val="none" w:sz="0" w:space="0" w:color="auto"/>
            <w:right w:val="none" w:sz="0" w:space="0" w:color="auto"/>
          </w:divBdr>
          <w:divsChild>
            <w:div w:id="87439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6206">
      <w:bodyDiv w:val="1"/>
      <w:marLeft w:val="0"/>
      <w:marRight w:val="0"/>
      <w:marTop w:val="0"/>
      <w:marBottom w:val="0"/>
      <w:divBdr>
        <w:top w:val="none" w:sz="0" w:space="0" w:color="auto"/>
        <w:left w:val="none" w:sz="0" w:space="0" w:color="auto"/>
        <w:bottom w:val="none" w:sz="0" w:space="0" w:color="auto"/>
        <w:right w:val="none" w:sz="0" w:space="0" w:color="auto"/>
      </w:divBdr>
      <w:divsChild>
        <w:div w:id="652875767">
          <w:marLeft w:val="0"/>
          <w:marRight w:val="0"/>
          <w:marTop w:val="0"/>
          <w:marBottom w:val="0"/>
          <w:divBdr>
            <w:top w:val="none" w:sz="0" w:space="0" w:color="auto"/>
            <w:left w:val="none" w:sz="0" w:space="0" w:color="auto"/>
            <w:bottom w:val="none" w:sz="0" w:space="0" w:color="auto"/>
            <w:right w:val="none" w:sz="0" w:space="0" w:color="auto"/>
          </w:divBdr>
          <w:divsChild>
            <w:div w:id="189904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4336">
      <w:bodyDiv w:val="1"/>
      <w:marLeft w:val="0"/>
      <w:marRight w:val="0"/>
      <w:marTop w:val="0"/>
      <w:marBottom w:val="0"/>
      <w:divBdr>
        <w:top w:val="none" w:sz="0" w:space="0" w:color="auto"/>
        <w:left w:val="none" w:sz="0" w:space="0" w:color="auto"/>
        <w:bottom w:val="none" w:sz="0" w:space="0" w:color="auto"/>
        <w:right w:val="none" w:sz="0" w:space="0" w:color="auto"/>
      </w:divBdr>
    </w:div>
    <w:div w:id="2067530744">
      <w:bodyDiv w:val="1"/>
      <w:marLeft w:val="0"/>
      <w:marRight w:val="0"/>
      <w:marTop w:val="0"/>
      <w:marBottom w:val="0"/>
      <w:divBdr>
        <w:top w:val="none" w:sz="0" w:space="0" w:color="auto"/>
        <w:left w:val="none" w:sz="0" w:space="0" w:color="auto"/>
        <w:bottom w:val="none" w:sz="0" w:space="0" w:color="auto"/>
        <w:right w:val="none" w:sz="0" w:space="0" w:color="auto"/>
      </w:divBdr>
      <w:divsChild>
        <w:div w:id="1541701334">
          <w:marLeft w:val="0"/>
          <w:marRight w:val="0"/>
          <w:marTop w:val="0"/>
          <w:marBottom w:val="0"/>
          <w:divBdr>
            <w:top w:val="none" w:sz="0" w:space="0" w:color="auto"/>
            <w:left w:val="none" w:sz="0" w:space="0" w:color="auto"/>
            <w:bottom w:val="none" w:sz="0" w:space="0" w:color="auto"/>
            <w:right w:val="none" w:sz="0" w:space="0" w:color="auto"/>
          </w:divBdr>
          <w:divsChild>
            <w:div w:id="59186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69292">
      <w:bodyDiv w:val="1"/>
      <w:marLeft w:val="0"/>
      <w:marRight w:val="0"/>
      <w:marTop w:val="0"/>
      <w:marBottom w:val="0"/>
      <w:divBdr>
        <w:top w:val="none" w:sz="0" w:space="0" w:color="auto"/>
        <w:left w:val="none" w:sz="0" w:space="0" w:color="auto"/>
        <w:bottom w:val="none" w:sz="0" w:space="0" w:color="auto"/>
        <w:right w:val="none" w:sz="0" w:space="0" w:color="auto"/>
      </w:divBdr>
      <w:divsChild>
        <w:div w:id="1684168340">
          <w:marLeft w:val="0"/>
          <w:marRight w:val="0"/>
          <w:marTop w:val="0"/>
          <w:marBottom w:val="0"/>
          <w:divBdr>
            <w:top w:val="none" w:sz="0" w:space="0" w:color="auto"/>
            <w:left w:val="none" w:sz="0" w:space="0" w:color="auto"/>
            <w:bottom w:val="none" w:sz="0" w:space="0" w:color="auto"/>
            <w:right w:val="none" w:sz="0" w:space="0" w:color="auto"/>
          </w:divBdr>
          <w:divsChild>
            <w:div w:id="120798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microsoft.com/office/2011/relationships/people" Target="people.xml"/><Relationship Id="rId107" Type="http://schemas.openxmlformats.org/officeDocument/2006/relationships/image" Target="media/image94.png"/><Relationship Id="rId11" Type="http://schemas.microsoft.com/office/2011/relationships/commentsExtended" Target="commentsExtended.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theme" Target="theme/theme1.xml"/><Relationship Id="rId12" Type="http://schemas.microsoft.com/office/2016/09/relationships/commentsIds" Target="commentsIds.xml"/><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6.png"/><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microsoft.com/office/2018/08/relationships/commentsExtensible" Target="commentsExtensible.xml"/><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comments" Target="comment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7.png"/><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wCui+bpiUhsc6iff+PbzAF/KlKg==">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</go:docsCustomData>
</go:gDocsCustomXmlDataStorage>
</file>

<file path=customXml/itemProps1.xml><?xml version="1.0" encoding="utf-8"?>
<ds:datastoreItem xmlns:ds="http://schemas.openxmlformats.org/officeDocument/2006/customXml" ds:itemID="{7CAEDB63-E686-4E5B-9BFE-79659C05F2E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1</Pages>
  <Words>42600</Words>
  <Characters>242821</Characters>
  <Application>Microsoft Office Word</Application>
  <DocSecurity>0</DocSecurity>
  <Lines>2023</Lines>
  <Paragraphs>569</Paragraphs>
  <ScaleCrop>false</ScaleCrop>
  <HeadingPairs>
    <vt:vector size="2" baseType="variant">
      <vt:variant>
        <vt:lpstr>Title</vt:lpstr>
      </vt:variant>
      <vt:variant>
        <vt:i4>1</vt:i4>
      </vt:variant>
    </vt:vector>
  </HeadingPairs>
  <TitlesOfParts>
    <vt:vector size="1" baseType="lpstr">
      <vt:lpstr>Personal Images Classifier - Interim Report</vt:lpstr>
    </vt:vector>
  </TitlesOfParts>
  <Company>BUE</Company>
  <LinksUpToDate>false</LinksUpToDate>
  <CharactersWithSpaces>284852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 Images Classifier - Interim Report</dc:title>
  <dc:creator>Ashraf Haress</dc:creator>
  <cp:lastModifiedBy>ashraf196280</cp:lastModifiedBy>
  <cp:revision>18</cp:revision>
  <cp:lastPrinted>2023-06-10T02:26:00Z</cp:lastPrinted>
  <dcterms:created xsi:type="dcterms:W3CDTF">2023-06-10T08:11:00Z</dcterms:created>
  <dcterms:modified xsi:type="dcterms:W3CDTF">2023-06-10T20:52:00Z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id="crH6KeR0"/&gt;&lt;style id="http://www.zotero.org/styles/ieee" locale="en-US" hasBibliography="1" bibliographyStyleHasBeenSet="1"/&gt;&lt;prefs&gt;&lt;pref name="fieldType" value="Field"/&gt;&lt;pref name="delayCitation</vt:lpwstr>
  </property>
  <property fmtid="{D5CDD505-2E9C-101B-9397-08002B2CF9AE}" pid="3" name="ZOTERO_PREF_2">
    <vt:lpwstr>Updates" value="true"/&gt;&lt;/prefs&gt;&lt;/data&gt;</vt:lpwstr>
  </property>
</Properties>
</file>